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95DD7" w:rsidRDefault="00D95DD7">
      <w:pPr>
        <w:spacing w:line="200" w:lineRule="exact"/>
        <w:rPr>
          <w:sz w:val="24"/>
          <w:szCs w:val="24"/>
        </w:rPr>
      </w:pPr>
      <w:bookmarkStart w:id="0" w:name="page1"/>
      <w:bookmarkEnd w:id="0"/>
    </w:p>
    <w:p w:rsidR="00D95DD7" w:rsidRDefault="00D95DD7">
      <w:pPr>
        <w:spacing w:line="200" w:lineRule="exact"/>
        <w:rPr>
          <w:sz w:val="24"/>
          <w:szCs w:val="24"/>
        </w:rPr>
      </w:pPr>
    </w:p>
    <w:p w:rsidR="00D95DD7" w:rsidRDefault="00D95DD7">
      <w:pPr>
        <w:spacing w:line="200" w:lineRule="exact"/>
        <w:rPr>
          <w:sz w:val="24"/>
          <w:szCs w:val="24"/>
        </w:rPr>
      </w:pPr>
    </w:p>
    <w:p w:rsidR="00D95DD7" w:rsidRDefault="00D95DD7">
      <w:pPr>
        <w:spacing w:line="200" w:lineRule="exact"/>
        <w:rPr>
          <w:sz w:val="24"/>
          <w:szCs w:val="24"/>
        </w:rPr>
      </w:pPr>
    </w:p>
    <w:p w:rsidR="00D95DD7" w:rsidRDefault="00D95DD7">
      <w:pPr>
        <w:spacing w:line="200" w:lineRule="exact"/>
        <w:rPr>
          <w:sz w:val="24"/>
          <w:szCs w:val="24"/>
        </w:rPr>
      </w:pPr>
    </w:p>
    <w:p w:rsidR="00D95DD7" w:rsidRDefault="00D95DD7">
      <w:pPr>
        <w:spacing w:line="200" w:lineRule="exact"/>
        <w:rPr>
          <w:sz w:val="24"/>
          <w:szCs w:val="24"/>
        </w:rPr>
      </w:pPr>
    </w:p>
    <w:p w:rsidR="00D95DD7" w:rsidRDefault="00D95DD7">
      <w:pPr>
        <w:spacing w:line="200" w:lineRule="exact"/>
        <w:rPr>
          <w:sz w:val="24"/>
          <w:szCs w:val="24"/>
        </w:rPr>
      </w:pPr>
    </w:p>
    <w:p w:rsidR="00D95DD7" w:rsidRDefault="00D95DD7">
      <w:pPr>
        <w:spacing w:line="200" w:lineRule="exact"/>
        <w:rPr>
          <w:sz w:val="24"/>
          <w:szCs w:val="24"/>
        </w:rPr>
      </w:pPr>
    </w:p>
    <w:p w:rsidR="00D95DD7" w:rsidRDefault="00D95DD7">
      <w:pPr>
        <w:spacing w:line="200" w:lineRule="exact"/>
        <w:rPr>
          <w:sz w:val="24"/>
          <w:szCs w:val="24"/>
        </w:rPr>
      </w:pPr>
    </w:p>
    <w:p w:rsidR="00D95DD7" w:rsidRDefault="00D95DD7">
      <w:pPr>
        <w:spacing w:line="200" w:lineRule="exact"/>
        <w:rPr>
          <w:sz w:val="24"/>
          <w:szCs w:val="24"/>
        </w:rPr>
      </w:pPr>
    </w:p>
    <w:p w:rsidR="00D95DD7" w:rsidRDefault="00CA15F4">
      <w:pPr>
        <w:spacing w:line="200" w:lineRule="exact"/>
        <w:rPr>
          <w:sz w:val="24"/>
          <w:szCs w:val="24"/>
        </w:rPr>
      </w:pPr>
      <w:r>
        <w:rPr>
          <w:noProof/>
          <w:sz w:val="24"/>
          <w:szCs w:val="24"/>
        </w:rPr>
        <w:drawing>
          <wp:anchor distT="0" distB="0" distL="0" distR="0" simplePos="0" relativeHeight="2" behindDoc="1" locked="0" layoutInCell="1" allowOverlap="1">
            <wp:simplePos x="0" y="0"/>
            <wp:positionH relativeFrom="page">
              <wp:posOffset>1152525</wp:posOffset>
            </wp:positionH>
            <wp:positionV relativeFrom="page">
              <wp:posOffset>2301240</wp:posOffset>
            </wp:positionV>
            <wp:extent cx="5638165" cy="2595245"/>
            <wp:effectExtent l="0" t="0" r="635"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5638165" cy="2595245"/>
                    </a:xfrm>
                    <a:prstGeom prst="rect">
                      <a:avLst/>
                    </a:prstGeom>
                  </pic:spPr>
                </pic:pic>
              </a:graphicData>
            </a:graphic>
            <wp14:sizeRelV relativeFrom="margin">
              <wp14:pctHeight>0</wp14:pctHeight>
            </wp14:sizeRelV>
          </wp:anchor>
        </w:drawing>
      </w:r>
    </w:p>
    <w:p w:rsidR="00D95DD7" w:rsidRDefault="00D95DD7">
      <w:pPr>
        <w:spacing w:line="200" w:lineRule="exact"/>
        <w:rPr>
          <w:sz w:val="24"/>
          <w:szCs w:val="24"/>
        </w:rPr>
      </w:pPr>
    </w:p>
    <w:p w:rsidR="00D95DD7" w:rsidRDefault="00D95DD7">
      <w:pPr>
        <w:spacing w:line="200" w:lineRule="exact"/>
        <w:rPr>
          <w:sz w:val="24"/>
          <w:szCs w:val="24"/>
        </w:rPr>
      </w:pPr>
    </w:p>
    <w:p w:rsidR="00D95DD7" w:rsidRDefault="00D95DD7">
      <w:pPr>
        <w:spacing w:line="200" w:lineRule="exact"/>
        <w:rPr>
          <w:sz w:val="24"/>
          <w:szCs w:val="24"/>
        </w:rPr>
      </w:pPr>
    </w:p>
    <w:p w:rsidR="00D95DD7" w:rsidRDefault="00D95DD7">
      <w:pPr>
        <w:spacing w:line="200" w:lineRule="exact"/>
        <w:rPr>
          <w:sz w:val="24"/>
          <w:szCs w:val="24"/>
        </w:rPr>
      </w:pPr>
    </w:p>
    <w:p w:rsidR="00D95DD7" w:rsidRDefault="00D95DD7">
      <w:pPr>
        <w:spacing w:line="200" w:lineRule="exact"/>
        <w:rPr>
          <w:sz w:val="24"/>
          <w:szCs w:val="24"/>
        </w:rPr>
      </w:pPr>
    </w:p>
    <w:p w:rsidR="00D95DD7" w:rsidRDefault="00D95DD7">
      <w:pPr>
        <w:spacing w:line="200" w:lineRule="exact"/>
        <w:rPr>
          <w:sz w:val="24"/>
          <w:szCs w:val="24"/>
        </w:rPr>
      </w:pPr>
    </w:p>
    <w:p w:rsidR="00D95DD7" w:rsidRDefault="00D95DD7">
      <w:pPr>
        <w:spacing w:line="200" w:lineRule="exact"/>
        <w:rPr>
          <w:sz w:val="24"/>
          <w:szCs w:val="24"/>
        </w:rPr>
      </w:pPr>
    </w:p>
    <w:p w:rsidR="00D95DD7" w:rsidRDefault="00D95DD7">
      <w:pPr>
        <w:spacing w:line="200" w:lineRule="exact"/>
        <w:rPr>
          <w:sz w:val="24"/>
          <w:szCs w:val="24"/>
        </w:rPr>
      </w:pPr>
    </w:p>
    <w:p w:rsidR="00D95DD7" w:rsidRDefault="00D95DD7">
      <w:pPr>
        <w:spacing w:line="200" w:lineRule="exact"/>
        <w:rPr>
          <w:sz w:val="24"/>
          <w:szCs w:val="24"/>
        </w:rPr>
      </w:pPr>
    </w:p>
    <w:p w:rsidR="00D95DD7" w:rsidRDefault="00D95DD7">
      <w:pPr>
        <w:spacing w:line="200" w:lineRule="exact"/>
        <w:rPr>
          <w:sz w:val="24"/>
          <w:szCs w:val="24"/>
        </w:rPr>
      </w:pPr>
    </w:p>
    <w:p w:rsidR="00D95DD7" w:rsidRDefault="00D95DD7">
      <w:pPr>
        <w:spacing w:line="200" w:lineRule="exact"/>
        <w:rPr>
          <w:sz w:val="24"/>
          <w:szCs w:val="24"/>
        </w:rPr>
      </w:pPr>
    </w:p>
    <w:p w:rsidR="00D95DD7" w:rsidRDefault="00D95DD7">
      <w:pPr>
        <w:spacing w:line="200" w:lineRule="exact"/>
        <w:rPr>
          <w:sz w:val="24"/>
          <w:szCs w:val="24"/>
        </w:rPr>
      </w:pPr>
    </w:p>
    <w:p w:rsidR="00D95DD7" w:rsidRDefault="00D95DD7">
      <w:pPr>
        <w:spacing w:line="200" w:lineRule="exact"/>
        <w:rPr>
          <w:sz w:val="24"/>
          <w:szCs w:val="24"/>
        </w:rPr>
      </w:pPr>
    </w:p>
    <w:p w:rsidR="00D95DD7" w:rsidRDefault="00D95DD7">
      <w:pPr>
        <w:spacing w:line="200" w:lineRule="exact"/>
        <w:rPr>
          <w:sz w:val="24"/>
          <w:szCs w:val="24"/>
        </w:rPr>
      </w:pPr>
    </w:p>
    <w:p w:rsidR="00D95DD7" w:rsidRDefault="00D95DD7">
      <w:pPr>
        <w:spacing w:line="200" w:lineRule="exact"/>
        <w:rPr>
          <w:sz w:val="24"/>
          <w:szCs w:val="24"/>
        </w:rPr>
      </w:pPr>
    </w:p>
    <w:p w:rsidR="00D95DD7" w:rsidRDefault="00D95DD7">
      <w:pPr>
        <w:spacing w:line="200" w:lineRule="exact"/>
        <w:rPr>
          <w:sz w:val="24"/>
          <w:szCs w:val="24"/>
        </w:rPr>
      </w:pPr>
    </w:p>
    <w:p w:rsidR="00D95DD7" w:rsidRDefault="00D95DD7">
      <w:pPr>
        <w:spacing w:line="200" w:lineRule="exact"/>
        <w:rPr>
          <w:sz w:val="24"/>
          <w:szCs w:val="24"/>
        </w:rPr>
      </w:pPr>
    </w:p>
    <w:p w:rsidR="00D95DD7" w:rsidRDefault="00D95DD7">
      <w:pPr>
        <w:spacing w:line="200" w:lineRule="exact"/>
        <w:rPr>
          <w:sz w:val="24"/>
          <w:szCs w:val="24"/>
        </w:rPr>
      </w:pPr>
    </w:p>
    <w:p w:rsidR="00D95DD7" w:rsidRDefault="00D95DD7">
      <w:pPr>
        <w:spacing w:line="200" w:lineRule="exact"/>
        <w:rPr>
          <w:sz w:val="24"/>
          <w:szCs w:val="24"/>
        </w:rPr>
      </w:pPr>
    </w:p>
    <w:p w:rsidR="00D95DD7" w:rsidRDefault="00D95DD7">
      <w:pPr>
        <w:spacing w:line="200" w:lineRule="exact"/>
        <w:rPr>
          <w:sz w:val="24"/>
          <w:szCs w:val="24"/>
        </w:rPr>
      </w:pPr>
    </w:p>
    <w:p w:rsidR="00D95DD7" w:rsidRDefault="00D95DD7">
      <w:pPr>
        <w:spacing w:line="200" w:lineRule="exact"/>
        <w:rPr>
          <w:sz w:val="24"/>
          <w:szCs w:val="24"/>
        </w:rPr>
      </w:pPr>
    </w:p>
    <w:p w:rsidR="00D95DD7" w:rsidRDefault="00D95DD7">
      <w:pPr>
        <w:spacing w:line="200" w:lineRule="exact"/>
        <w:rPr>
          <w:sz w:val="24"/>
          <w:szCs w:val="24"/>
        </w:rPr>
      </w:pPr>
    </w:p>
    <w:p w:rsidR="00D95DD7" w:rsidRDefault="00D95DD7">
      <w:pPr>
        <w:spacing w:line="200" w:lineRule="exact"/>
        <w:rPr>
          <w:sz w:val="24"/>
          <w:szCs w:val="24"/>
        </w:rPr>
      </w:pPr>
    </w:p>
    <w:p w:rsidR="00D95DD7" w:rsidRDefault="00D95DD7">
      <w:pPr>
        <w:spacing w:line="200" w:lineRule="exact"/>
        <w:rPr>
          <w:sz w:val="24"/>
          <w:szCs w:val="24"/>
        </w:rPr>
      </w:pPr>
    </w:p>
    <w:p w:rsidR="00D95DD7" w:rsidRDefault="00D95DD7">
      <w:pPr>
        <w:spacing w:line="200" w:lineRule="exact"/>
        <w:rPr>
          <w:sz w:val="24"/>
          <w:szCs w:val="24"/>
        </w:rPr>
      </w:pPr>
    </w:p>
    <w:p w:rsidR="00D95DD7" w:rsidRDefault="00D95DD7">
      <w:pPr>
        <w:spacing w:line="382" w:lineRule="exact"/>
        <w:rPr>
          <w:sz w:val="24"/>
          <w:szCs w:val="24"/>
        </w:rPr>
      </w:pPr>
    </w:p>
    <w:p w:rsidR="00D95DD7" w:rsidRDefault="00F96ECC">
      <w:pPr>
        <w:jc w:val="center"/>
        <w:rPr>
          <w:sz w:val="20"/>
          <w:szCs w:val="20"/>
        </w:rPr>
      </w:pPr>
      <w:proofErr w:type="spellStart"/>
      <w:r>
        <w:rPr>
          <w:rFonts w:eastAsia="SimSun"/>
          <w:b/>
          <w:bCs/>
          <w:sz w:val="24"/>
          <w:szCs w:val="24"/>
          <w:lang w:eastAsia="zh-CN"/>
        </w:rPr>
        <w:t xml:space="preserve">Diko</w:t>
      </w:r>
      <w:proofErr w:type="spellEnd"/>
      <w:r>
        <w:rPr>
          <w:rFonts w:eastAsia="SimSun"/>
          <w:b/>
          <w:bCs/>
          <w:sz w:val="24"/>
          <w:szCs w:val="24"/>
          <w:lang w:eastAsia="zh-CN"/>
        </w:rPr>
        <w:t xml:space="preserve"> </w:t>
      </w:r>
      <w:r>
        <w:rPr>
          <w:rFonts w:eastAsia="SimSun"/>
          <w:sz w:val="24"/>
          <w:szCs w:val="24"/>
          <w:lang w:eastAsia="zh-CN"/>
        </w:rPr>
        <w:t xml:space="preserve">Diko 安裝導覽</w:t>
      </w:r>
    </w:p>
    <w:p w:rsidR="00D95DD7" w:rsidRDefault="00D95DD7">
      <w:pPr>
        <w:spacing w:line="200" w:lineRule="exact"/>
        <w:rPr>
          <w:sz w:val="24"/>
          <w:szCs w:val="24"/>
        </w:rPr>
      </w:pPr>
    </w:p>
    <w:p w:rsidR="00D95DD7" w:rsidRDefault="00D95DD7">
      <w:pPr>
        <w:spacing w:line="200" w:lineRule="exact"/>
        <w:rPr>
          <w:sz w:val="24"/>
          <w:szCs w:val="24"/>
        </w:rPr>
      </w:pPr>
    </w:p>
    <w:p w:rsidR="00D95DD7" w:rsidRDefault="00D95DD7">
      <w:pPr>
        <w:spacing w:line="200" w:lineRule="exact"/>
        <w:rPr>
          <w:sz w:val="24"/>
          <w:szCs w:val="24"/>
        </w:rPr>
      </w:pPr>
    </w:p>
    <w:p w:rsidR="00D95DD7" w:rsidRDefault="00D95DD7">
      <w:pPr>
        <w:spacing w:line="200" w:lineRule="exact"/>
        <w:rPr>
          <w:sz w:val="24"/>
          <w:szCs w:val="24"/>
        </w:rPr>
      </w:pPr>
    </w:p>
    <w:p w:rsidR="00D95DD7" w:rsidRDefault="00D95DD7">
      <w:pPr>
        <w:spacing w:line="200" w:lineRule="exact"/>
        <w:rPr>
          <w:sz w:val="24"/>
          <w:szCs w:val="24"/>
        </w:rPr>
      </w:pPr>
    </w:p>
    <w:p w:rsidR="00D95DD7" w:rsidRDefault="00D95DD7">
      <w:pPr>
        <w:spacing w:line="200" w:lineRule="exact"/>
        <w:rPr>
          <w:sz w:val="24"/>
          <w:szCs w:val="24"/>
        </w:rPr>
      </w:pPr>
    </w:p>
    <w:p w:rsidR="00D95DD7" w:rsidRDefault="00D95DD7">
      <w:pPr>
        <w:spacing w:line="200" w:lineRule="exact"/>
        <w:rPr>
          <w:sz w:val="24"/>
          <w:szCs w:val="24"/>
        </w:rPr>
      </w:pPr>
    </w:p>
    <w:p w:rsidR="00D95DD7" w:rsidRDefault="00D95DD7">
      <w:pPr>
        <w:spacing w:line="400" w:lineRule="exact"/>
        <w:rPr>
          <w:sz w:val="24"/>
          <w:szCs w:val="24"/>
        </w:rPr>
      </w:pPr>
    </w:p>
    <w:p w:rsidR="00D95DD7" w:rsidRDefault="00F96ECC">
      <w:pPr>
        <w:jc w:val="center"/>
        <w:rPr>
          <w:sz w:val="20"/>
          <w:szCs w:val="20"/>
        </w:rPr>
      </w:pPr>
      <w:r>
        <w:rPr>
          <w:rFonts w:eastAsia="SimSun"/>
          <w:sz w:val="24"/>
          <w:szCs w:val="24"/>
          <w:lang w:eastAsia="zh-CN"/>
        </w:rPr>
        <w:t xml:space="preserve">v1.0</w:t>
      </w:r>
    </w:p>
    <w:p w:rsidR="00D95DD7" w:rsidRDefault="00D95DD7">
      <w:pPr>
        <w:spacing w:line="138" w:lineRule="exact"/>
        <w:rPr>
          <w:sz w:val="24"/>
          <w:szCs w:val="24"/>
        </w:rPr>
      </w:pPr>
    </w:p>
    <w:p w:rsidR="00D95DD7" w:rsidRDefault="00F96ECC">
      <w:pPr>
        <w:jc w:val="center"/>
        <w:rPr>
          <w:sz w:val="20"/>
          <w:szCs w:val="20"/>
        </w:rPr>
        <w:sectPr w:rsidR="00D95DD7">
          <w:pgSz w:w="12240" w:h="15840"/>
          <w:pgMar w:top="1440" w:right="1440" w:bottom="1440" w:left="1440" w:header="0" w:footer="0" w:gutter="0"/>
          <w:cols w:space="720"/>
          <w:formProt w:val="0"/>
          <w:docGrid w:linePitch="100" w:charSpace="4096"/>
        </w:sectPr>
      </w:pPr>
      <w:r>
        <w:rPr>
          <w:rFonts w:eastAsia="SimSun"/>
          <w:sz w:val="23"/>
          <w:szCs w:val="23"/>
          <w:lang w:eastAsia="zh-CN"/>
        </w:rPr>
        <w:t xml:space="preserve">©2017</w:t>
      </w:r>
      <w:r w:rsidR="00B43624">
        <w:rPr>
          <w:rFonts w:eastAsia="SimSun"/>
          <w:sz w:val="23"/>
          <w:szCs w:val="23"/>
          <w:lang w:eastAsia="zh-CN"/>
        </w:rPr>
        <w:t xml:space="preserve">-2019</w:t>
      </w:r>
      <w:r>
        <w:rPr>
          <w:rFonts w:eastAsia="SimSun"/>
          <w:sz w:val="23"/>
          <w:szCs w:val="23"/>
          <w:lang w:eastAsia="zh-CN"/>
        </w:rPr>
        <w:t xml:space="preserve"> 版權所有坐言起行教育有限公司。</w:t>
      </w:r>
    </w:p>
    <w:p w:rsidR="00D95DD7" w:rsidRDefault="00F96ECC">
      <w:pPr>
        <w:rPr>
          <w:sz w:val="20"/>
          <w:szCs w:val="20"/>
        </w:rPr>
      </w:pPr>
      <w:bookmarkStart w:id="1" w:name="page2"/>
      <w:bookmarkEnd w:id="1"/>
      <w:r>
        <w:rPr>
          <w:noProof/>
        </w:rPr>
        <w:lastRenderedPageBreak/>
        <w:drawing>
          <wp:anchor distT="0" distB="0" distL="0" distR="0" simplePos="0" relativeHeight="3"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t xml:space="preserve">DIKO 安裝導覽 v1.0</w:t>
      </w:r>
    </w:p>
    <w:p w:rsidR="00D95DD7" w:rsidRDefault="00D95DD7">
      <w:pPr>
        <w:spacing w:line="240" w:lineRule="exact"/>
        <w:rPr>
          <w:sz w:val="20"/>
          <w:szCs w:val="20"/>
        </w:rPr>
      </w:pPr>
    </w:p>
    <w:p w:rsidR="00D95DD7" w:rsidRDefault="00F96ECC">
      <w:pPr>
        <w:rPr>
          <w:sz w:val="20"/>
          <w:szCs w:val="20"/>
        </w:rPr>
      </w:pPr>
      <w:r>
        <w:rPr>
          <w:rFonts w:ascii="Calibri" w:eastAsia="SimSun" w:hAnsi="Calibri" w:cs="Calibri"/>
          <w:color w:val="17365D"/>
          <w:sz w:val="52"/>
          <w:szCs w:val="52"/>
          <w:lang w:eastAsia="zh-CN"/>
        </w:rPr>
        <w:t xml:space="preserve">DIKO 安裝 &amp; 設置</w:t>
      </w:r>
    </w:p>
    <w:p w:rsidR="00D95DD7" w:rsidRDefault="00F96ECC">
      <w:pPr>
        <w:spacing w:line="20" w:lineRule="exact"/>
        <w:rPr>
          <w:sz w:val="20"/>
          <w:szCs w:val="20"/>
        </w:rPr>
      </w:pPr>
      <w:r>
        <w:rPr>
          <w:noProof/>
          <w:sz w:val="20"/>
          <w:szCs w:val="20"/>
        </w:rPr>
        <mc:AlternateContent>
          <mc:Choice Requires="wps">
            <w:drawing>
              <wp:anchor distT="0" distB="0" distL="0" distR="0" simplePos="0" relativeHeight="170" behindDoc="0" locked="0" layoutInCell="1" allowOverlap="1">
                <wp:simplePos x="0" y="0"/>
                <wp:positionH relativeFrom="column">
                  <wp:posOffset>-12700</wp:posOffset>
                </wp:positionH>
                <wp:positionV relativeFrom="paragraph">
                  <wp:posOffset>60960</wp:posOffset>
                </wp:positionV>
                <wp:extent cx="6530340" cy="635"/>
                <wp:effectExtent l="15240" t="8890" r="8255" b="10160"/>
                <wp:wrapNone/>
                <wp:docPr id="3" name="Shape 3"/>
                <wp:cNvGraphicFramePr/>
                <a:graphic xmlns:a="http://schemas.openxmlformats.org/drawingml/2006/main">
                  <a:graphicData uri="http://schemas.microsoft.com/office/word/2010/wordprocessingShape">
                    <wps:wsp>
                      <wps:cNvCnPr/>
                      <wps:spPr>
                        <a:xfrm>
                          <a:off x="0" y="0"/>
                          <a:ext cx="6529680" cy="0"/>
                        </a:xfrm>
                        <a:prstGeom prst="line">
                          <a:avLst/>
                        </a:prstGeom>
                        <a:ln w="12240">
                          <a:solidFill>
                            <a:srgbClr val="4F82BD"/>
                          </a:solidFill>
                          <a:round/>
                        </a:ln>
                      </wps:spPr>
                      <wps:style>
                        <a:lnRef idx="0">
                          <a:scrgbClr r="0" g="0" b="0"/>
                        </a:lnRef>
                        <a:fillRef idx="0">
                          <a:scrgbClr r="0" g="0" b="0"/>
                        </a:fillRef>
                        <a:effectRef idx="0">
                          <a:scrgbClr r="0" g="0" b="0"/>
                        </a:effectRef>
                        <a:fontRef idx="minor"/>
                      </wps:style>
                      <wps:bodyPr/>
                    </wps:wsp>
                  </a:graphicData>
                </a:graphic>
              </wp:anchor>
            </w:drawing>
          </mc:Choice>
          <mc:Fallback>
            <w:pict>
              <v:line id="shape_0" from="-1pt,4.8pt" to="513.1pt,4.8pt" ID="Shape 3" stroked="t" style="position:absolute">
                <v:stroke color="#4f82bd" weight="12240" joinstyle="round" endcap="flat"/>
                <v:fill o:detectmouseclick="t" on="false"/>
              </v:line>
            </w:pict>
          </mc:Fallback>
        </mc:AlternateContent>
      </w:r>
    </w:p>
    <w:p w:rsidR="00D95DD7" w:rsidRDefault="00D95DD7">
      <w:pPr>
        <w:spacing w:line="360" w:lineRule="exact"/>
        <w:rPr>
          <w:sz w:val="20"/>
          <w:szCs w:val="20"/>
        </w:rPr>
      </w:pPr>
    </w:p>
    <w:p w:rsidR="00D95DD7" w:rsidRDefault="00F96ECC">
      <w:pPr>
        <w:rPr>
          <w:sz w:val="20"/>
          <w:szCs w:val="20"/>
        </w:rPr>
      </w:pPr>
      <w:r>
        <w:rPr>
          <w:rFonts w:ascii="Arial" w:eastAsia="SimSun" w:hAnsi="Arial" w:cs="Arial"/>
          <w:b/>
          <w:bCs/>
          <w:sz w:val="32"/>
          <w:szCs w:val="32"/>
          <w:lang w:eastAsia="zh-CN"/>
        </w:rPr>
        <w:t xml:space="preserve">目錄</w:t>
      </w:r>
    </w:p>
    <w:p w:rsidR="00D95DD7" w:rsidRDefault="00D95DD7">
      <w:pPr>
        <w:spacing w:line="205" w:lineRule="exact"/>
        <w:rPr>
          <w:sz w:val="20"/>
          <w:szCs w:val="20"/>
        </w:rPr>
      </w:pPr>
    </w:p>
    <w:p w:rsidR="00D95DD7" w:rsidRDefault="00F96ECC">
      <w:pPr>
        <w:tabs>
          <w:tab w:val="left" w:pos="700"/>
          <w:tab w:val="left" w:leader="dot" w:pos="10100"/>
        </w:tabs>
        <w:rPr>
          <w:rFonts w:ascii="Calibri" w:hAnsi="Calibri"/>
        </w:rPr>
      </w:pPr>
      <w:r>
        <w:rPr>
          <w:rFonts w:ascii="Calibri" w:eastAsia="SimSun" w:hAnsi="Calibri" w:cs="Calibri"/>
          <w:lang w:eastAsia="zh-CN"/>
        </w:rPr>
        <w:t xml:space="preserve">1</w:t>
      </w:r>
      <w:r>
        <w:rPr>
          <w:rFonts w:ascii="Calibri" w:hAnsi="Calibri"/>
          <w:rPrChange w:id="2" w:author="Tom-v3" w:date="2019-05-15T14:43:00Z">
            <w:rPr>
              <w:sz w:val="20"/>
              <w:szCs w:val="20"/>
              <w:lang w:eastAsia="zh-CN"/>
            </w:rPr>
          </w:rPrChange>
        </w:rPr>
        <w:tab/>
      </w:r>
      <w:r>
        <w:rPr>
          <w:rFonts w:ascii="Calibri" w:eastAsia="SimSun" w:hAnsi="Calibri" w:cs="Calibri"/>
          <w:lang w:eastAsia="zh-CN"/>
        </w:rPr>
        <w:t xml:space="preserve">需求</w:t>
      </w:r>
      <w:r>
        <w:rPr>
          <w:rFonts w:ascii="Calibri" w:hAnsi="Calibri"/>
          <w:rPrChange w:id="3" w:author="Tom-v3" w:date="2019-05-15T14:43:00Z">
            <w:rPr>
              <w:sz w:val="20"/>
              <w:szCs w:val="20"/>
              <w:lang w:eastAsia="zh-CN"/>
            </w:rPr>
          </w:rPrChange>
        </w:rPr>
        <w:tab/>
      </w:r>
      <w:r>
        <w:rPr>
          <w:rFonts w:ascii="Calibri" w:hAnsi="Calibri"/>
          <w:rPrChange w:id="4" w:author="Tom-v3" w:date="2019-05-15T14:43:00Z">
            <w:rPr>
              <w:rFonts w:ascii="Calibri" w:eastAsia="SimSun" w:hAnsi="Calibri" w:cs="Calibri"/>
              <w:sz w:val="19"/>
              <w:szCs w:val="19"/>
              <w:lang w:eastAsia="zh-CN"/>
            </w:rPr>
          </w:rPrChange>
        </w:rPr>
        <w:t xml:space="preserve">3</w:t>
      </w:r>
    </w:p>
    <w:p w:rsidR="00D95DD7" w:rsidRDefault="00D95DD7">
      <w:pPr>
        <w:spacing w:line="120" w:lineRule="exact"/>
        <w:rPr>
          <w:rFonts w:ascii="Calibri" w:hAnsi="Calibri"/>
        </w:rPr>
      </w:pPr>
    </w:p>
    <w:p w:rsidR="00D95DD7" w:rsidRDefault="00F96ECC">
      <w:pPr>
        <w:tabs>
          <w:tab w:val="left" w:pos="700"/>
          <w:tab w:val="left" w:leader="dot" w:pos="10100"/>
        </w:tabs>
        <w:rPr>
          <w:rFonts w:ascii="Calibri" w:hAnsi="Calibri"/>
        </w:rPr>
      </w:pPr>
      <w:r>
        <w:rPr>
          <w:rFonts w:ascii="Calibri" w:eastAsia="SimSun" w:hAnsi="Calibri" w:cs="Calibri"/>
          <w:lang w:eastAsia="zh-CN"/>
        </w:rPr>
        <w:t xml:space="preserve">2</w:t>
      </w:r>
      <w:r>
        <w:rPr>
          <w:rFonts w:ascii="Calibri" w:hAnsi="Calibri"/>
          <w:rPrChange w:id="5" w:author="Tom-v3" w:date="2019-05-15T14:43:00Z">
            <w:rPr>
              <w:sz w:val="20"/>
              <w:szCs w:val="20"/>
              <w:lang w:eastAsia="zh-CN"/>
            </w:rPr>
          </w:rPrChange>
        </w:rPr>
        <w:tab/>
      </w:r>
      <w:r>
        <w:rPr>
          <w:rFonts w:ascii="Calibri" w:eastAsia="SimSun" w:hAnsi="Calibri" w:cs="Calibri"/>
          <w:lang w:eastAsia="zh-CN"/>
        </w:rPr>
        <w:t xml:space="preserve">安裝IIS服務器及相關的.net Framework 3.5.1和4.5元件</w:t>
      </w:r>
      <w:r>
        <w:rPr>
          <w:rFonts w:ascii="Calibri" w:hAnsi="Calibri"/>
          <w:rPrChange w:id="6" w:author="Tom-v3" w:date="2019-05-15T14:43:00Z">
            <w:rPr>
              <w:sz w:val="20"/>
              <w:szCs w:val="20"/>
              <w:lang w:eastAsia="zh-CN"/>
            </w:rPr>
          </w:rPrChange>
        </w:rPr>
        <w:tab/>
      </w:r>
      <w:r>
        <w:rPr>
          <w:rFonts w:ascii="Calibri" w:hAnsi="Calibri"/>
          <w:rPrChange w:id="7" w:author="Tom-v3" w:date="2019-05-15T14:43:00Z">
            <w:rPr>
              <w:rFonts w:ascii="Calibri" w:eastAsia="SimSun" w:hAnsi="Calibri" w:cs="Calibri"/>
              <w:sz w:val="19"/>
              <w:szCs w:val="19"/>
              <w:lang w:eastAsia="zh-CN"/>
            </w:rPr>
          </w:rPrChange>
        </w:rPr>
        <w:t xml:space="preserve">4</w:t>
      </w:r>
    </w:p>
    <w:p w:rsidR="00D95DD7" w:rsidRDefault="00D95DD7">
      <w:pPr>
        <w:spacing w:line="121" w:lineRule="exact"/>
        <w:rPr>
          <w:rFonts w:ascii="Calibri" w:hAnsi="Calibri"/>
        </w:rPr>
      </w:pPr>
    </w:p>
    <w:p w:rsidR="00D95DD7" w:rsidRDefault="00F96ECC">
      <w:pPr>
        <w:tabs>
          <w:tab w:val="left" w:pos="700"/>
          <w:tab w:val="left" w:leader="dot" w:pos="9980"/>
        </w:tabs>
        <w:rPr>
          <w:rFonts w:ascii="Calibri" w:hAnsi="Calibri"/>
        </w:rPr>
      </w:pPr>
      <w:r>
        <w:rPr>
          <w:rFonts w:ascii="Calibri" w:eastAsia="SimSun" w:hAnsi="Calibri" w:cs="Calibri"/>
          <w:lang w:eastAsia="zh-CN"/>
        </w:rPr>
        <w:t xml:space="preserve">3</w:t>
      </w:r>
      <w:r>
        <w:rPr>
          <w:rFonts w:ascii="Calibri" w:hAnsi="Calibri"/>
          <w:rPrChange w:id="8" w:author="Tom-v3" w:date="2019-05-15T14:43:00Z">
            <w:rPr>
              <w:sz w:val="20"/>
              <w:szCs w:val="20"/>
              <w:lang w:eastAsia="zh-CN"/>
            </w:rPr>
          </w:rPrChange>
        </w:rPr>
        <w:tab/>
      </w:r>
      <w:r>
        <w:rPr>
          <w:rFonts w:ascii="Calibri" w:eastAsia="SimSun" w:hAnsi="Calibri" w:cs="Calibri"/>
          <w:lang w:eastAsia="zh-CN"/>
        </w:rPr>
        <w:t xml:space="preserve">安裝Microsoft WSE 2.0 SP3</w:t>
      </w:r>
      <w:r>
        <w:rPr>
          <w:rFonts w:ascii="Calibri" w:hAnsi="Calibri"/>
          <w:rPrChange w:id="9" w:author="Tom-v3" w:date="2019-05-15T14:43:00Z">
            <w:rPr>
              <w:sz w:val="20"/>
              <w:szCs w:val="20"/>
              <w:lang w:eastAsia="zh-CN"/>
            </w:rPr>
          </w:rPrChange>
        </w:rPr>
        <w:tab/>
      </w:r>
      <w:r>
        <w:rPr>
          <w:rFonts w:ascii="Calibri" w:hAnsi="Calibri"/>
          <w:rPrChange w:id="10" w:author="Tom-v3" w:date="2019-05-15T14:43:00Z">
            <w:rPr>
              <w:rFonts w:ascii="Calibri" w:eastAsia="SimSun" w:hAnsi="Calibri" w:cs="Calibri"/>
              <w:sz w:val="21"/>
              <w:szCs w:val="21"/>
              <w:lang w:eastAsia="zh-CN"/>
            </w:rPr>
          </w:rPrChange>
        </w:rPr>
        <w:t xml:space="preserve">13</w:t>
      </w:r>
    </w:p>
    <w:p w:rsidR="00D95DD7" w:rsidRDefault="00D95DD7">
      <w:pPr>
        <w:spacing w:line="121" w:lineRule="exact"/>
        <w:rPr>
          <w:rFonts w:ascii="Calibri" w:hAnsi="Calibri"/>
        </w:rPr>
      </w:pPr>
    </w:p>
    <w:p w:rsidR="00D95DD7" w:rsidRDefault="00F96ECC">
      <w:pPr>
        <w:tabs>
          <w:tab w:val="left" w:pos="700"/>
          <w:tab w:val="left" w:leader="dot" w:pos="9980"/>
        </w:tabs>
        <w:rPr>
          <w:rFonts w:ascii="Calibri" w:hAnsi="Calibri"/>
        </w:rPr>
      </w:pPr>
      <w:r>
        <w:rPr>
          <w:rFonts w:ascii="Calibri" w:eastAsia="SimSun" w:hAnsi="Calibri" w:cs="Calibri"/>
          <w:lang w:eastAsia="zh-CN"/>
        </w:rPr>
        <w:t xml:space="preserve">4</w:t>
      </w:r>
      <w:r>
        <w:rPr>
          <w:rFonts w:ascii="Calibri" w:hAnsi="Calibri"/>
          <w:rPrChange w:id="11" w:author="Tom-v3" w:date="2019-05-15T14:43:00Z">
            <w:rPr>
              <w:sz w:val="20"/>
              <w:szCs w:val="20"/>
              <w:lang w:eastAsia="zh-CN"/>
            </w:rPr>
          </w:rPrChange>
        </w:rPr>
        <w:tab/>
      </w:r>
      <w:r>
        <w:rPr>
          <w:rFonts w:ascii="Calibri" w:eastAsia="SimSun" w:hAnsi="Calibri" w:cs="Calibri"/>
          <w:lang w:eastAsia="zh-CN"/>
        </w:rPr>
        <w:t xml:space="preserve">DIKO伺服器核心</w:t>
      </w:r>
      <w:r>
        <w:rPr>
          <w:rFonts w:ascii="Calibri" w:hAnsi="Calibri"/>
          <w:rPrChange w:id="12" w:author="Tom-v3" w:date="2019-05-15T14:43:00Z">
            <w:rPr>
              <w:sz w:val="20"/>
              <w:szCs w:val="20"/>
              <w:lang w:eastAsia="zh-CN"/>
            </w:rPr>
          </w:rPrChange>
        </w:rPr>
        <w:tab/>
      </w:r>
      <w:r>
        <w:rPr>
          <w:rFonts w:ascii="Calibri" w:hAnsi="Calibri"/>
          <w:rPrChange w:id="13" w:author="Tom-v3" w:date="2019-05-15T14:43:00Z">
            <w:rPr>
              <w:rFonts w:ascii="Calibri" w:eastAsia="SimSun" w:hAnsi="Calibri" w:cs="Calibri"/>
              <w:sz w:val="21"/>
              <w:szCs w:val="21"/>
              <w:lang w:eastAsia="zh-CN"/>
            </w:rPr>
          </w:rPrChange>
        </w:rPr>
        <w:t xml:space="preserve">16</w:t>
      </w:r>
    </w:p>
    <w:p w:rsidR="00D95DD7" w:rsidRDefault="00D95DD7">
      <w:pPr>
        <w:spacing w:line="121" w:lineRule="exact"/>
        <w:rPr>
          <w:rFonts w:ascii="Calibri" w:hAnsi="Calibri"/>
        </w:rPr>
      </w:pPr>
    </w:p>
    <w:p w:rsidR="00D95DD7" w:rsidRDefault="00F96ECC">
      <w:pPr>
        <w:tabs>
          <w:tab w:val="left" w:pos="700"/>
          <w:tab w:val="left" w:leader="dot" w:pos="9980"/>
        </w:tabs>
        <w:rPr>
          <w:rFonts w:ascii="Calibri" w:hAnsi="Calibri"/>
        </w:rPr>
      </w:pPr>
      <w:r>
        <w:rPr>
          <w:rFonts w:ascii="Calibri" w:eastAsia="SimSun" w:hAnsi="Calibri" w:cs="Calibri"/>
          <w:lang w:eastAsia="zh-CN"/>
        </w:rPr>
        <w:t xml:space="preserve">5</w:t>
      </w:r>
      <w:r>
        <w:rPr>
          <w:rFonts w:ascii="Calibri" w:hAnsi="Calibri"/>
          <w:rPrChange w:id="14" w:author="Tom-v3" w:date="2019-05-15T14:43:00Z">
            <w:rPr>
              <w:sz w:val="20"/>
              <w:szCs w:val="20"/>
              <w:lang w:eastAsia="zh-CN"/>
            </w:rPr>
          </w:rPrChange>
        </w:rPr>
        <w:tab/>
      </w:r>
      <w:r>
        <w:rPr>
          <w:rFonts w:ascii="Calibri" w:eastAsia="SimSun" w:hAnsi="Calibri" w:cs="Calibri"/>
          <w:lang w:eastAsia="zh-CN"/>
        </w:rPr>
        <w:t xml:space="preserve">安裝Open Office</w:t>
      </w:r>
      <w:r>
        <w:rPr>
          <w:rFonts w:ascii="Calibri" w:hAnsi="Calibri"/>
          <w:rPrChange w:id="15" w:author="Tom-v3" w:date="2019-05-15T14:43:00Z">
            <w:rPr>
              <w:sz w:val="20"/>
              <w:szCs w:val="20"/>
              <w:lang w:eastAsia="zh-CN"/>
            </w:rPr>
          </w:rPrChange>
        </w:rPr>
        <w:tab/>
      </w:r>
      <w:r>
        <w:rPr>
          <w:rFonts w:ascii="Calibri" w:hAnsi="Calibri"/>
          <w:rPrChange w:id="16" w:author="Tom-v3" w:date="2019-05-15T14:43:00Z">
            <w:rPr>
              <w:rFonts w:ascii="Calibri" w:eastAsia="SimSun" w:hAnsi="Calibri" w:cs="Calibri"/>
              <w:sz w:val="21"/>
              <w:szCs w:val="21"/>
              <w:lang w:eastAsia="zh-CN"/>
            </w:rPr>
          </w:rPrChange>
        </w:rPr>
        <w:t xml:space="preserve">19</w:t>
      </w:r>
    </w:p>
    <w:p w:rsidR="00D95DD7" w:rsidRDefault="00D95DD7">
      <w:pPr>
        <w:spacing w:line="121" w:lineRule="exact"/>
        <w:rPr>
          <w:rFonts w:ascii="Calibri" w:hAnsi="Calibri"/>
        </w:rPr>
      </w:pPr>
    </w:p>
    <w:p w:rsidR="00D95DD7" w:rsidRDefault="00F96ECC">
      <w:pPr>
        <w:tabs>
          <w:tab w:val="left" w:pos="700"/>
          <w:tab w:val="left" w:leader="dot" w:pos="9980"/>
        </w:tabs>
        <w:rPr>
          <w:rFonts w:ascii="Calibri" w:hAnsi="Calibri"/>
        </w:rPr>
      </w:pPr>
      <w:r>
        <w:rPr>
          <w:rFonts w:ascii="Calibri" w:eastAsia="SimSun" w:hAnsi="Calibri" w:cs="Calibri"/>
          <w:lang w:eastAsia="zh-CN"/>
        </w:rPr>
        <w:t xml:space="preserve">6</w:t>
      </w:r>
      <w:r>
        <w:rPr>
          <w:rFonts w:ascii="Calibri" w:hAnsi="Calibri"/>
          <w:rPrChange w:id="17" w:author="Tom-v3" w:date="2019-05-15T14:43:00Z">
            <w:rPr>
              <w:sz w:val="20"/>
              <w:szCs w:val="20"/>
              <w:lang w:eastAsia="zh-CN"/>
            </w:rPr>
          </w:rPrChange>
        </w:rPr>
        <w:tab/>
      </w:r>
      <w:r>
        <w:rPr>
          <w:rFonts w:ascii="Calibri" w:eastAsia="SimSun" w:hAnsi="Calibri" w:cs="Calibri"/>
          <w:lang w:eastAsia="zh-CN"/>
        </w:rPr>
        <w:t xml:space="preserve">安裝“Microsoft SQL 2012 Express”</w:t>
      </w:r>
      <w:r>
        <w:rPr>
          <w:rFonts w:ascii="Calibri" w:hAnsi="Calibri"/>
          <w:rPrChange w:id="18" w:author="Tom-v3" w:date="2019-05-15T14:43:00Z">
            <w:rPr>
              <w:sz w:val="20"/>
              <w:szCs w:val="20"/>
              <w:lang w:eastAsia="zh-CN"/>
            </w:rPr>
          </w:rPrChange>
        </w:rPr>
        <w:tab/>
      </w:r>
      <w:r>
        <w:rPr>
          <w:rFonts w:ascii="Calibri" w:hAnsi="Calibri"/>
          <w:rPrChange w:id="19" w:author="Tom-v3" w:date="2019-05-15T14:43:00Z">
            <w:rPr>
              <w:rFonts w:ascii="Calibri" w:eastAsia="SimSun" w:hAnsi="Calibri" w:cs="Calibri"/>
              <w:sz w:val="21"/>
              <w:szCs w:val="21"/>
              <w:lang w:eastAsia="zh-CN"/>
            </w:rPr>
          </w:rPrChange>
        </w:rPr>
        <w:t xml:space="preserve">23</w:t>
      </w:r>
    </w:p>
    <w:p w:rsidR="00D95DD7" w:rsidRDefault="00D95DD7">
      <w:pPr>
        <w:spacing w:line="121" w:lineRule="exact"/>
        <w:rPr>
          <w:rFonts w:ascii="Calibri" w:hAnsi="Calibri"/>
        </w:rPr>
      </w:pPr>
    </w:p>
    <w:p w:rsidR="00D95DD7" w:rsidRDefault="00F96ECC">
      <w:pPr>
        <w:tabs>
          <w:tab w:val="left" w:pos="700"/>
          <w:tab w:val="left" w:leader="dot" w:pos="9980"/>
        </w:tabs>
        <w:rPr>
          <w:rFonts w:ascii="Calibri" w:hAnsi="Calibri"/>
        </w:rPr>
      </w:pPr>
      <w:r>
        <w:rPr>
          <w:rFonts w:ascii="Calibri" w:eastAsia="SimSun" w:hAnsi="Calibri" w:cs="Calibri"/>
          <w:lang w:eastAsia="zh-CN"/>
        </w:rPr>
        <w:t xml:space="preserve">7</w:t>
      </w:r>
      <w:r>
        <w:rPr>
          <w:rFonts w:ascii="Calibri" w:hAnsi="Calibri"/>
          <w:rPrChange w:id="20" w:author="Tom-v3" w:date="2019-05-15T14:43:00Z">
            <w:rPr>
              <w:sz w:val="20"/>
              <w:szCs w:val="20"/>
              <w:lang w:eastAsia="zh-CN"/>
            </w:rPr>
          </w:rPrChange>
        </w:rPr>
        <w:tab/>
      </w:r>
      <w:r>
        <w:rPr>
          <w:rFonts w:ascii="Calibri" w:eastAsia="SimSun" w:hAnsi="Calibri" w:cs="Calibri"/>
          <w:lang w:eastAsia="zh-CN"/>
        </w:rPr>
        <w:t xml:space="preserve">為DIKO產生軟體的認證</w:t>
      </w:r>
      <w:r>
        <w:rPr>
          <w:rFonts w:ascii="Calibri" w:hAnsi="Calibri"/>
          <w:rPrChange w:id="21" w:author="Tom-v3" w:date="2019-05-15T14:43:00Z">
            <w:rPr>
              <w:sz w:val="20"/>
              <w:szCs w:val="20"/>
              <w:lang w:eastAsia="zh-CN"/>
            </w:rPr>
          </w:rPrChange>
        </w:rPr>
        <w:tab/>
      </w:r>
      <w:r>
        <w:rPr>
          <w:rFonts w:ascii="Calibri" w:hAnsi="Calibri"/>
          <w:rPrChange w:id="22" w:author="Tom-v3" w:date="2019-05-15T14:43:00Z">
            <w:rPr>
              <w:rFonts w:ascii="Calibri" w:eastAsia="SimSun" w:hAnsi="Calibri" w:cs="Calibri"/>
              <w:sz w:val="21"/>
              <w:szCs w:val="21"/>
              <w:lang w:eastAsia="zh-CN"/>
            </w:rPr>
          </w:rPrChange>
        </w:rPr>
        <w:t xml:space="preserve">36</w:t>
      </w:r>
    </w:p>
    <w:p w:rsidR="00D95DD7" w:rsidRDefault="00D95DD7">
      <w:pPr>
        <w:spacing w:line="121" w:lineRule="exact"/>
        <w:rPr>
          <w:rFonts w:ascii="Calibri" w:hAnsi="Calibri"/>
        </w:rPr>
      </w:pPr>
    </w:p>
    <w:p w:rsidR="00D95DD7" w:rsidRDefault="00F96ECC">
      <w:pPr>
        <w:tabs>
          <w:tab w:val="left" w:pos="700"/>
          <w:tab w:val="left" w:leader="dot" w:pos="9980"/>
        </w:tabs>
        <w:rPr>
          <w:rFonts w:ascii="Calibri" w:hAnsi="Calibri"/>
        </w:rPr>
      </w:pPr>
      <w:r>
        <w:rPr>
          <w:rFonts w:ascii="Calibri" w:eastAsia="SimSun" w:hAnsi="Calibri" w:cs="Calibri"/>
          <w:lang w:eastAsia="zh-CN"/>
        </w:rPr>
        <w:t xml:space="preserve">8</w:t>
      </w:r>
      <w:r>
        <w:rPr>
          <w:rFonts w:ascii="Calibri" w:hAnsi="Calibri"/>
          <w:rPrChange w:id="23" w:author="Tom-v3" w:date="2019-05-15T14:43:00Z">
            <w:rPr>
              <w:sz w:val="20"/>
              <w:szCs w:val="20"/>
              <w:lang w:eastAsia="zh-CN"/>
            </w:rPr>
          </w:rPrChange>
        </w:rPr>
        <w:tab/>
      </w:r>
      <w:r>
        <w:rPr>
          <w:rFonts w:ascii="Calibri" w:eastAsia="SimSun" w:hAnsi="Calibri" w:cs="Calibri"/>
          <w:lang w:eastAsia="zh-CN"/>
        </w:rPr>
        <w:t xml:space="preserve">設定</w:t>
      </w:r>
      <w:proofErr w:type="spellStart"/>
      <w:proofErr w:type="gramStart"/>
      <w:r>
        <w:rPr>
          <w:rFonts w:ascii="Calibri" w:eastAsia="SimSun" w:hAnsi="Calibri" w:cs="Calibri"/>
          <w:lang w:eastAsia="zh-CN"/>
        </w:rPr>
        <w:t xml:space="preserve">web</w:t>
      </w:r>
      <w:proofErr w:type="gramEnd"/>
      <w:r>
        <w:rPr>
          <w:rFonts w:ascii="Calibri" w:eastAsia="SimSun" w:hAnsi="Calibri" w:cs="Calibri"/>
          <w:lang w:eastAsia="zh-CN"/>
        </w:rPr>
        <w:t xml:space="preserve">.config</w:t>
      </w:r>
      <w:proofErr w:type="spellEnd"/>
      <w:r>
        <w:rPr>
          <w:rFonts w:ascii="Calibri" w:hAnsi="Calibri"/>
          <w:rPrChange w:id="24" w:author="Tom-v3" w:date="2019-05-15T14:43:00Z">
            <w:rPr>
              <w:sz w:val="20"/>
              <w:szCs w:val="20"/>
              <w:lang w:eastAsia="zh-CN"/>
            </w:rPr>
          </w:rPrChange>
        </w:rPr>
        <w:tab/>
      </w:r>
      <w:r>
        <w:rPr>
          <w:rFonts w:ascii="Calibri" w:hAnsi="Calibri"/>
          <w:rPrChange w:id="25" w:author="Tom-v3" w:date="2019-05-15T14:43:00Z">
            <w:rPr>
              <w:rFonts w:ascii="Calibri" w:eastAsia="SimSun" w:hAnsi="Calibri" w:cs="Calibri"/>
              <w:sz w:val="21"/>
              <w:szCs w:val="21"/>
              <w:lang w:eastAsia="zh-CN"/>
            </w:rPr>
          </w:rPrChange>
        </w:rPr>
        <w:t xml:space="preserve">38</w:t>
      </w:r>
    </w:p>
    <w:p w:rsidR="00D95DD7" w:rsidRDefault="00D95DD7">
      <w:pPr>
        <w:spacing w:line="120" w:lineRule="exact"/>
        <w:rPr>
          <w:rFonts w:ascii="Calibri" w:hAnsi="Calibri"/>
        </w:rPr>
      </w:pPr>
    </w:p>
    <w:p w:rsidR="00D95DD7" w:rsidRDefault="00F96ECC">
      <w:pPr>
        <w:tabs>
          <w:tab w:val="left" w:pos="700"/>
          <w:tab w:val="left" w:leader="dot" w:pos="9980"/>
        </w:tabs>
        <w:rPr>
          <w:rFonts w:ascii="Calibri" w:hAnsi="Calibri"/>
        </w:rPr>
      </w:pPr>
      <w:r>
        <w:rPr>
          <w:rFonts w:ascii="Calibri" w:eastAsia="SimSun" w:hAnsi="Calibri" w:cs="Calibri"/>
          <w:lang w:eastAsia="zh-CN"/>
        </w:rPr>
        <w:t xml:space="preserve">9</w:t>
      </w:r>
      <w:r>
        <w:rPr>
          <w:rFonts w:ascii="Calibri" w:hAnsi="Calibri"/>
          <w:rPrChange w:id="26" w:author="Tom-v3" w:date="2019-05-15T14:43:00Z">
            <w:rPr>
              <w:sz w:val="20"/>
              <w:szCs w:val="20"/>
              <w:lang w:eastAsia="zh-CN"/>
            </w:rPr>
          </w:rPrChange>
        </w:rPr>
        <w:tab/>
      </w:r>
      <w:r>
        <w:rPr>
          <w:rFonts w:ascii="Calibri" w:eastAsia="SimSun" w:hAnsi="Calibri" w:cs="Calibri"/>
          <w:lang w:eastAsia="zh-CN"/>
        </w:rPr>
        <w:t xml:space="preserve">在IIS中新增Web application</w:t>
      </w:r>
      <w:r>
        <w:rPr>
          <w:rFonts w:ascii="Calibri" w:hAnsi="Calibri"/>
          <w:rPrChange w:id="27" w:author="Tom-v3" w:date="2019-05-15T14:43:00Z">
            <w:rPr>
              <w:sz w:val="20"/>
              <w:szCs w:val="20"/>
              <w:lang w:eastAsia="zh-CN"/>
            </w:rPr>
          </w:rPrChange>
        </w:rPr>
        <w:tab/>
      </w:r>
      <w:r>
        <w:rPr>
          <w:rFonts w:ascii="Calibri" w:hAnsi="Calibri"/>
          <w:rPrChange w:id="28" w:author="Tom-v3" w:date="2019-05-15T14:43:00Z">
            <w:rPr>
              <w:rFonts w:ascii="Calibri" w:eastAsia="SimSun" w:hAnsi="Calibri" w:cs="Calibri"/>
              <w:sz w:val="21"/>
              <w:szCs w:val="21"/>
              <w:lang w:eastAsia="zh-CN"/>
            </w:rPr>
          </w:rPrChange>
        </w:rPr>
        <w:t xml:space="preserve">39</w:t>
      </w:r>
    </w:p>
    <w:p w:rsidR="00D95DD7" w:rsidRDefault="00D95DD7">
      <w:pPr>
        <w:spacing w:line="121" w:lineRule="exact"/>
        <w:rPr>
          <w:rFonts w:ascii="Calibri" w:hAnsi="Calibri"/>
        </w:rPr>
      </w:pPr>
    </w:p>
    <w:p w:rsidR="00D95DD7" w:rsidRDefault="00F96ECC">
      <w:pPr>
        <w:tabs>
          <w:tab w:val="left" w:pos="700"/>
          <w:tab w:val="left" w:leader="dot" w:pos="9980"/>
        </w:tabs>
        <w:rPr>
          <w:rFonts w:ascii="Calibri" w:hAnsi="Calibri"/>
        </w:rPr>
      </w:pPr>
      <w:r>
        <w:rPr>
          <w:rFonts w:ascii="Calibri" w:eastAsia="SimSun" w:hAnsi="Calibri" w:cs="Calibri"/>
          <w:lang w:eastAsia="zh-CN"/>
        </w:rPr>
        <w:t xml:space="preserve">10</w:t>
      </w:r>
      <w:r>
        <w:rPr>
          <w:rFonts w:ascii="Calibri" w:hAnsi="Calibri"/>
          <w:rPrChange w:id="29" w:author="Tom-v3" w:date="2019-05-15T14:43:00Z">
            <w:rPr>
              <w:sz w:val="20"/>
              <w:szCs w:val="20"/>
              <w:lang w:eastAsia="zh-CN"/>
            </w:rPr>
          </w:rPrChange>
        </w:rPr>
        <w:tab/>
      </w:r>
      <w:r>
        <w:rPr>
          <w:rFonts w:ascii="Calibri" w:eastAsia="SimSun" w:hAnsi="Calibri" w:cs="Calibri"/>
          <w:lang w:eastAsia="zh-CN"/>
        </w:rPr>
        <w:t xml:space="preserve">設定並初始化</w:t>
      </w:r>
      <w:proofErr w:type="spellStart"/>
      <w:r>
        <w:rPr>
          <w:rFonts w:ascii="Calibri" w:eastAsia="SimSun" w:hAnsi="Calibri" w:cs="Calibri"/>
          <w:lang w:eastAsia="zh-CN"/>
        </w:rPr>
        <w:t xml:space="preserve">Solr</w:t>
      </w:r>
      <w:proofErr w:type="spellEnd"/>
      <w:r>
        <w:rPr>
          <w:rFonts w:ascii="Calibri" w:eastAsia="SimSun" w:hAnsi="Calibri" w:cs="Calibri"/>
          <w:lang w:eastAsia="zh-CN"/>
        </w:rPr>
        <w:t xml:space="preserve">系統</w:t>
      </w:r>
      <w:r>
        <w:rPr>
          <w:rFonts w:ascii="Calibri" w:hAnsi="Calibri"/>
          <w:rPrChange w:id="30" w:author="Tom-v3" w:date="2019-05-15T14:43:00Z">
            <w:rPr>
              <w:sz w:val="20"/>
              <w:szCs w:val="20"/>
              <w:lang w:eastAsia="zh-CN"/>
            </w:rPr>
          </w:rPrChange>
        </w:rPr>
        <w:tab/>
      </w:r>
      <w:r>
        <w:rPr>
          <w:rFonts w:ascii="Calibri" w:hAnsi="Calibri"/>
          <w:rPrChange w:id="31" w:author="Tom-v3" w:date="2019-05-15T14:43:00Z">
            <w:rPr>
              <w:rFonts w:ascii="Calibri" w:eastAsia="SimSun" w:hAnsi="Calibri" w:cs="Calibri"/>
              <w:sz w:val="21"/>
              <w:szCs w:val="21"/>
              <w:lang w:eastAsia="zh-CN"/>
            </w:rPr>
          </w:rPrChange>
        </w:rPr>
        <w:t xml:space="preserve">42</w:t>
      </w:r>
    </w:p>
    <w:p w:rsidR="00D95DD7" w:rsidRDefault="00D95DD7">
      <w:pPr>
        <w:spacing w:line="121" w:lineRule="exact"/>
        <w:rPr>
          <w:rFonts w:ascii="Calibri" w:hAnsi="Calibri"/>
        </w:rPr>
      </w:pPr>
    </w:p>
    <w:p w:rsidR="00D95DD7" w:rsidRDefault="00F96ECC">
      <w:pPr>
        <w:tabs>
          <w:tab w:val="left" w:pos="700"/>
          <w:tab w:val="left" w:leader="dot" w:pos="9980"/>
        </w:tabs>
        <w:rPr>
          <w:rFonts w:ascii="Calibri" w:hAnsi="Calibri"/>
        </w:rPr>
      </w:pPr>
      <w:r>
        <w:rPr>
          <w:rFonts w:ascii="Calibri" w:eastAsia="SimSun" w:hAnsi="Calibri" w:cs="Calibri"/>
          <w:lang w:eastAsia="zh-CN"/>
        </w:rPr>
        <w:t xml:space="preserve">11</w:t>
      </w:r>
      <w:r>
        <w:rPr>
          <w:rFonts w:ascii="Calibri" w:hAnsi="Calibri"/>
          <w:rPrChange w:id="32" w:author="Tom-v3" w:date="2019-05-15T14:43:00Z">
            <w:rPr>
              <w:sz w:val="20"/>
              <w:szCs w:val="20"/>
              <w:lang w:eastAsia="zh-CN"/>
            </w:rPr>
          </w:rPrChange>
        </w:rPr>
        <w:tab/>
      </w:r>
      <w:r>
        <w:rPr>
          <w:rFonts w:ascii="Calibri" w:eastAsia="SimSun" w:hAnsi="Calibri" w:cs="Calibri"/>
          <w:lang w:eastAsia="zh-CN"/>
        </w:rPr>
        <w:t xml:space="preserve">新增與安裝 DIKO Indexing manager 到 Windows services</w:t>
      </w:r>
      <w:r>
        <w:rPr>
          <w:rFonts w:ascii="Calibri" w:hAnsi="Calibri"/>
          <w:rPrChange w:id="33" w:author="Tom-v3" w:date="2019-05-15T14:43:00Z">
            <w:rPr>
              <w:sz w:val="20"/>
              <w:szCs w:val="20"/>
              <w:lang w:eastAsia="zh-CN"/>
            </w:rPr>
          </w:rPrChange>
        </w:rPr>
        <w:tab/>
      </w:r>
      <w:r>
        <w:rPr>
          <w:rFonts w:ascii="Calibri" w:hAnsi="Calibri"/>
          <w:rPrChange w:id="34" w:author="Tom-v3" w:date="2019-05-15T14:43:00Z">
            <w:rPr>
              <w:rFonts w:ascii="Calibri" w:eastAsia="SimSun" w:hAnsi="Calibri" w:cs="Calibri"/>
              <w:sz w:val="21"/>
              <w:szCs w:val="21"/>
              <w:lang w:eastAsia="zh-CN"/>
            </w:rPr>
          </w:rPrChange>
        </w:rPr>
        <w:t xml:space="preserve">47</w:t>
      </w:r>
    </w:p>
    <w:p w:rsidR="00D95DD7" w:rsidRDefault="00D95DD7">
      <w:pPr>
        <w:spacing w:line="121" w:lineRule="exact"/>
        <w:rPr>
          <w:rFonts w:ascii="Calibri" w:hAnsi="Calibri"/>
        </w:rPr>
      </w:pPr>
    </w:p>
    <w:p w:rsidR="00D95DD7" w:rsidRDefault="00F96ECC">
      <w:pPr>
        <w:tabs>
          <w:tab w:val="left" w:pos="700"/>
          <w:tab w:val="left" w:leader="dot" w:pos="9980"/>
        </w:tabs>
        <w:rPr>
          <w:rFonts w:ascii="Calibri" w:hAnsi="Calibri"/>
        </w:rPr>
      </w:pPr>
      <w:r>
        <w:rPr>
          <w:rFonts w:ascii="Calibri" w:eastAsia="SimSun" w:hAnsi="Calibri" w:cs="Calibri"/>
          <w:lang w:eastAsia="zh-CN"/>
        </w:rPr>
        <w:t xml:space="preserve">12</w:t>
      </w:r>
      <w:r>
        <w:rPr>
          <w:rFonts w:ascii="Calibri" w:hAnsi="Calibri"/>
          <w:rPrChange w:id="35" w:author="Tom-v3" w:date="2019-05-15T14:43:00Z">
            <w:rPr>
              <w:sz w:val="20"/>
              <w:szCs w:val="20"/>
              <w:lang w:eastAsia="zh-CN"/>
            </w:rPr>
          </w:rPrChange>
        </w:rPr>
        <w:tab/>
      </w:r>
      <w:r>
        <w:rPr>
          <w:rFonts w:ascii="Calibri" w:eastAsia="SimSun" w:hAnsi="Calibri" w:cs="Calibri"/>
          <w:lang w:eastAsia="zh-CN"/>
        </w:rPr>
        <w:t xml:space="preserve">新增與安裝 DIKO Rendition manager 到 Windows services</w:t>
      </w:r>
      <w:r>
        <w:rPr>
          <w:rFonts w:ascii="Calibri" w:hAnsi="Calibri"/>
          <w:rPrChange w:id="36" w:author="Tom-v3" w:date="2019-05-15T14:43:00Z">
            <w:rPr>
              <w:sz w:val="20"/>
              <w:szCs w:val="20"/>
              <w:lang w:eastAsia="zh-CN"/>
            </w:rPr>
          </w:rPrChange>
        </w:rPr>
        <w:tab/>
      </w:r>
      <w:r>
        <w:rPr>
          <w:rFonts w:ascii="Calibri" w:hAnsi="Calibri"/>
          <w:rPrChange w:id="37" w:author="Tom-v3" w:date="2019-05-15T14:43:00Z">
            <w:rPr>
              <w:rFonts w:ascii="Calibri" w:eastAsia="SimSun" w:hAnsi="Calibri" w:cs="Calibri"/>
              <w:sz w:val="21"/>
              <w:szCs w:val="21"/>
              <w:lang w:eastAsia="zh-CN"/>
            </w:rPr>
          </w:rPrChange>
        </w:rPr>
        <w:t xml:space="preserve">52</w:t>
      </w:r>
    </w:p>
    <w:p w:rsidR="00D95DD7" w:rsidRDefault="00D95DD7">
      <w:pPr>
        <w:spacing w:line="121" w:lineRule="exact"/>
        <w:rPr>
          <w:rFonts w:ascii="Calibri" w:hAnsi="Calibri"/>
        </w:rPr>
      </w:pPr>
    </w:p>
    <w:p w:rsidR="00D95DD7" w:rsidRDefault="00F96ECC">
      <w:pPr>
        <w:tabs>
          <w:tab w:val="left" w:pos="700"/>
          <w:tab w:val="left" w:leader="dot" w:pos="9980"/>
        </w:tabs>
        <w:rPr>
          <w:rFonts w:ascii="Calibri" w:hAnsi="Calibri"/>
        </w:rPr>
      </w:pPr>
      <w:r>
        <w:rPr>
          <w:rFonts w:ascii="Calibri" w:eastAsia="SimSun" w:hAnsi="Calibri" w:cs="Calibri"/>
          <w:lang w:eastAsia="zh-CN"/>
        </w:rPr>
        <w:t xml:space="preserve">13</w:t>
      </w:r>
      <w:r>
        <w:rPr>
          <w:rFonts w:ascii="Calibri" w:hAnsi="Calibri"/>
          <w:rPrChange w:id="38" w:author="Tom-v3" w:date="2019-05-15T14:43:00Z">
            <w:rPr>
              <w:sz w:val="20"/>
              <w:szCs w:val="20"/>
              <w:lang w:eastAsia="zh-CN"/>
            </w:rPr>
          </w:rPrChange>
        </w:rPr>
        <w:tab/>
      </w:r>
      <w:r>
        <w:rPr>
          <w:rFonts w:ascii="Calibri" w:eastAsia="SimSun" w:hAnsi="Calibri" w:cs="Calibri"/>
          <w:lang w:eastAsia="zh-CN"/>
        </w:rPr>
        <w:t xml:space="preserve">新增與安裝 DIKO Email Capturing 到 Windows services</w:t>
      </w:r>
      <w:r>
        <w:rPr>
          <w:rFonts w:ascii="Calibri" w:hAnsi="Calibri"/>
          <w:rPrChange w:id="39" w:author="Tom-v3" w:date="2019-05-15T14:43:00Z">
            <w:rPr>
              <w:sz w:val="20"/>
              <w:szCs w:val="20"/>
              <w:lang w:eastAsia="zh-CN"/>
            </w:rPr>
          </w:rPrChange>
        </w:rPr>
        <w:tab/>
      </w:r>
      <w:r>
        <w:rPr>
          <w:rFonts w:ascii="Calibri" w:hAnsi="Calibri"/>
          <w:rPrChange w:id="40" w:author="Tom-v3" w:date="2019-05-15T14:43:00Z">
            <w:rPr>
              <w:rFonts w:ascii="Calibri" w:eastAsia="SimSun" w:hAnsi="Calibri" w:cs="Calibri"/>
              <w:sz w:val="21"/>
              <w:szCs w:val="21"/>
              <w:lang w:eastAsia="zh-CN"/>
            </w:rPr>
          </w:rPrChange>
        </w:rPr>
        <w:t xml:space="preserve">57</w:t>
      </w:r>
    </w:p>
    <w:p w:rsidR="00D95DD7" w:rsidRDefault="00D95DD7">
      <w:pPr>
        <w:spacing w:line="121" w:lineRule="exact"/>
        <w:rPr>
          <w:rFonts w:ascii="Calibri" w:hAnsi="Calibri"/>
        </w:rPr>
      </w:pPr>
    </w:p>
    <w:p w:rsidR="00D95DD7" w:rsidRDefault="00F96ECC">
      <w:pPr>
        <w:tabs>
          <w:tab w:val="left" w:pos="700"/>
          <w:tab w:val="left" w:leader="dot" w:pos="9980"/>
        </w:tabs>
        <w:rPr>
          <w:rFonts w:ascii="Calibri" w:hAnsi="Calibri"/>
        </w:rPr>
      </w:pPr>
      <w:r>
        <w:rPr>
          <w:rFonts w:ascii="Calibri" w:eastAsia="SimSun" w:hAnsi="Calibri" w:cs="Calibri"/>
          <w:lang w:eastAsia="zh-CN"/>
        </w:rPr>
        <w:t xml:space="preserve">1</w:t>
      </w:r>
      <w:r>
        <w:rPr>
          <w:rFonts w:ascii="Calibri" w:hAnsi="Calibri" w:cs="Calibri"/>
        </w:rPr>
        <w:t xml:space="preserve">4</w:t>
      </w:r>
      <w:r>
        <w:rPr>
          <w:rFonts w:ascii="Calibri" w:hAnsi="Calibri"/>
          <w:rPrChange w:id="41" w:author="Tom-v3" w:date="2019-05-15T14:43:00Z">
            <w:rPr>
              <w:sz w:val="20"/>
              <w:szCs w:val="20"/>
              <w:lang w:eastAsia="zh-CN"/>
            </w:rPr>
          </w:rPrChange>
        </w:rPr>
        <w:tab/>
      </w:r>
      <w:r>
        <w:rPr>
          <w:rFonts w:ascii="Calibri" w:eastAsia="SimSun" w:hAnsi="Calibri" w:cs="Calibri"/>
          <w:lang w:eastAsia="zh-CN"/>
        </w:rPr>
        <w:t xml:space="preserve">新增與安裝 DIKO Email Capturing </w:t>
      </w:r>
      <w:r>
        <w:rPr>
          <w:rFonts w:ascii="Calibri" w:hAnsi="Calibri" w:cs="Calibri"/>
        </w:rPr>
        <w:t xml:space="preserve">Pro </w:t>
      </w:r>
      <w:r>
        <w:rPr>
          <w:rFonts w:ascii="Calibri" w:eastAsia="SimSun" w:hAnsi="Calibri" w:cs="Calibri"/>
          <w:lang w:eastAsia="zh-CN"/>
        </w:rPr>
        <w:t xml:space="preserve">到 Windows services</w:t>
      </w:r>
      <w:r>
        <w:rPr>
          <w:rFonts w:ascii="Calibri" w:hAnsi="Calibri"/>
          <w:rPrChange w:id="42" w:author="Tom-v3" w:date="2019-05-15T14:43:00Z">
            <w:rPr>
              <w:sz w:val="20"/>
              <w:szCs w:val="20"/>
              <w:lang w:eastAsia="zh-CN"/>
            </w:rPr>
          </w:rPrChange>
        </w:rPr>
        <w:tab/>
      </w:r>
      <w:r>
        <w:rPr>
          <w:rFonts w:ascii="Calibri" w:hAnsi="Calibri"/>
          <w:rPrChange w:id="43" w:author="Tom-v3" w:date="2019-05-15T14:43:00Z">
            <w:rPr>
              <w:rFonts w:ascii="Calibri" w:hAnsi="Calibri" w:cs="Calibri"/>
              <w:sz w:val="21"/>
              <w:szCs w:val="21"/>
            </w:rPr>
          </w:rPrChange>
        </w:rPr>
        <w:t xml:space="preserve">62</w:t>
      </w:r>
    </w:p>
    <w:p w:rsidR="00D95DD7" w:rsidRDefault="00D95DD7">
      <w:pPr>
        <w:spacing w:line="121" w:lineRule="exact"/>
        <w:rPr>
          <w:rFonts w:ascii="Calibri" w:hAnsi="Calibri"/>
        </w:rPr>
      </w:pPr>
    </w:p>
    <w:p w:rsidR="00D95DD7" w:rsidRDefault="00F96ECC">
      <w:pPr>
        <w:tabs>
          <w:tab w:val="left" w:pos="700"/>
          <w:tab w:val="left" w:leader="dot" w:pos="9980"/>
        </w:tabs>
        <w:rPr>
          <w:rFonts w:ascii="Calibri" w:hAnsi="Calibri"/>
        </w:rPr>
      </w:pPr>
      <w:r>
        <w:rPr>
          <w:rFonts w:ascii="Calibri" w:eastAsia="SimSun" w:hAnsi="Calibri" w:cs="Calibri"/>
          <w:lang w:eastAsia="zh-CN"/>
        </w:rPr>
        <w:t xml:space="preserve">15</w:t>
      </w:r>
      <w:r>
        <w:rPr>
          <w:rFonts w:ascii="Calibri" w:hAnsi="Calibri"/>
          <w:rPrChange w:id="44" w:author="Tom-v3" w:date="2019-05-15T14:43:00Z">
            <w:rPr>
              <w:sz w:val="20"/>
              <w:szCs w:val="20"/>
              <w:lang w:eastAsia="zh-CN"/>
            </w:rPr>
          </w:rPrChange>
        </w:rPr>
        <w:tab/>
      </w:r>
      <w:r>
        <w:rPr>
          <w:rFonts w:ascii="Calibri" w:eastAsia="SimSun" w:hAnsi="Calibri" w:cs="Calibri"/>
          <w:lang w:eastAsia="zh-CN"/>
        </w:rPr>
        <w:t xml:space="preserve">新增與安裝 DIKO </w:t>
      </w:r>
      <w:r>
        <w:rPr>
          <w:rFonts w:ascii="Calibri" w:hAnsi="Calibri" w:cs="Calibri"/>
        </w:rPr>
        <w:t xml:space="preserve">Sync Folder Mass Monitor </w:t>
      </w:r>
      <w:r>
        <w:rPr>
          <w:rFonts w:ascii="Calibri" w:eastAsia="SimSun" w:hAnsi="Calibri" w:cs="Calibri"/>
          <w:lang w:eastAsia="zh-CN"/>
        </w:rPr>
        <w:t xml:space="preserve">到 Windows services</w:t>
      </w:r>
      <w:r>
        <w:rPr>
          <w:rFonts w:ascii="Calibri" w:hAnsi="Calibri"/>
          <w:rPrChange w:id="45" w:author="Tom-v3" w:date="2019-05-15T14:43:00Z">
            <w:rPr>
              <w:sz w:val="20"/>
              <w:szCs w:val="20"/>
              <w:lang w:eastAsia="zh-CN"/>
            </w:rPr>
          </w:rPrChange>
        </w:rPr>
        <w:tab/>
      </w:r>
      <w:r>
        <w:rPr>
          <w:rFonts w:ascii="Calibri" w:hAnsi="Calibri"/>
          <w:rPrChange w:id="46" w:author="Tom-v3" w:date="2019-05-15T14:43:00Z">
            <w:rPr>
              <w:rFonts w:ascii="Calibri" w:hAnsi="Calibri" w:cs="Calibri"/>
              <w:sz w:val="21"/>
              <w:szCs w:val="21"/>
            </w:rPr>
          </w:rPrChange>
        </w:rPr>
        <w:t xml:space="preserve">68</w:t>
      </w:r>
    </w:p>
    <w:p w:rsidR="00D95DD7" w:rsidRDefault="00D95DD7">
      <w:pPr>
        <w:spacing w:line="121" w:lineRule="exact"/>
        <w:rPr>
          <w:rFonts w:ascii="Calibri" w:hAnsi="Calibri"/>
        </w:rPr>
      </w:pPr>
    </w:p>
    <w:p w:rsidR="00D95DD7" w:rsidRDefault="00F96ECC">
      <w:pPr>
        <w:tabs>
          <w:tab w:val="left" w:pos="700"/>
          <w:tab w:val="left" w:leader="dot" w:pos="9980"/>
        </w:tabs>
        <w:rPr>
          <w:rFonts w:ascii="Calibri" w:hAnsi="Calibri"/>
        </w:rPr>
        <w:sectPr w:rsidR="00D95DD7">
          <w:pgSz w:w="12240" w:h="15840"/>
          <w:pgMar w:top="700" w:right="1020" w:bottom="1440" w:left="1000" w:header="0" w:footer="0" w:gutter="0"/>
          <w:cols w:space="720"/>
          <w:formProt w:val="0"/>
          <w:docGrid w:linePitch="100" w:charSpace="4096"/>
        </w:sectPr>
      </w:pPr>
      <w:r>
        <w:rPr>
          <w:rFonts w:ascii="Calibri" w:eastAsia="SimSun" w:hAnsi="Calibri" w:cs="Calibri"/>
          <w:lang w:eastAsia="zh-CN"/>
        </w:rPr>
        <w:t xml:space="preserve">1</w:t>
      </w:r>
      <w:r>
        <w:rPr>
          <w:rFonts w:ascii="Calibri" w:hAnsi="Calibri" w:cs="Calibri"/>
        </w:rPr>
        <w:t xml:space="preserve">6</w:t>
      </w:r>
      <w:r>
        <w:rPr>
          <w:rFonts w:ascii="Calibri" w:hAnsi="Calibri"/>
          <w:rPrChange w:id="47" w:author="Tom-v3" w:date="2019-05-15T14:43:00Z">
            <w:rPr>
              <w:sz w:val="20"/>
              <w:szCs w:val="20"/>
              <w:lang w:eastAsia="zh-CN"/>
            </w:rPr>
          </w:rPrChange>
        </w:rPr>
        <w:tab/>
      </w:r>
      <w:r>
        <w:rPr>
          <w:rFonts w:ascii="Calibri" w:eastAsia="SimSun" w:hAnsi="Calibri" w:cs="Calibri"/>
          <w:lang w:eastAsia="zh-CN"/>
        </w:rPr>
        <w:t xml:space="preserve">瀏覽並登入DIKO</w:t>
      </w:r>
      <w:r>
        <w:rPr>
          <w:rFonts w:ascii="Calibri" w:hAnsi="Calibri"/>
          <w:rPrChange w:id="48" w:author="Tom-v3" w:date="2019-05-15T14:43:00Z">
            <w:rPr>
              <w:sz w:val="20"/>
              <w:szCs w:val="20"/>
              <w:lang w:eastAsia="zh-CN"/>
            </w:rPr>
          </w:rPrChange>
        </w:rPr>
        <w:tab/>
      </w:r>
      <w:r>
        <w:rPr>
          <w:rFonts w:ascii="Calibri" w:hAnsi="Calibri"/>
          <w:rPrChange w:id="49" w:author="Tom-v3" w:date="2019-05-15T14:43:00Z">
            <w:rPr>
              <w:rFonts w:ascii="Calibri" w:hAnsi="Calibri" w:cs="Calibri"/>
              <w:sz w:val="21"/>
              <w:szCs w:val="21"/>
            </w:rPr>
          </w:rPrChange>
        </w:rPr>
        <w:t xml:space="preserve">75</w:t>
      </w:r>
    </w:p>
    <w:p w:rsidR="00D95DD7" w:rsidRDefault="00F96ECC">
      <w:pPr>
        <w:rPr>
          <w:sz w:val="20"/>
          <w:szCs w:val="20"/>
        </w:rPr>
      </w:pPr>
      <w:bookmarkStart w:id="50" w:name="page3"/>
      <w:bookmarkEnd w:id="50"/>
      <w:r>
        <w:rPr>
          <w:noProof/>
        </w:rPr>
        <w:drawing>
          <wp:anchor distT="0" distB="0" distL="0" distR="0" simplePos="0" relativeHeight="4"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t xml:space="preserve">DIKO 安裝導覽 v1.0</w:t>
      </w:r>
    </w:p>
    <w:p w:rsidR="00D95DD7" w:rsidRDefault="00D95DD7">
      <w:pPr>
        <w:spacing w:line="200" w:lineRule="exact"/>
        <w:rPr>
          <w:sz w:val="20"/>
          <w:szCs w:val="20"/>
        </w:rPr>
      </w:pPr>
    </w:p>
    <w:p w:rsidR="00D95DD7" w:rsidRDefault="00D95DD7">
      <w:pPr>
        <w:spacing w:line="286" w:lineRule="exact"/>
        <w:rPr>
          <w:sz w:val="20"/>
          <w:szCs w:val="20"/>
        </w:rPr>
      </w:pPr>
    </w:p>
    <w:p w:rsidR="00D95DD7" w:rsidRDefault="00F96ECC" w:rsidP="007F652A">
      <w:pPr>
        <w:pStyle w:val="1"/>
        <w:rPr>
          <w:sz w:val="20"/>
          <w:szCs w:val="20"/>
        </w:rPr>
      </w:pPr>
      <w:r>
        <w:rPr>
          <w:rFonts w:eastAsia="SimSun"/>
          <w:lang w:eastAsia="zh-CN"/>
        </w:rPr>
        <w:t xml:space="preserve">1</w:t>
      </w:r>
      <w:r>
        <w:rPr>
          <w:lang w:eastAsia="zh-CN"/>
        </w:rPr>
        <w:tab/>
      </w:r>
      <w:r>
        <w:rPr>
          <w:rFonts w:eastAsia="SimSun"/>
          <w:lang w:eastAsia="zh-CN"/>
        </w:rPr>
        <w:t xml:space="preserve">需求</w:t>
      </w:r>
    </w:p>
    <w:p w:rsidR="00D95DD7" w:rsidRDefault="00D95DD7">
      <w:pPr>
        <w:spacing w:line="108" w:lineRule="exact"/>
        <w:rPr>
          <w:sz w:val="20"/>
          <w:szCs w:val="20"/>
        </w:rPr>
      </w:pPr>
    </w:p>
    <w:p w:rsidR="00D95DD7" w:rsidRDefault="00F96ECC">
      <w:pPr>
        <w:rPr>
          <w:sz w:val="20"/>
          <w:szCs w:val="20"/>
        </w:rPr>
      </w:pPr>
      <w:r>
        <w:rPr>
          <w:rFonts w:ascii="Calibri" w:eastAsia="SimSun" w:hAnsi="Calibri" w:cs="Calibri"/>
          <w:lang w:eastAsia="zh-CN"/>
        </w:rPr>
        <w:t xml:space="preserve">作業系統</w:t>
      </w:r>
    </w:p>
    <w:p w:rsidR="00D95DD7" w:rsidRDefault="00D95DD7">
      <w:pPr>
        <w:spacing w:line="249" w:lineRule="exact"/>
        <w:rPr>
          <w:sz w:val="20"/>
          <w:szCs w:val="20"/>
        </w:rPr>
      </w:pPr>
    </w:p>
    <w:p w:rsidR="00D95DD7" w:rsidRDefault="00F96ECC">
      <w:pPr>
        <w:numPr>
          <w:ilvl w:val="0"/>
          <w:numId w:val="1"/>
        </w:numPr>
        <w:tabs>
          <w:tab w:val="left" w:pos="720"/>
        </w:tabs>
        <w:ind w:left="720" w:hanging="712"/>
        <w:rPr>
          <w:rFonts w:ascii="Courier New" w:eastAsia="Courier New" w:hAnsi="Courier New" w:cs="Courier New"/>
        </w:rPr>
      </w:pPr>
      <w:r>
        <w:rPr>
          <w:rFonts w:ascii="Calibri" w:eastAsia="SimSun" w:hAnsi="Calibri" w:cs="Calibri"/>
          <w:lang w:eastAsia="zh-CN"/>
        </w:rPr>
        <w:t xml:space="preserve">MS Windows Server 2008 / 2012</w:t>
      </w:r>
      <w:ins w:id="51" w:author="Tom-v3" w:date="2019-05-15T14:43:00Z">
        <w:r>
          <w:rPr>
            <w:rFonts w:asciiTheme="minorEastAsia" w:hAnsiTheme="minorEastAsia" w:cs="Calibri"/>
          </w:rPr>
          <w:t xml:space="preserve"> </w:t>
        </w:r>
        <w:r>
          <w:rPr>
            <w:rFonts w:ascii="Calibri" w:hAnsi="Calibri" w:cs="Calibri"/>
          </w:rPr>
          <w:t xml:space="preserve">/ 2016 / 2019</w:t>
        </w:r>
      </w:ins>
    </w:p>
    <w:p w:rsidR="00D95DD7" w:rsidRDefault="00D95DD7">
      <w:pPr>
        <w:spacing w:line="237" w:lineRule="exact"/>
        <w:rPr>
          <w:sz w:val="20"/>
          <w:szCs w:val="20"/>
        </w:rPr>
      </w:pPr>
    </w:p>
    <w:p w:rsidR="00D95DD7" w:rsidRDefault="00F96ECC">
      <w:pPr>
        <w:rPr>
          <w:sz w:val="20"/>
          <w:szCs w:val="20"/>
        </w:rPr>
      </w:pPr>
      <w:r>
        <w:rPr>
          <w:rFonts w:ascii="Calibri" w:eastAsia="SimSun" w:hAnsi="Calibri" w:cs="Calibri"/>
          <w:lang w:eastAsia="zh-CN"/>
        </w:rPr>
        <w:t xml:space="preserve">資料庫</w:t>
      </w:r>
    </w:p>
    <w:p w:rsidR="00D95DD7" w:rsidRDefault="00D95DD7">
      <w:pPr>
        <w:spacing w:line="249" w:lineRule="exact"/>
        <w:rPr>
          <w:sz w:val="20"/>
          <w:szCs w:val="20"/>
        </w:rPr>
      </w:pPr>
    </w:p>
    <w:p w:rsidR="00D95DD7" w:rsidRDefault="00F96ECC">
      <w:pPr>
        <w:numPr>
          <w:ilvl w:val="0"/>
          <w:numId w:val="2"/>
        </w:numPr>
        <w:tabs>
          <w:tab w:val="left" w:pos="720"/>
        </w:tabs>
        <w:ind w:left="720" w:hanging="712"/>
        <w:rPr>
          <w:rFonts w:ascii="Courier New" w:eastAsia="Courier New" w:hAnsi="Courier New" w:cs="Courier New"/>
        </w:rPr>
      </w:pPr>
      <w:r>
        <w:rPr>
          <w:rFonts w:ascii="Calibri" w:eastAsia="SimSun" w:hAnsi="Calibri" w:cs="Calibri"/>
          <w:lang w:eastAsia="zh-CN"/>
        </w:rPr>
        <w:t xml:space="preserve">MSSQL Server 2008 / 2012</w:t>
      </w:r>
    </w:p>
    <w:p w:rsidR="00D95DD7" w:rsidRDefault="00D95DD7">
      <w:pPr>
        <w:spacing w:line="237" w:lineRule="exact"/>
        <w:rPr>
          <w:sz w:val="20"/>
          <w:szCs w:val="20"/>
        </w:rPr>
      </w:pPr>
    </w:p>
    <w:p w:rsidR="00D95DD7" w:rsidRDefault="00F96ECC">
      <w:pPr>
        <w:rPr>
          <w:sz w:val="20"/>
          <w:szCs w:val="20"/>
        </w:rPr>
      </w:pPr>
      <w:r>
        <w:rPr>
          <w:rFonts w:ascii="Calibri" w:eastAsia="SimSun" w:hAnsi="Calibri" w:cs="Calibri"/>
          <w:lang w:eastAsia="zh-CN"/>
        </w:rPr>
        <w:t xml:space="preserve">模組</w:t>
      </w:r>
    </w:p>
    <w:p w:rsidR="00D95DD7" w:rsidRDefault="00D95DD7">
      <w:pPr>
        <w:spacing w:line="249" w:lineRule="exact"/>
        <w:rPr>
          <w:sz w:val="20"/>
          <w:szCs w:val="20"/>
        </w:rPr>
      </w:pPr>
    </w:p>
    <w:p w:rsidR="00D95DD7" w:rsidRDefault="00F96ECC">
      <w:pPr>
        <w:numPr>
          <w:ilvl w:val="1"/>
          <w:numId w:val="3"/>
        </w:numPr>
        <w:tabs>
          <w:tab w:val="left" w:pos="720"/>
        </w:tabs>
        <w:ind w:left="720" w:hanging="712"/>
        <w:rPr>
          <w:rFonts w:ascii="Calibri" w:hAnsi="Calibri"/>
        </w:rPr>
      </w:pPr>
      <w:r>
        <w:rPr>
          <w:rFonts w:ascii="Calibri" w:eastAsia="SimSun" w:hAnsi="Calibri" w:cs="Calibri"/>
          <w:lang w:eastAsia="zh-CN"/>
        </w:rPr>
        <w:t xml:space="preserve">IIS Server 7.0 / 8.0</w:t>
      </w:r>
      <w:ins w:id="52" w:author="Tom-v3" w:date="2019-05-15T14:43:00Z">
        <w:r>
          <w:rPr>
            <w:rFonts w:ascii="Calibri" w:eastAsia="SimSun" w:hAnsi="Calibri" w:cs="Calibri"/>
            <w:lang w:eastAsia="zh-CN"/>
          </w:rPr>
          <w:t xml:space="preserve"> / 9.0 / 10.0</w:t>
        </w:r>
      </w:ins>
    </w:p>
    <w:p w:rsidR="00D95DD7" w:rsidRDefault="00D95DD7">
      <w:pPr>
        <w:spacing w:line="233" w:lineRule="exact"/>
        <w:rPr>
          <w:rFonts w:ascii="Courier New" w:eastAsia="Courier New" w:hAnsi="Courier New" w:cs="Courier New"/>
        </w:rPr>
      </w:pPr>
    </w:p>
    <w:p w:rsidR="00D95DD7" w:rsidRDefault="00F96ECC">
      <w:pPr>
        <w:numPr>
          <w:ilvl w:val="1"/>
          <w:numId w:val="3"/>
        </w:numPr>
        <w:tabs>
          <w:tab w:val="left" w:pos="720"/>
        </w:tabs>
        <w:ind w:left="720" w:hanging="712"/>
        <w:rPr>
          <w:rFonts w:ascii="Courier New" w:eastAsia="Courier New" w:hAnsi="Courier New" w:cs="Courier New"/>
        </w:rPr>
      </w:pPr>
      <w:r>
        <w:rPr>
          <w:rFonts w:ascii="Calibri" w:eastAsia="SimSun" w:hAnsi="Calibri" w:cs="Calibri"/>
          <w:lang w:eastAsia="zh-CN"/>
        </w:rPr>
        <w:t xml:space="preserve">.net Framework 3.5 sp1</w:t>
      </w:r>
      <w:ins w:id="53" w:author="Tom-v3" w:date="2019-05-15T14:43:00Z">
        <w:r>
          <w:rPr>
            <w:rFonts w:ascii="Calibri" w:eastAsia="SimSun" w:hAnsi="Calibri" w:cs="Calibri"/>
            <w:lang w:eastAsia="zh-CN"/>
          </w:rPr>
          <w:t xml:space="preserve"> (Microsoft SQL Express 2012所需元件)</w:t>
        </w:r>
      </w:ins>
      <w:bookmarkStart w:id="54" w:name="_Hlk8314297"/>
      <w:bookmarkEnd w:id="54"/>
    </w:p>
    <w:p w:rsidR="00D95DD7" w:rsidRDefault="00D95DD7">
      <w:pPr>
        <w:spacing w:line="233" w:lineRule="exact"/>
        <w:rPr>
          <w:rFonts w:ascii="Courier New" w:eastAsia="Courier New" w:hAnsi="Courier New" w:cs="Courier New"/>
        </w:rPr>
      </w:pPr>
    </w:p>
    <w:p w:rsidR="00D95DD7" w:rsidRDefault="00F96ECC">
      <w:pPr>
        <w:numPr>
          <w:ilvl w:val="1"/>
          <w:numId w:val="3"/>
        </w:numPr>
        <w:tabs>
          <w:tab w:val="left" w:pos="720"/>
        </w:tabs>
        <w:ind w:left="720" w:hanging="712"/>
        <w:rPr>
          <w:rFonts w:ascii="Courier New" w:eastAsia="Courier New" w:hAnsi="Courier New" w:cs="Courier New"/>
        </w:rPr>
      </w:pPr>
      <w:r>
        <w:rPr>
          <w:rFonts w:ascii="Calibri" w:eastAsia="SimSun" w:hAnsi="Calibri" w:cs="Calibri"/>
          <w:lang w:eastAsia="zh-CN"/>
        </w:rPr>
        <w:t xml:space="preserve">.net Framework 4.5</w:t>
      </w:r>
    </w:p>
    <w:p w:rsidR="00D95DD7" w:rsidRDefault="00D95DD7">
      <w:pPr>
        <w:spacing w:line="233" w:lineRule="exact"/>
        <w:rPr>
          <w:rFonts w:ascii="Courier New" w:eastAsia="Courier New" w:hAnsi="Courier New" w:cs="Courier New"/>
        </w:rPr>
      </w:pPr>
    </w:p>
    <w:p w:rsidR="00D95DD7" w:rsidRDefault="00F96ECC">
      <w:pPr>
        <w:numPr>
          <w:ilvl w:val="1"/>
          <w:numId w:val="3"/>
        </w:numPr>
        <w:tabs>
          <w:tab w:val="left" w:pos="720"/>
        </w:tabs>
        <w:ind w:left="720" w:hanging="712"/>
        <w:rPr>
          <w:rFonts w:ascii="Courier New" w:eastAsia="Courier New" w:hAnsi="Courier New" w:cs="Courier New"/>
        </w:rPr>
      </w:pPr>
      <w:r>
        <w:rPr>
          <w:rFonts w:ascii="Calibri" w:eastAsia="SimSun" w:hAnsi="Calibri" w:cs="Calibri"/>
          <w:lang w:eastAsia="zh-CN"/>
        </w:rPr>
        <w:t xml:space="preserve">Microsoft WSE 2.0</w:t>
      </w:r>
      <w:ins w:id="55" w:author="Tom-v3" w:date="2019-05-15T14:43:00Z">
        <w:r>
          <w:rPr>
            <w:rFonts w:asciiTheme="minorEastAsia" w:hAnsiTheme="minorEastAsia" w:cs="Calibri"/>
          </w:rPr>
          <w:t xml:space="preserve"> </w:t>
        </w:r>
      </w:ins>
      <w:r w:rsidR="00B43624" w:rsidRPr="00B43624">
        <w:rPr>
          <w:rFonts w:ascii="Calibri" w:eastAsia="SimSun" w:hAnsi="Calibri" w:cs="Calibri"/>
          <w:lang w:eastAsia="zh-CN"/>
        </w:rPr>
        <w:t xml:space="preserve">SP3</w:t>
      </w:r>
      <w:r w:rsidR="00B43624">
        <w:rPr>
          <w:rFonts w:asciiTheme="minorEastAsia" w:hAnsiTheme="minorEastAsia" w:cs="Calibri"/>
        </w:rPr>
        <w:t xml:space="preserve"> </w:t>
      </w:r>
      <w:ins w:id="56" w:author="Tom-v3" w:date="2019-05-15T14:43:00Z">
        <w:r>
          <w:rPr>
            <w:rFonts w:asciiTheme="minorEastAsia" w:hAnsiTheme="minorEastAsia" w:cs="Calibri"/>
          </w:rPr>
          <w:t xml:space="preserve">(</w:t>
        </w:r>
        <w:r>
          <w:rPr>
            <w:rFonts w:ascii="Calibri" w:eastAsia="SimSun" w:hAnsi="Calibri" w:cs="Calibri"/>
            <w:lang w:eastAsia="zh-CN"/>
          </w:rPr>
          <w:t xml:space="preserve">必要)</w:t>
        </w:r>
      </w:ins>
    </w:p>
    <w:p w:rsidR="00D95DD7" w:rsidRDefault="00D95DD7">
      <w:pPr>
        <w:spacing w:line="236" w:lineRule="exact"/>
        <w:rPr>
          <w:rFonts w:ascii="Courier New" w:eastAsia="Courier New" w:hAnsi="Courier New" w:cs="Courier New"/>
        </w:rPr>
      </w:pPr>
    </w:p>
    <w:p w:rsidR="00D95DD7" w:rsidRDefault="00F96ECC">
      <w:pPr>
        <w:rPr>
          <w:rFonts w:ascii="Courier New" w:eastAsia="Courier New" w:hAnsi="Courier New" w:cs="Courier New"/>
        </w:rPr>
      </w:pPr>
      <w:r>
        <w:rPr>
          <w:rFonts w:ascii="Calibri" w:eastAsia="SimSun" w:hAnsi="Calibri" w:cs="Calibri"/>
          <w:lang w:eastAsia="zh-CN"/>
        </w:rPr>
        <w:t xml:space="preserve">安裝所需的用戶權限</w:t>
      </w:r>
    </w:p>
    <w:p w:rsidR="00D95DD7" w:rsidRDefault="00D95DD7">
      <w:pPr>
        <w:spacing w:line="247" w:lineRule="exact"/>
        <w:rPr>
          <w:rFonts w:ascii="Courier New" w:eastAsia="Courier New" w:hAnsi="Courier New" w:cs="Courier New"/>
        </w:rPr>
      </w:pPr>
    </w:p>
    <w:p w:rsidR="00D95DD7" w:rsidRDefault="00F96ECC">
      <w:pPr>
        <w:numPr>
          <w:ilvl w:val="1"/>
          <w:numId w:val="3"/>
        </w:numPr>
        <w:tabs>
          <w:tab w:val="left" w:pos="720"/>
        </w:tabs>
        <w:ind w:left="720" w:hanging="712"/>
        <w:rPr>
          <w:rFonts w:ascii="Courier New" w:eastAsia="Courier New" w:hAnsi="Courier New" w:cs="Courier New"/>
        </w:rPr>
        <w:sectPr w:rsidR="00D95DD7">
          <w:pgSz w:w="12240" w:h="15840"/>
          <w:pgMar w:top="700" w:right="1440" w:bottom="1440" w:left="1000" w:header="0" w:footer="0" w:gutter="0"/>
          <w:cols w:space="720"/>
          <w:formProt w:val="0"/>
          <w:docGrid w:linePitch="100" w:charSpace="4096"/>
        </w:sectPr>
      </w:pPr>
      <w:r>
        <w:rPr>
          <w:rFonts w:ascii="Calibri" w:eastAsia="SimSun" w:hAnsi="Calibri" w:cs="Calibri"/>
          <w:lang w:eastAsia="zh-CN"/>
        </w:rPr>
        <w:t xml:space="preserve">Administrator（系統管理員）</w:t>
      </w:r>
    </w:p>
    <w:p w:rsidR="00D95DD7" w:rsidRDefault="00F96ECC">
      <w:pPr>
        <w:rPr>
          <w:sz w:val="20"/>
          <w:szCs w:val="20"/>
        </w:rPr>
      </w:pPr>
      <w:bookmarkStart w:id="57" w:name="page4"/>
      <w:bookmarkEnd w:id="57"/>
      <w:r>
        <w:rPr>
          <w:noProof/>
        </w:rPr>
        <w:drawing>
          <wp:anchor distT="0" distB="0" distL="0" distR="0" simplePos="0" relativeHeight="5"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t xml:space="preserve">DIKO 安裝導覽 v1.0</w:t>
      </w:r>
    </w:p>
    <w:p w:rsidR="00D95DD7" w:rsidRDefault="00D95DD7">
      <w:pPr>
        <w:spacing w:line="200" w:lineRule="exact"/>
        <w:rPr>
          <w:sz w:val="20"/>
          <w:szCs w:val="20"/>
        </w:rPr>
      </w:pPr>
    </w:p>
    <w:p w:rsidR="00D95DD7" w:rsidRDefault="00D95DD7">
      <w:pPr>
        <w:spacing w:line="286" w:lineRule="exact"/>
        <w:rPr>
          <w:sz w:val="20"/>
          <w:szCs w:val="20"/>
        </w:rPr>
      </w:pPr>
    </w:p>
    <w:p w:rsidR="00D95DD7" w:rsidRDefault="00F96ECC" w:rsidP="007F652A">
      <w:pPr>
        <w:pStyle w:val="1"/>
        <w:rPr>
          <w:sz w:val="20"/>
          <w:szCs w:val="20"/>
        </w:rPr>
      </w:pPr>
      <w:r>
        <w:rPr>
          <w:rFonts w:eastAsia="SimSun"/>
          <w:lang w:eastAsia="zh-CN"/>
        </w:rPr>
        <w:t xml:space="preserve">2</w:t>
      </w:r>
      <w:r>
        <w:rPr>
          <w:lang w:eastAsia="zh-CN"/>
        </w:rPr>
        <w:tab/>
      </w:r>
      <w:r>
        <w:rPr>
          <w:rFonts w:eastAsia="SimSun"/>
          <w:lang w:eastAsia="zh-CN"/>
        </w:rPr>
        <w:t xml:space="preserve">安裝IIS服務器及相關的.net Framework 3.5.1和4.5元件</w:t>
      </w:r>
    </w:p>
    <w:p w:rsidR="00D95DD7" w:rsidRPr="00045032" w:rsidRDefault="00045032">
      <w:pPr>
        <w:spacing w:line="305" w:lineRule="exact"/>
        <w:rPr>
          <w:rFonts w:ascii="Calibri" w:eastAsia="SimSun" w:hAnsi="Calibri" w:cs="Calibri"/>
          <w:lang w:eastAsia="zh-CN"/>
        </w:rPr>
      </w:pPr>
      <w:r w:rsidRPr="00045032">
        <w:rPr>
          <w:rFonts w:ascii="Calibri" w:eastAsia="SimSun" w:hAnsi="Calibri" w:cs="Calibri"/>
          <w:u w:val="single"/>
          <w:lang w:eastAsia="zh-CN"/>
        </w:rPr>
        <w:t xml:space="preserve">注意</w:t>
      </w:r>
      <w:r w:rsidRPr="00045032">
        <w:rPr>
          <w:rFonts w:ascii="Calibri" w:eastAsia="SimSun" w:hAnsi="Calibri" w:cs="Calibri"/>
          <w:lang w:eastAsia="zh-CN"/>
        </w:rPr>
        <w:t xml:space="preserve">：應該只在「伺服器管理員」內安裝.net Framework，以免往後與其他軟體衝突。</w:t>
      </w:r>
    </w:p>
    <w:p w:rsidR="00045032" w:rsidRDefault="00045032">
      <w:pPr>
        <w:spacing w:line="305" w:lineRule="exact"/>
        <w:rPr>
          <w:rFonts w:hint="eastAsia"/>
          <w:sz w:val="20"/>
          <w:szCs w:val="20"/>
        </w:rPr>
      </w:pPr>
    </w:p>
    <w:p w:rsidR="00D95DD7" w:rsidRDefault="00F96ECC">
      <w:pPr>
        <w:tabs>
          <w:tab w:val="left" w:pos="700"/>
        </w:tabs>
        <w:rPr>
          <w:sz w:val="20"/>
          <w:szCs w:val="20"/>
        </w:rPr>
      </w:pPr>
      <w:r>
        <w:rPr>
          <w:rFonts w:ascii="Calibri" w:eastAsia="SimSun" w:hAnsi="Calibri" w:cs="Calibri"/>
          <w:lang w:eastAsia="zh-CN"/>
        </w:rPr>
        <w:t xml:space="preserve">2.1</w:t>
      </w:r>
      <w:r>
        <w:rPr>
          <w:sz w:val="20"/>
          <w:szCs w:val="20"/>
          <w:lang w:eastAsia="zh-CN"/>
        </w:rPr>
        <w:tab/>
      </w:r>
      <w:r>
        <w:rPr>
          <w:rFonts w:ascii="Calibri" w:eastAsia="SimSun" w:hAnsi="Calibri" w:cs="Calibri"/>
          <w:lang w:eastAsia="zh-CN"/>
        </w:rPr>
        <w:t xml:space="preserve">打開「</w:t>
      </w:r>
      <w:r>
        <w:rPr>
          <w:rFonts w:ascii="Calibri" w:eastAsia="SimSun" w:hAnsi="Calibri" w:cs="Calibri"/>
          <w:b/>
          <w:bCs/>
          <w:lang w:eastAsia="zh-CN"/>
        </w:rPr>
        <w:t xml:space="preserve">伺服器管理員</w:t>
      </w:r>
      <w:r>
        <w:rPr>
          <w:rFonts w:ascii="Calibri" w:eastAsia="SimSun" w:hAnsi="Calibri" w:cs="Calibri"/>
          <w:lang w:eastAsia="zh-CN"/>
        </w:rPr>
        <w:t xml:space="preserve">」</w:t>
      </w:r>
    </w:p>
    <w:p w:rsidR="00D95DD7" w:rsidRDefault="00F96ECC">
      <w:pPr>
        <w:spacing w:line="20" w:lineRule="exact"/>
        <w:rPr>
          <w:sz w:val="20"/>
          <w:szCs w:val="20"/>
        </w:rPr>
      </w:pPr>
      <w:r>
        <w:rPr>
          <w:noProof/>
          <w:sz w:val="20"/>
          <w:szCs w:val="20"/>
        </w:rPr>
        <w:drawing>
          <wp:anchor distT="0" distB="0" distL="0" distR="0" simplePos="0" relativeHeight="6" behindDoc="1" locked="0" layoutInCell="1" allowOverlap="1">
            <wp:simplePos x="0" y="0"/>
            <wp:positionH relativeFrom="column">
              <wp:posOffset>462280</wp:posOffset>
            </wp:positionH>
            <wp:positionV relativeFrom="paragraph">
              <wp:posOffset>28575</wp:posOffset>
            </wp:positionV>
            <wp:extent cx="6035675" cy="3407410"/>
            <wp:effectExtent l="0" t="0" r="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noChangeArrowheads="1"/>
                    </pic:cNvPicPr>
                  </pic:nvPicPr>
                  <pic:blipFill>
                    <a:blip r:embed="rId10"/>
                    <a:stretch>
                      <a:fillRect/>
                    </a:stretch>
                  </pic:blipFill>
                  <pic:spPr bwMode="auto">
                    <a:xfrm>
                      <a:off x="0" y="0"/>
                      <a:ext cx="6035675" cy="3407410"/>
                    </a:xfrm>
                    <a:prstGeom prst="rect">
                      <a:avLst/>
                    </a:prstGeom>
                  </pic:spPr>
                </pic:pic>
              </a:graphicData>
            </a:graphic>
          </wp:anchor>
        </w:drawing>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29" w:lineRule="exact"/>
        <w:rPr>
          <w:sz w:val="20"/>
          <w:szCs w:val="20"/>
        </w:rPr>
      </w:pPr>
    </w:p>
    <w:p w:rsidR="00D95DD7" w:rsidRDefault="00F96ECC">
      <w:pPr>
        <w:tabs>
          <w:tab w:val="left" w:pos="700"/>
        </w:tabs>
        <w:rPr>
          <w:sz w:val="20"/>
          <w:szCs w:val="20"/>
        </w:rPr>
      </w:pPr>
      <w:r>
        <w:rPr>
          <w:rFonts w:ascii="Calibri" w:eastAsia="SimSun" w:hAnsi="Calibri" w:cs="Calibri"/>
          <w:lang w:eastAsia="zh-CN"/>
        </w:rPr>
        <w:t xml:space="preserve">2.2</w:t>
      </w:r>
      <w:r>
        <w:rPr>
          <w:sz w:val="20"/>
          <w:szCs w:val="20"/>
          <w:lang w:eastAsia="zh-CN"/>
        </w:rPr>
        <w:tab/>
      </w:r>
      <w:r>
        <w:rPr>
          <w:rFonts w:ascii="Calibri" w:eastAsia="SimSun" w:hAnsi="Calibri" w:cs="Calibri"/>
          <w:lang w:eastAsia="zh-CN"/>
        </w:rPr>
        <w:t xml:space="preserve">選擇「</w:t>
      </w:r>
      <w:r>
        <w:rPr>
          <w:rFonts w:ascii="Calibri" w:eastAsia="SimSun" w:hAnsi="Calibri" w:cs="Calibri"/>
          <w:b/>
          <w:bCs/>
          <w:lang w:eastAsia="zh-CN"/>
        </w:rPr>
        <w:t xml:space="preserve">管理</w:t>
      </w:r>
      <w:r>
        <w:rPr>
          <w:rFonts w:ascii="Calibri" w:eastAsia="SimSun" w:hAnsi="Calibri" w:cs="Calibri"/>
          <w:lang w:eastAsia="zh-CN"/>
        </w:rPr>
        <w:t xml:space="preserve">」，並選擇「</w:t>
      </w:r>
      <w:r>
        <w:rPr>
          <w:rFonts w:ascii="Calibri" w:eastAsia="SimSun" w:hAnsi="Calibri" w:cs="Calibri"/>
          <w:b/>
          <w:bCs/>
          <w:lang w:eastAsia="zh-CN"/>
        </w:rPr>
        <w:t xml:space="preserve">新增角色及功能</w:t>
      </w:r>
      <w:r>
        <w:rPr>
          <w:rFonts w:ascii="Calibri" w:eastAsia="SimSun" w:hAnsi="Calibri" w:cs="Calibri"/>
          <w:lang w:eastAsia="zh-CN"/>
        </w:rPr>
        <w:t xml:space="preserve">」
</w:t>
      </w:r>
    </w:p>
    <w:p w:rsidR="00D95DD7" w:rsidRDefault="00F96ECC">
      <w:pPr>
        <w:spacing w:line="20" w:lineRule="exact"/>
        <w:rPr>
          <w:sz w:val="20"/>
          <w:szCs w:val="20"/>
        </w:rPr>
        <w:sectPr w:rsidR="00D95DD7">
          <w:pgSz w:w="12240" w:h="15840"/>
          <w:pgMar w:top="700" w:right="1140" w:bottom="1440" w:left="1000" w:header="0" w:footer="0" w:gutter="0"/>
          <w:cols w:space="720"/>
          <w:formProt w:val="0"/>
          <w:docGrid w:linePitch="100" w:charSpace="4096"/>
        </w:sectPr>
      </w:pPr>
      <w:r>
        <w:rPr>
          <w:noProof/>
          <w:sz w:val="20"/>
          <w:szCs w:val="20"/>
        </w:rPr>
        <w:drawing>
          <wp:anchor distT="0" distB="0" distL="0" distR="0" simplePos="0" relativeHeight="7" behindDoc="1" locked="0" layoutInCell="1" allowOverlap="1">
            <wp:simplePos x="0" y="0"/>
            <wp:positionH relativeFrom="column">
              <wp:posOffset>462280</wp:posOffset>
            </wp:positionH>
            <wp:positionV relativeFrom="paragraph">
              <wp:posOffset>27305</wp:posOffset>
            </wp:positionV>
            <wp:extent cx="5485130" cy="3369310"/>
            <wp:effectExtent l="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a:blip r:embed="rId11"/>
                    <a:stretch>
                      <a:fillRect/>
                    </a:stretch>
                  </pic:blipFill>
                  <pic:spPr bwMode="auto">
                    <a:xfrm>
                      <a:off x="0" y="0"/>
                      <a:ext cx="5485130" cy="3369310"/>
                    </a:xfrm>
                    <a:prstGeom prst="rect">
                      <a:avLst/>
                    </a:prstGeom>
                  </pic:spPr>
                </pic:pic>
              </a:graphicData>
            </a:graphic>
          </wp:anchor>
        </w:drawing>
      </w:r>
    </w:p>
    <w:p w:rsidR="00D95DD7" w:rsidRDefault="00F96ECC">
      <w:pPr>
        <w:rPr>
          <w:sz w:val="20"/>
          <w:szCs w:val="20"/>
        </w:rPr>
      </w:pPr>
      <w:bookmarkStart w:id="58" w:name="page5"/>
      <w:bookmarkEnd w:id="58"/>
      <w:r>
        <w:rPr>
          <w:noProof/>
        </w:rPr>
        <w:drawing>
          <wp:anchor distT="0" distB="0" distL="0" distR="0" simplePos="0" relativeHeight="8"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t xml:space="preserve">DIKO 安裝導覽 v1.0</w:t>
      </w:r>
    </w:p>
    <w:p w:rsidR="00D95DD7" w:rsidRDefault="00D95DD7">
      <w:pPr>
        <w:spacing w:line="241" w:lineRule="exact"/>
        <w:rPr>
          <w:sz w:val="20"/>
          <w:szCs w:val="20"/>
        </w:rPr>
      </w:pPr>
    </w:p>
    <w:p w:rsidR="00D95DD7" w:rsidRDefault="00F96ECC">
      <w:pPr>
        <w:tabs>
          <w:tab w:val="left" w:pos="700"/>
        </w:tabs>
        <w:rPr>
          <w:sz w:val="20"/>
          <w:szCs w:val="20"/>
        </w:rPr>
      </w:pPr>
      <w:r>
        <w:rPr>
          <w:rFonts w:ascii="Calibri" w:eastAsia="SimSun" w:hAnsi="Calibri" w:cs="Calibri"/>
          <w:lang w:eastAsia="zh-CN"/>
        </w:rPr>
        <w:t xml:space="preserve">2.3</w:t>
      </w:r>
      <w:r>
        <w:rPr>
          <w:sz w:val="20"/>
          <w:szCs w:val="20"/>
          <w:lang w:eastAsia="zh-CN"/>
        </w:rPr>
        <w:tab/>
      </w:r>
      <w:r>
        <w:rPr>
          <w:rFonts w:ascii="Calibri" w:eastAsia="SimSun" w:hAnsi="Calibri" w:cs="Calibri"/>
          <w:lang w:eastAsia="zh-CN"/>
        </w:rPr>
        <w:t xml:space="preserve">按一下[</w:t>
      </w:r>
      <w:r>
        <w:rPr>
          <w:rFonts w:ascii="Calibri" w:eastAsia="SimSun" w:hAnsi="Calibri" w:cs="Calibri"/>
          <w:b/>
          <w:bCs/>
          <w:lang w:eastAsia="zh-CN"/>
        </w:rPr>
        <w:t xml:space="preserve">[下一步(N) &amp;gt;</w:t>
      </w:r>
      <w:r>
        <w:rPr>
          <w:rFonts w:ascii="Calibri" w:eastAsia="SimSun" w:hAnsi="Calibri" w:cs="Calibri"/>
          <w:lang w:eastAsia="zh-CN"/>
        </w:rPr>
        <w:t xml:space="preserve">]</w:t>
      </w:r>
    </w:p>
    <w:p w:rsidR="00D95DD7" w:rsidRDefault="00F96ECC">
      <w:pPr>
        <w:spacing w:line="20" w:lineRule="exact"/>
        <w:rPr>
          <w:sz w:val="20"/>
          <w:szCs w:val="20"/>
        </w:rPr>
      </w:pPr>
      <w:r>
        <w:rPr>
          <w:noProof/>
          <w:sz w:val="20"/>
          <w:szCs w:val="20"/>
        </w:rPr>
        <w:drawing>
          <wp:anchor distT="0" distB="0" distL="0" distR="0" simplePos="0" relativeHeight="9" behindDoc="1" locked="0" layoutInCell="1" allowOverlap="1">
            <wp:simplePos x="0" y="0"/>
            <wp:positionH relativeFrom="column">
              <wp:posOffset>462280</wp:posOffset>
            </wp:positionH>
            <wp:positionV relativeFrom="paragraph">
              <wp:posOffset>28575</wp:posOffset>
            </wp:positionV>
            <wp:extent cx="5479415" cy="3890010"/>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12"/>
                    <a:stretch>
                      <a:fillRect/>
                    </a:stretch>
                  </pic:blipFill>
                  <pic:spPr bwMode="auto">
                    <a:xfrm>
                      <a:off x="0" y="0"/>
                      <a:ext cx="5479415" cy="3890010"/>
                    </a:xfrm>
                    <a:prstGeom prst="rect">
                      <a:avLst/>
                    </a:prstGeom>
                  </pic:spPr>
                </pic:pic>
              </a:graphicData>
            </a:graphic>
          </wp:anchor>
        </w:drawing>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387" w:lineRule="exact"/>
        <w:rPr>
          <w:sz w:val="20"/>
          <w:szCs w:val="20"/>
        </w:rPr>
      </w:pPr>
    </w:p>
    <w:p w:rsidR="00D95DD7" w:rsidRDefault="00F96ECC">
      <w:pPr>
        <w:tabs>
          <w:tab w:val="left" w:pos="700"/>
        </w:tabs>
        <w:rPr>
          <w:sz w:val="20"/>
          <w:szCs w:val="20"/>
        </w:rPr>
      </w:pPr>
      <w:r>
        <w:rPr>
          <w:rFonts w:ascii="Calibri" w:eastAsia="SimSun" w:hAnsi="Calibri" w:cs="Calibri"/>
          <w:lang w:eastAsia="zh-CN"/>
        </w:rPr>
        <w:t xml:space="preserve">2.4</w:t>
      </w:r>
      <w:r>
        <w:rPr>
          <w:sz w:val="20"/>
          <w:szCs w:val="20"/>
          <w:lang w:eastAsia="zh-CN"/>
        </w:rPr>
        <w:tab/>
      </w:r>
      <w:r>
        <w:rPr>
          <w:rFonts w:ascii="Calibri" w:eastAsia="SimSun" w:hAnsi="Calibri" w:cs="Calibri"/>
          <w:lang w:eastAsia="zh-CN"/>
        </w:rPr>
        <w:t xml:space="preserve">按一下[</w:t>
      </w:r>
      <w:r>
        <w:rPr>
          <w:rFonts w:ascii="Calibri" w:eastAsia="SimSun" w:hAnsi="Calibri" w:cs="Calibri"/>
          <w:b/>
          <w:bCs/>
          <w:lang w:eastAsia="zh-CN"/>
        </w:rPr>
        <w:t xml:space="preserve">[下一步(N) &amp;gt;</w:t>
      </w:r>
      <w:r>
        <w:rPr>
          <w:rFonts w:ascii="Calibri" w:eastAsia="SimSun" w:hAnsi="Calibri" w:cs="Calibri"/>
          <w:lang w:eastAsia="zh-CN"/>
        </w:rPr>
        <w:t xml:space="preserve">]</w:t>
      </w:r>
    </w:p>
    <w:p w:rsidR="00D95DD7" w:rsidRDefault="00F96ECC">
      <w:pPr>
        <w:spacing w:line="20" w:lineRule="exact"/>
        <w:rPr>
          <w:sz w:val="20"/>
          <w:szCs w:val="20"/>
        </w:rPr>
        <w:sectPr w:rsidR="00D95DD7">
          <w:pgSz w:w="12240" w:h="15840"/>
          <w:pgMar w:top="700" w:right="1440" w:bottom="1440" w:left="1000" w:header="0" w:footer="0" w:gutter="0"/>
          <w:cols w:space="720"/>
          <w:formProt w:val="0"/>
          <w:docGrid w:linePitch="100" w:charSpace="4096"/>
        </w:sectPr>
      </w:pPr>
      <w:r>
        <w:rPr>
          <w:noProof/>
          <w:sz w:val="20"/>
          <w:szCs w:val="20"/>
        </w:rPr>
        <w:drawing>
          <wp:anchor distT="0" distB="0" distL="0" distR="0" simplePos="0" relativeHeight="10" behindDoc="1" locked="0" layoutInCell="1" allowOverlap="1">
            <wp:simplePos x="0" y="0"/>
            <wp:positionH relativeFrom="column">
              <wp:posOffset>462280</wp:posOffset>
            </wp:positionH>
            <wp:positionV relativeFrom="paragraph">
              <wp:posOffset>28575</wp:posOffset>
            </wp:positionV>
            <wp:extent cx="5479415" cy="3910330"/>
            <wp:effectExtent l="0" t="0" r="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a:blip r:embed="rId13"/>
                    <a:stretch>
                      <a:fillRect/>
                    </a:stretch>
                  </pic:blipFill>
                  <pic:spPr bwMode="auto">
                    <a:xfrm>
                      <a:off x="0" y="0"/>
                      <a:ext cx="5479415" cy="3910330"/>
                    </a:xfrm>
                    <a:prstGeom prst="rect">
                      <a:avLst/>
                    </a:prstGeom>
                  </pic:spPr>
                </pic:pic>
              </a:graphicData>
            </a:graphic>
          </wp:anchor>
        </w:drawing>
      </w:r>
    </w:p>
    <w:p w:rsidR="00D95DD7" w:rsidRDefault="00F96ECC">
      <w:pPr>
        <w:rPr>
          <w:sz w:val="20"/>
          <w:szCs w:val="20"/>
        </w:rPr>
      </w:pPr>
      <w:bookmarkStart w:id="59" w:name="page6"/>
      <w:bookmarkEnd w:id="59"/>
      <w:r>
        <w:rPr>
          <w:noProof/>
        </w:rPr>
        <w:drawing>
          <wp:anchor distT="0" distB="0" distL="0" distR="0" simplePos="0" relativeHeight="11"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t xml:space="preserve">DIKO 安裝導覽 v1.0</w:t>
      </w:r>
    </w:p>
    <w:p w:rsidR="00D95DD7" w:rsidRDefault="00D95DD7">
      <w:pPr>
        <w:spacing w:line="241" w:lineRule="exact"/>
        <w:rPr>
          <w:sz w:val="20"/>
          <w:szCs w:val="20"/>
        </w:rPr>
      </w:pPr>
    </w:p>
    <w:p w:rsidR="00D95DD7" w:rsidRDefault="00F96ECC">
      <w:pPr>
        <w:tabs>
          <w:tab w:val="left" w:pos="700"/>
        </w:tabs>
        <w:rPr>
          <w:sz w:val="20"/>
          <w:szCs w:val="20"/>
        </w:rPr>
      </w:pPr>
      <w:r>
        <w:rPr>
          <w:rFonts w:ascii="Calibri" w:eastAsia="SimSun" w:hAnsi="Calibri" w:cs="Calibri"/>
          <w:lang w:eastAsia="zh-CN"/>
        </w:rPr>
        <w:t xml:space="preserve">2.5</w:t>
      </w:r>
      <w:r>
        <w:rPr>
          <w:sz w:val="20"/>
          <w:szCs w:val="20"/>
          <w:lang w:eastAsia="zh-CN"/>
        </w:rPr>
        <w:tab/>
      </w:r>
      <w:r>
        <w:rPr>
          <w:rFonts w:ascii="Calibri" w:eastAsia="SimSun" w:hAnsi="Calibri" w:cs="Calibri"/>
          <w:lang w:eastAsia="zh-CN"/>
        </w:rPr>
        <w:t xml:space="preserve">按一下[</w:t>
      </w:r>
      <w:r>
        <w:rPr>
          <w:rFonts w:ascii="Calibri" w:eastAsia="SimSun" w:hAnsi="Calibri" w:cs="Calibri"/>
          <w:b/>
          <w:bCs/>
          <w:lang w:eastAsia="zh-CN"/>
        </w:rPr>
        <w:t xml:space="preserve">[下一步(N) &amp;gt;</w:t>
      </w:r>
      <w:r>
        <w:rPr>
          <w:rFonts w:ascii="Calibri" w:eastAsia="SimSun" w:hAnsi="Calibri" w:cs="Calibri"/>
          <w:lang w:eastAsia="zh-CN"/>
        </w:rPr>
        <w:t xml:space="preserve">]</w:t>
      </w:r>
    </w:p>
    <w:p w:rsidR="00D95DD7" w:rsidRDefault="00F96ECC">
      <w:pPr>
        <w:spacing w:line="20" w:lineRule="exact"/>
        <w:rPr>
          <w:sz w:val="20"/>
          <w:szCs w:val="20"/>
        </w:rPr>
      </w:pPr>
      <w:r>
        <w:rPr>
          <w:noProof/>
          <w:sz w:val="20"/>
          <w:szCs w:val="20"/>
        </w:rPr>
        <w:drawing>
          <wp:anchor distT="0" distB="0" distL="0" distR="0" simplePos="0" relativeHeight="12" behindDoc="1" locked="0" layoutInCell="1" allowOverlap="1">
            <wp:simplePos x="0" y="0"/>
            <wp:positionH relativeFrom="column">
              <wp:posOffset>462280</wp:posOffset>
            </wp:positionH>
            <wp:positionV relativeFrom="paragraph">
              <wp:posOffset>28575</wp:posOffset>
            </wp:positionV>
            <wp:extent cx="5479415" cy="3890010"/>
            <wp:effectExtent l="0" t="0" r="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a:blip r:embed="rId14"/>
                    <a:stretch>
                      <a:fillRect/>
                    </a:stretch>
                  </pic:blipFill>
                  <pic:spPr bwMode="auto">
                    <a:xfrm>
                      <a:off x="0" y="0"/>
                      <a:ext cx="5479415" cy="3890010"/>
                    </a:xfrm>
                    <a:prstGeom prst="rect">
                      <a:avLst/>
                    </a:prstGeom>
                  </pic:spPr>
                </pic:pic>
              </a:graphicData>
            </a:graphic>
          </wp:anchor>
        </w:drawing>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387" w:lineRule="exact"/>
        <w:rPr>
          <w:sz w:val="20"/>
          <w:szCs w:val="20"/>
        </w:rPr>
      </w:pPr>
    </w:p>
    <w:p w:rsidR="00D95DD7" w:rsidRDefault="00F96ECC">
      <w:pPr>
        <w:pStyle w:val="2"/>
        <w:ind w:left="720" w:hanging="720"/>
        <w:pPrChange w:id="60" w:author="Tom-v3" w:date="2019-05-15T14:43:00Z">
          <w:pPr>
            <w:tabs>
              <w:tab w:val="left" w:pos="700"/>
            </w:tabs>
          </w:pPr>
        </w:pPrChange>
      </w:pPr>
      <w:r>
        <w:rPr>
          <w:noProof/>
        </w:rPr>
        <mc:AlternateContent>
          <mc:Choice Requires="wps">
            <w:drawing>
              <wp:anchor distT="0" distB="0" distL="0" distR="0" simplePos="0" relativeHeight="193" behindDoc="0" locked="0" layoutInCell="1" allowOverlap="1" wp14:anchorId="02742353">
                <wp:simplePos x="0" y="0"/>
                <wp:positionH relativeFrom="column">
                  <wp:posOffset>3636645</wp:posOffset>
                </wp:positionH>
                <wp:positionV relativeFrom="paragraph">
                  <wp:posOffset>735965</wp:posOffset>
                </wp:positionV>
                <wp:extent cx="1296035" cy="467360"/>
                <wp:effectExtent l="7620" t="12065" r="11430" b="6985"/>
                <wp:wrapNone/>
                <wp:docPr id="13" name="Text Box 29"/>
                <wp:cNvGraphicFramePr/>
                <a:graphic xmlns:a="http://schemas.openxmlformats.org/drawingml/2006/main">
                  <a:graphicData uri="http://schemas.microsoft.com/office/word/2010/wordprocessingShape">
                    <wps:wsp>
                      <wps:cNvSpPr/>
                      <wps:spPr>
                        <a:xfrm>
                          <a:off x="0" y="0"/>
                          <a:ext cx="1295280" cy="466560"/>
                        </a:xfrm>
                        <a:prstGeom prst="rect">
                          <a:avLst/>
                        </a:prstGeom>
                        <a:solidFill>
                          <a:srgbClr val="FFFFFF"/>
                        </a:solidFill>
                        <a:ln w="9360">
                          <a:solidFill>
                            <a:srgbClr val="000000"/>
                          </a:solidFill>
                          <a:miter/>
                        </a:ln>
                      </wps:spPr>
                      <wps:style>
                        <a:lnRef idx="0">
                          <a:scrgbClr r="0" g="0" b="0"/>
                        </a:lnRef>
                        <a:fillRef idx="0">
                          <a:scrgbClr r="0" g="0" b="0"/>
                        </a:fillRef>
                        <a:effectRef idx="0">
                          <a:scrgbClr r="0" g="0" b="0"/>
                        </a:effectRef>
                        <a:fontRef idx="minor"/>
                      </wps:style>
                      <wps:txbx>
                        <w:txbxContent>
                          <w:p w:rsidR="00045032" w:rsidRDefault="00045032">
                            <w:pPr>
                              <w:pStyle w:val="FrameContents"/>
                            </w:pPr>
                            <w:ins w:id="61" w:author="Tom-v3" w:date="2019-05-15T14:43:00Z">
                              <w:r>
                                <w:t xml:space="preserve">For Windows Server 2008 / 2012</w:t>
                              </w:r>
                            </w:ins>
                          </w:p>
                        </w:txbxContent>
                      </wps:txbx>
                      <wps:bodyPr>
                        <a:noAutofit/>
                      </wps:bodyPr>
                    </wps:wsp>
                  </a:graphicData>
                </a:graphic>
              </wp:anchor>
            </w:drawing>
          </mc:Choice>
          <mc:Fallback>
            <w:pict>
              <v:rect w14:anchorId="02742353" id="Text Box 29" o:spid="_x0000_s1026" style="position:absolute;left:0;text-align:left;margin-left:286.35pt;margin-top:57.95pt;width:102.05pt;height:36.8pt;z-index:193;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QbgmM6wEAAFMEAAAOAAAAZHJzL2Uyb0RvYy54bWysVNtu2zAMfR+wfxD0vjhJ16Ax4hTbiuxl 2Iq2+wBFlmIBkihIauz8/SjGSbsLBrSoHmRdeA7JQ8qr68FZtlcxGfANn02mnCkvoTV+1/CfD5sP V5ylLHwrLHjV8INK/Hr9/t2qD7WaQwe2VZEhiU91Hxre5RzqqkqyU06kCQTl8VJDdCLjNu6qNooe 2Z2t5tPpouohtiGCVCnh6c3xkq+JX2sl8w+tk8rMNhxjyzRHmrdlrtYrUe+iCJ2RYxjiFVE4YTw6 PVPdiCzYYzR/UTkjIyTQeSLBVaC1kYpywGxm0z+yue9EUJQLipPCWab0drTy+/42MtNi7S4488Jh jR7UkNlnGNh8WfTpQ6rR7D7cxnGXcFmSHXR05YtpsIE0PZw1LRwSD2fz5eX8CqWXePdxsbhckOjV EzrElL8qcKwsGh6xZiSl2H9LGT2i6cmkOEtgTbsx1tIm7rZfbGR7gfXd0CghI+Q3M+tZ3/DlBfr+ P8WUxr8onMmq5I/U1uOnqHLUgVb5YFWhtv5OadST5CBfcgzx2HT4KlCLU+sRGQKKocaUXogdIQWt qNdfiD+DyD/4fMY74yGSDM+yK8s8bIexC7bQHo594OHTYwZtqFrF6nRFKmHnkmzjKytP4/metHz6 F6x/AQAA//8DAFBLAwQUAAYACAAAACEAaXWJmuQAAAALAQAADwAAAGRycy9kb3ducmV2LnhtbEyP wU7DMBBE70j8g7VIXFDrtFKaNsSpKqQKIeiBUoS4ufGSBOx1iN028PUsJzjuzNPsTLEcnBVH7EPr ScFknIBAqrxpqVawe1qP5iBC1GS09YQKvjDAsjw/K3Ru/Ike8biNteAQCrlW0MTY5VKGqkGnw9h3 SOy9+d7pyGdfS9PrE4c7K6dJMpNOt8QfGt3hTYPVx/bgFLT3G3u7+rYPafX6fvfyuVlfDe5ZqcuL YXUNIuIQ/2D4rc/VoeROe38gE4RVkGbTjFE2JukCBBNZNuMxe1bmixRkWcj/G8ofAAAA//8DAFBL AQItABQABgAIAAAAIQC2gziS/gAAAOEBAAATAAAAAAAAAAAAAAAAAAAAAABbQ29udGVudF9UeXBl c10ueG1sUEsBAi0AFAAGAAgAAAAhADj9If/WAAAAlAEAAAsAAAAAAAAAAAAAAAAALwEAAF9yZWxz Ly5yZWxzUEsBAi0AFAAGAAgAAAAhABBuCYzrAQAAUwQAAA4AAAAAAAAAAAAAAAAALgIAAGRycy9l Mm9Eb2MueG1sUEsBAi0AFAAGAAgAAAAhAGl1iZrkAAAACwEAAA8AAAAAAAAAAAAAAAAARQQAAGRy cy9kb3ducmV2LnhtbFBLBQYAAAAABAAEAPMAAABWBQAAAAA= " strokeweight=".26mm">
                <v:textbox>
                  <w:txbxContent>
                    <w:p w:rsidR="00045032" w:rsidRDefault="00045032">
                      <w:pPr>
                        <w:pStyle w:val="FrameContents"/>
                      </w:pPr>
                      <w:ins w:id="62" w:author="Tom-v3" w:date="2019-05-15T14:43:00Z">
                        <w:r>
                          <w:t xml:space="preserve">For Windows Server 2008 / 2012</w:t>
                        </w:r>
                      </w:ins>
                    </w:p>
                  </w:txbxContent>
                </v:textbox>
              </v:rect>
            </w:pict>
          </mc:Fallback>
        </mc:AlternateContent>
      </w:r>
      <w:r>
        <w:t xml:space="preserve">2.6</w:t>
      </w:r>
      <w:r>
        <w:rPr>
          <w:sz w:val="20"/>
          <w:szCs w:val="20"/>
          <w:lang w:eastAsia="zh-CN"/>
        </w:rPr>
        <w:tab/>
      </w:r>
      <w:r>
        <w:rPr>
          <w:rPrChange w:id="63" w:author="Tom-v3" w:date="2019-05-15T14:43:00Z">
            <w:rPr>
              <w:rFonts w:eastAsia="SimSun" w:cs="Calibri"/>
              <w:bCs/>
              <w:lang w:eastAsia="zh-CN"/>
            </w:rPr>
          </w:rPrChange>
        </w:rPr>
        <w:t xml:space="preserve">In “</w:t>
      </w:r>
      <w:r>
        <w:rPr>
          <w:b/>
          <w:rPrChange w:id="64" w:author="Tom-v3" w:date="2019-05-15T14:43:00Z">
            <w:rPr>
              <w:rFonts w:eastAsia="SimSun" w:cs="Calibri"/>
              <w:b/>
              <w:lang w:eastAsia="zh-CN"/>
            </w:rPr>
          </w:rPrChange>
        </w:rPr>
        <w:t xml:space="preserve">Server Roles</w:t>
      </w:r>
      <w:r>
        <w:rPr>
          <w:rPrChange w:id="65" w:author="Tom-v3" w:date="2019-05-15T14:43:00Z">
            <w:rPr>
              <w:rFonts w:eastAsia="SimSun" w:cs="Calibri"/>
              <w:bCs/>
              <w:lang w:eastAsia="zh-CN"/>
            </w:rPr>
          </w:rPrChange>
        </w:rPr>
        <w:t xml:space="preserve">”, select “</w:t>
      </w:r>
      <w:ins w:id="66" w:author="Tom-v3" w:date="2019-05-15T14:43:00Z">
        <w:r>
          <w:rPr>
            <w:b/>
          </w:rPr>
          <w:t xml:space="preserve">Web Server</w:t>
        </w:r>
        <w:r>
          <w:rPr>
            <w:b/>
            <w:lang w:eastAsia="zh-HK"/>
          </w:rPr>
          <w:t xml:space="preserve"> </w:t>
        </w:r>
        <w:r>
          <w:rPr>
            <w:b/>
          </w:rPr>
          <w:t xml:space="preserve">(IIS)</w:t>
        </w:r>
        <w:r>
          <w:t xml:space="preserve">”; Select also “</w:t>
        </w:r>
      </w:ins>
      <w:r>
        <w:rPr>
          <w:b/>
          <w:rPrChange w:id="67" w:author="Tom-v3" w:date="2019-05-15T14:43:00Z">
            <w:rPr>
              <w:rFonts w:eastAsia="SimSun" w:cs="Calibri"/>
              <w:b/>
              <w:lang w:eastAsia="zh-CN"/>
            </w:rPr>
          </w:rPrChange>
        </w:rPr>
        <w:t xml:space="preserve">Application Server</w:t>
      </w:r>
      <w:r>
        <w:rPr>
          <w:rPrChange w:id="68" w:author="Tom-v3" w:date="2019-05-15T14:43:00Z">
            <w:rPr>
              <w:rFonts w:eastAsia="SimSun" w:cs="Calibri"/>
              <w:bCs/>
              <w:lang w:eastAsia="zh-CN"/>
            </w:rPr>
          </w:rPrChange>
        </w:rPr>
        <w:t xml:space="preserve">” </w:t>
      </w:r>
      <w:ins w:id="69" w:author="Tom-v3" w:date="2019-05-15T14:43:00Z">
        <w:r>
          <w:t xml:space="preserve">for systems running Windows</w:t>
        </w:r>
      </w:ins>
      <w:del w:id="70" w:author="Tom-v3" w:date="2019-05-15T14:43:00Z">
        <w:r>
          <w:rPr>
            <w:rFonts w:eastAsia="SimSun" w:cs="Calibri"/>
            <w:lang w:eastAsia="zh-CN"/>
          </w:rPr>
          <w:delText>and “</w:delText>
        </w:r>
        <w:r>
          <w:rPr>
            <w:rFonts w:eastAsia="SimSun" w:cs="Calibri"/>
            <w:b/>
            <w:lang w:eastAsia="zh-CN"/>
          </w:rPr>
          <w:delText>Web</w:delText>
        </w:r>
      </w:del>
      <w:r>
        <w:rPr>
          <w:rPrChange w:id="71" w:author="Tom-v3" w:date="2019-05-15T14:43:00Z">
            <w:rPr>
              <w:rFonts w:eastAsia="SimSun" w:cs="Calibri"/>
              <w:b/>
              <w:lang w:eastAsia="zh-CN"/>
            </w:rPr>
          </w:rPrChange>
        </w:rPr>
        <w:t xml:space="preserve"> Server </w:t>
      </w:r>
      <w:ins w:id="72" w:author="Tom-v3" w:date="2019-05-15T14:43:00Z">
        <w:r>
          <w:t xml:space="preserve">2008 / 2012.</w:t>
        </w:r>
      </w:ins>
      <w:r>
        <w:br/>
      </w:r>
      <w:ins w:id="73" w:author="Tom-v3" w:date="2019-05-15T14:43:00Z">
        <w:r>
          <w:br/>
        </w:r>
      </w:ins>
      <w:r>
        <w:rPr>
          <w:noProof/>
        </w:rPr>
        <w:drawing>
          <wp:inline distT="0" distB="6985" distL="0" distR="1905">
            <wp:extent cx="5713095" cy="4032250"/>
            <wp:effectExtent l="0" t="0" r="0" b="0"/>
            <wp:docPr id="15" name="圖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圖片 195"/>
                    <pic:cNvPicPr>
                      <a:picLocks noChangeAspect="1" noChangeArrowheads="1"/>
                    </pic:cNvPicPr>
                  </pic:nvPicPr>
                  <pic:blipFill>
                    <a:blip r:embed="rId15"/>
                    <a:stretch>
                      <a:fillRect/>
                    </a:stretch>
                  </pic:blipFill>
                  <pic:spPr bwMode="auto">
                    <a:xfrm>
                      <a:off x="0" y="0"/>
                      <a:ext cx="5713095" cy="4032250"/>
                    </a:xfrm>
                    <a:prstGeom prst="rect">
                      <a:avLst/>
                    </a:prstGeom>
                  </pic:spPr>
                </pic:pic>
              </a:graphicData>
            </a:graphic>
          </wp:inline>
        </w:drawing>
      </w:r>
      <w:del w:id="74" w:author="Tom-v3" w:date="2019-05-15T14:43:00Z">
        <w:r>
          <w:rPr>
            <w:rFonts w:eastAsia="SimSun" w:cs="Calibri"/>
            <w:b/>
            <w:lang w:eastAsia="zh-CN"/>
          </w:rPr>
          <w:delText>(IIS)</w:delText>
        </w:r>
        <w:r>
          <w:rPr>
            <w:rFonts w:eastAsia="SimSun" w:cs="Calibri"/>
            <w:lang w:eastAsia="zh-CN"/>
          </w:rPr>
          <w:delText>”</w:delText>
        </w:r>
      </w:del>
    </w:p>
    <w:p w:rsidR="0021250E" w:rsidRDefault="00F96ECC" w:rsidP="0021250E">
      <w:pPr>
        <w:tabs>
          <w:tab w:val="left" w:pos="700"/>
        </w:tabs>
      </w:pPr>
      <w:r>
        <w:rPr>
          <w:noProof/>
        </w:rPr>
        <w:drawing>
          <wp:inline distT="0" distB="2540" distL="0" distR="0">
            <wp:extent cx="5648325" cy="4017645"/>
            <wp:effectExtent l="0" t="0" r="0" b="0"/>
            <wp:docPr id="18" name="圖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圖片 176"/>
                    <pic:cNvPicPr>
                      <a:picLocks noChangeAspect="1" noChangeArrowheads="1"/>
                    </pic:cNvPicPr>
                  </pic:nvPicPr>
                  <pic:blipFill>
                    <a:blip r:embed="rId16"/>
                    <a:stretch>
                      <a:fillRect/>
                    </a:stretch>
                  </pic:blipFill>
                  <pic:spPr bwMode="auto">
                    <a:xfrm>
                      <a:off x="0" y="0"/>
                      <a:ext cx="5648325" cy="4017645"/>
                    </a:xfrm>
                    <a:prstGeom prst="rect">
                      <a:avLst/>
                    </a:prstGeom>
                  </pic:spPr>
                </pic:pic>
              </a:graphicData>
            </a:graphic>
          </wp:inline>
        </w:drawing>
      </w:r>
    </w:p>
    <w:p w:rsidR="00D95DD7" w:rsidRPr="0021250E" w:rsidRDefault="00F96ECC" w:rsidP="0021250E">
      <w:pPr>
        <w:spacing w:line="20" w:lineRule="exact"/>
        <w:rPr>
          <w:del w:id="75" w:author="Tom-v3" w:date="2019-05-15T14:43:00Z"/>
        </w:rPr>
        <w:sectPr w:rsidR="00D95DD7" w:rsidRPr="0021250E">
          <w:pgSz w:w="12240" w:h="15840"/>
          <w:pgMar w:top="700" w:right="1440" w:bottom="1440" w:left="1000" w:header="0" w:footer="0" w:gutter="0"/>
          <w:cols w:space="720"/>
          <w:formProt w:val="0"/>
          <w:docGrid w:linePitch="100" w:charSpace="4096"/>
        </w:sectPr>
      </w:pPr>
      <w:del w:id="76" w:author="Tom-v3" w:date="2019-05-15T14:43:00Z">
        <w:r w:rsidRPr="0021250E">
          <w:rPr>
            <w:rFonts w:ascii="Calibri" w:eastAsia="SimSun" w:hAnsi="Calibri" w:cs="Calibri"/>
            <w:noProof/>
            <w:lang w:eastAsia="zh-CN"/>
          </w:rPr>
          <w:drawing>
            <wp:anchor distT="0" distB="0" distL="0" distR="0" simplePos="0" relativeHeight="13" behindDoc="1" locked="0" layoutInCell="1" allowOverlap="1">
              <wp:simplePos x="0" y="0"/>
              <wp:positionH relativeFrom="column">
                <wp:posOffset>462280</wp:posOffset>
              </wp:positionH>
              <wp:positionV relativeFrom="paragraph">
                <wp:posOffset>26670</wp:posOffset>
              </wp:positionV>
              <wp:extent cx="5482590" cy="3869690"/>
              <wp:effectExtent l="0" t="0" r="0" b="0"/>
              <wp:wrapNone/>
              <wp:docPr id="1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3"/>
                      <pic:cNvPicPr>
                        <a:picLocks noChangeAspect="1" noChangeArrowheads="1"/>
                      </pic:cNvPicPr>
                    </pic:nvPicPr>
                    <pic:blipFill>
                      <a:blip r:embed="rId17"/>
                      <a:stretch>
                        <a:fillRect/>
                      </a:stretch>
                    </pic:blipFill>
                    <pic:spPr bwMode="auto">
                      <a:xfrm>
                        <a:off x="0" y="0"/>
                        <a:ext cx="5482590" cy="3869690"/>
                      </a:xfrm>
                      <a:prstGeom prst="rect">
                        <a:avLst/>
                      </a:prstGeom>
                    </pic:spPr>
                  </pic:pic>
                </a:graphicData>
              </a:graphic>
            </wp:anchor>
          </w:drawing>
        </w:r>
      </w:del>
    </w:p>
    <w:p w:rsidR="00D95DD7" w:rsidRPr="0021250E" w:rsidRDefault="00F96ECC">
      <w:pPr>
        <w:tabs>
          <w:tab w:val="left" w:pos="700"/>
        </w:tabs>
        <w:rPr>
          <w:rFonts w:ascii="Calibri" w:eastAsia="SimSun" w:hAnsi="Calibri" w:cs="Calibri"/>
          <w:lang w:eastAsia="zh-CN"/>
        </w:rPr>
        <w:pPrChange w:id="77" w:author="Tom-v3" w:date="2019-05-15T14:43:00Z">
          <w:pPr>
            <w:tabs>
              <w:tab w:val="left" w:pos="700"/>
            </w:tabs>
            <w:spacing w:line="283" w:lineRule="auto"/>
            <w:ind w:left="720" w:hanging="719"/>
          </w:pPr>
        </w:pPrChange>
      </w:pPr>
      <w:bookmarkStart w:id="78" w:name="page7"/>
      <w:bookmarkEnd w:id="78"/>
      <w:del w:id="79" w:author="Tom-v3" w:date="2019-05-15T14:43:00Z">
        <w:r w:rsidRPr="0021250E">
          <w:rPr>
            <w:rFonts w:ascii="Calibri" w:eastAsia="SimSun" w:hAnsi="Calibri" w:cs="Calibri"/>
            <w:noProof/>
            <w:lang w:eastAsia="zh-CN"/>
          </w:rPr>
          <w:drawing>
            <wp:anchor distT="0" distB="0" distL="0" distR="0" simplePos="0" relativeHeight="14"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2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4"/>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delText>DIKO 安裝導覽 v1.0</w:delText>
        </w:r>
        <w:r w:rsidRPr="0021250E">
          <w:rPr>
            <w:rFonts w:ascii="Calibri" w:eastAsia="SimSun" w:hAnsi="Calibri" w:cs="Calibri"/>
            <w:lang w:eastAsia="zh-CN"/>
          </w:rPr>
          <w:tab/>
        </w:r>
      </w:del>
      <w:r w:rsidRPr="0021250E">
        <w:rPr>
          <w:rFonts w:ascii="Calibri" w:eastAsia="SimSun" w:hAnsi="Calibri" w:cs="Calibri"/>
          <w:lang w:eastAsia="zh-CN"/>
          <w:rPrChange w:id="80" w:author="Tom-v3" w:date="2019-05-15T14:43:00Z">
            <w:rPr>
              <w:rFonts w:eastAsia="SimSun" w:cs="Calibri"/>
              <w:lang w:eastAsia="zh-CN"/>
            </w:rPr>
          </w:rPrChange>
        </w:rPr>
        <w:t xml:space="preserve">When</w:t>
      </w:r>
      <w:r w:rsidRPr="0021250E">
        <w:rPr>
          <w:rFonts w:ascii="Calibri" w:eastAsia="SimSun" w:hAnsi="Calibri" w:cs="Calibri"/>
          <w:lang w:eastAsia="zh-CN"/>
        </w:rPr>
        <w:t xml:space="preserve"> “Web Server (IIS)” is selected, “Add Roles and Features Wizard” pops up. Click “Add Features” and then click [Next]</w:t>
      </w:r>
    </w:p>
    <w:p w:rsidR="00D95DD7" w:rsidRDefault="00F96ECC">
      <w:pPr>
        <w:spacing w:line="20" w:lineRule="exact"/>
        <w:rPr>
          <w:sz w:val="20"/>
          <w:szCs w:val="20"/>
        </w:rPr>
      </w:pPr>
      <w:r>
        <w:rPr>
          <w:noProof/>
          <w:sz w:val="20"/>
          <w:szCs w:val="20"/>
        </w:rPr>
        <w:drawing>
          <wp:anchor distT="0" distB="0" distL="0" distR="0" simplePos="0" relativeHeight="15" behindDoc="1" locked="0" layoutInCell="1" allowOverlap="1">
            <wp:simplePos x="0" y="0"/>
            <wp:positionH relativeFrom="column">
              <wp:posOffset>462280</wp:posOffset>
            </wp:positionH>
            <wp:positionV relativeFrom="paragraph">
              <wp:posOffset>-10160</wp:posOffset>
            </wp:positionV>
            <wp:extent cx="5480050" cy="3865880"/>
            <wp:effectExtent l="0" t="0" r="0" b="0"/>
            <wp:wrapNone/>
            <wp:docPr id="2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5"/>
                    <pic:cNvPicPr>
                      <a:picLocks noChangeAspect="1" noChangeArrowheads="1"/>
                    </pic:cNvPicPr>
                  </pic:nvPicPr>
                  <pic:blipFill>
                    <a:blip r:embed="rId18"/>
                    <a:stretch>
                      <a:fillRect/>
                    </a:stretch>
                  </pic:blipFill>
                  <pic:spPr bwMode="auto">
                    <a:xfrm>
                      <a:off x="0" y="0"/>
                      <a:ext cx="5480050" cy="3865880"/>
                    </a:xfrm>
                    <a:prstGeom prst="rect">
                      <a:avLst/>
                    </a:prstGeom>
                  </pic:spPr>
                </pic:pic>
              </a:graphicData>
            </a:graphic>
          </wp:anchor>
        </w:drawing>
      </w:r>
    </w:p>
    <w:p w:rsidR="00D95DD7" w:rsidRDefault="00045032">
      <w:pPr>
        <w:spacing w:line="200" w:lineRule="exact"/>
        <w:rPr>
          <w:sz w:val="20"/>
          <w:szCs w:val="20"/>
        </w:rPr>
      </w:pPr>
      <w:r>
        <w:rPr>
          <w:noProof/>
        </w:rPr>
        <mc:AlternateContent>
          <mc:Choice Requires="wps">
            <w:drawing>
              <wp:anchor distT="0" distB="0" distL="0" distR="0" simplePos="0" relativeHeight="194" behindDoc="0" locked="0" layoutInCell="1" allowOverlap="1" wp14:anchorId="4CC3C861">
                <wp:simplePos x="0" y="0"/>
                <wp:positionH relativeFrom="column">
                  <wp:posOffset>4008120</wp:posOffset>
                </wp:positionH>
                <wp:positionV relativeFrom="paragraph">
                  <wp:posOffset>56515</wp:posOffset>
                </wp:positionV>
                <wp:extent cx="1296035" cy="467360"/>
                <wp:effectExtent l="0" t="0" r="18415" b="27940"/>
                <wp:wrapNone/>
                <wp:docPr id="16" name="Text Box 30"/>
                <wp:cNvGraphicFramePr/>
                <a:graphic xmlns:a="http://schemas.openxmlformats.org/drawingml/2006/main">
                  <a:graphicData uri="http://schemas.microsoft.com/office/word/2010/wordprocessingShape">
                    <wps:wsp>
                      <wps:cNvSpPr/>
                      <wps:spPr>
                        <a:xfrm>
                          <a:off x="0" y="0"/>
                          <a:ext cx="1296035" cy="467360"/>
                        </a:xfrm>
                        <a:prstGeom prst="rect">
                          <a:avLst/>
                        </a:prstGeom>
                        <a:solidFill>
                          <a:srgbClr val="FFFFFF"/>
                        </a:solidFill>
                        <a:ln w="9360">
                          <a:solidFill>
                            <a:srgbClr val="000000"/>
                          </a:solidFill>
                          <a:miter/>
                        </a:ln>
                      </wps:spPr>
                      <wps:style>
                        <a:lnRef idx="0">
                          <a:scrgbClr r="0" g="0" b="0"/>
                        </a:lnRef>
                        <a:fillRef idx="0">
                          <a:scrgbClr r="0" g="0" b="0"/>
                        </a:fillRef>
                        <a:effectRef idx="0">
                          <a:scrgbClr r="0" g="0" b="0"/>
                        </a:effectRef>
                        <a:fontRef idx="minor"/>
                      </wps:style>
                      <wps:txbx>
                        <w:txbxContent>
                          <w:p w:rsidR="00045032" w:rsidRDefault="00045032">
                            <w:pPr>
                              <w:pStyle w:val="FrameContents"/>
                            </w:pPr>
                            <w:ins w:id="81" w:author="Tom-v3" w:date="2019-05-15T14:43:00Z">
                              <w:r>
                                <w:t xml:space="preserve">For Windows Server 2016 / 2019</w:t>
                              </w:r>
                            </w:ins>
                          </w:p>
                        </w:txbxContent>
                      </wps:txbx>
                      <wps:bodyPr>
                        <a:noAutofit/>
                      </wps:bodyPr>
                    </wps:wsp>
                  </a:graphicData>
                </a:graphic>
              </wp:anchor>
            </w:drawing>
          </mc:Choice>
          <mc:Fallback>
            <w:pict>
              <v:rect w14:anchorId="4CC3C861" id="Text Box 30" o:spid="_x0000_s1027" style="position:absolute;margin-left:315.6pt;margin-top:4.45pt;width:102.05pt;height:36.8pt;z-index:194;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14GIp6wEAAFoEAAAOAAAAZHJzL2Uyb0RvYy54bWysVNtuGyEQfa/Uf0C817u2221jeR21jdyX qo2a5AMwC14kYBAQ7/rvO4wd272oUqLywAIz5wxzZtjl9egs26mYDPiWTyc1Z8pL6Izftvzhfv3m A2cpC98JC161fK8Sv169frUcwkLNoAfbqciQxKfFEFre5xwWVZVkr5xIEwjKo1FDdCLjNm6rLooB 2Z2tZnXdVAPELkSQKiU8vTkY+Yr4tVYyf9c6qcxsy/FumeZI86bM1WopFtsoQm/k8RriBbdwwngM eqK6EVmwx2j+oHJGRkig80SCq0BrIxXlgNlM69+yuetFUJQLipPCSab0/2jlt91tZKbD2jWceeGw RvdqzOwTjGxO+gwhLdDtLtxGVKvsEi5LsqOOrnwxDTaSpvuTpoVD4uF0dtXU83ecSbS9bd7PGyKt zugQU/6iwLGyaHnEmpGUYvc1ZYyIrk8uJVgCa7q1sZY2cbv5bCPbCazvmkYpKUJ+cbOeDS2/KrH/ TVHT+BuFM1mV/JHaevycdaBV3ltVqK3/oTTqSXJQLHm84qHp8FVgGz61HpEhoDhqTOmZ2COkoBX1 +jPxJxDFB59PeGc8RJLhIruyzONmPLRLsZaTDXT7Qzt4+PiYQRsq2qWJxMIGJvWOj628kMs9SXr+ Jax+AgAA//8DAFBLAwQUAAYACAAAACEAq15nUuIAAAAIAQAADwAAAGRycy9kb3ducmV2LnhtbEyP QUvDQBCF74L/YRnBi7SbJqTEmE0pQhHRHmwV8bZNxiS6Oxuz2zb21zue9PaG93jvm2IxWiMOOPjO kYLZNAKBVLm6o0bB83Y1yUD4oKnWxhEq+EYPi/L8rNB57Y70hIdNaASXkM+1gjaEPpfSVy1a7aeu R2Lv3Q1WBz6HRtaDPnK5NTKOorm0uiNeaHWPty1Wn5u9VdA9rM3d8mQe0+rt4/71a726Gu2LUpcX 4/IGRMAx/IXhF5/RoWSmndtT7YVRME9mMUcVZNcg2M+SNAGxYxGnIMtC/n+g/AEAAP//AwBQSwEC LQAUAAYACAAAACEAtoM4kv4AAADhAQAAEwAAAAAAAAAAAAAAAAAAAAAAW0NvbnRlbnRfVHlwZXNd LnhtbFBLAQItABQABgAIAAAAIQA4/SH/1gAAAJQBAAALAAAAAAAAAAAAAAAAAC8BAABfcmVscy8u cmVsc1BLAQItABQABgAIAAAAIQC14GIp6wEAAFoEAAAOAAAAAAAAAAAAAAAAAC4CAABkcnMvZTJv RG9jLnhtbFBLAQItABQABgAIAAAAIQCrXmdS4gAAAAgBAAAPAAAAAAAAAAAAAAAAAEUEAABkcnMv ZG93bnJldi54bWxQSwUGAAAAAAQABADzAAAAVAUAAAAA " strokeweight=".26mm">
                <v:textbox>
                  <w:txbxContent>
                    <w:p w:rsidR="00045032" w:rsidRDefault="00045032">
                      <w:pPr>
                        <w:pStyle w:val="FrameContents"/>
                      </w:pPr>
                      <w:ins w:id="82" w:author="Tom-v3" w:date="2019-05-15T14:43:00Z">
                        <w:r>
                          <w:t xml:space="preserve">For Windows Server 2016 / 2019</w:t>
                        </w:r>
                      </w:ins>
                    </w:p>
                  </w:txbxContent>
                </v:textbox>
              </v:rect>
            </w:pict>
          </mc:Fallback>
        </mc:AlternateContent>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87" w:lineRule="exact"/>
        <w:rPr>
          <w:sz w:val="20"/>
          <w:szCs w:val="20"/>
        </w:rPr>
      </w:pPr>
    </w:p>
    <w:p w:rsidR="00D95DD7" w:rsidRDefault="00F96ECC">
      <w:pPr>
        <w:tabs>
          <w:tab w:val="left" w:pos="700"/>
        </w:tabs>
        <w:rPr>
          <w:sz w:val="20"/>
          <w:szCs w:val="20"/>
        </w:rPr>
      </w:pPr>
      <w:r>
        <w:rPr>
          <w:rFonts w:ascii="Calibri" w:eastAsia="SimSun" w:hAnsi="Calibri" w:cs="Calibri"/>
          <w:lang w:eastAsia="zh-CN"/>
        </w:rPr>
        <w:t xml:space="preserve">2.8</w:t>
      </w:r>
      <w:r>
        <w:rPr>
          <w:sz w:val="20"/>
          <w:szCs w:val="20"/>
          <w:lang w:eastAsia="zh-CN"/>
        </w:rPr>
        <w:tab/>
      </w:r>
      <w:r>
        <w:rPr>
          <w:rFonts w:ascii="Calibri" w:eastAsia="SimSun" w:hAnsi="Calibri" w:cs="Calibri"/>
          <w:lang w:eastAsia="zh-CN"/>
        </w:rPr>
        <w:t xml:space="preserve">In Features, select “</w:t>
      </w:r>
      <w:r>
        <w:rPr>
          <w:rFonts w:ascii="Calibri" w:eastAsia="SimSun" w:hAnsi="Calibri" w:cs="Calibri"/>
          <w:b/>
          <w:bCs/>
          <w:lang w:eastAsia="zh-CN"/>
        </w:rPr>
        <w:t xml:space="preserve">.NET Framework 3.5 Features</w:t>
      </w:r>
      <w:r>
        <w:rPr>
          <w:rFonts w:ascii="Calibri" w:eastAsia="SimSun" w:hAnsi="Calibri" w:cs="Calibri"/>
          <w:lang w:eastAsia="zh-CN"/>
        </w:rPr>
        <w:t xml:space="preserve">” and “</w:t>
      </w:r>
      <w:r>
        <w:rPr>
          <w:rFonts w:ascii="Calibri" w:eastAsia="SimSun" w:hAnsi="Calibri" w:cs="Calibri"/>
          <w:b/>
          <w:bCs/>
          <w:lang w:eastAsia="zh-CN"/>
        </w:rPr>
        <w:t xml:space="preserve">.NET Framework 4.5 Features</w:t>
      </w:r>
      <w:r>
        <w:rPr>
          <w:rFonts w:ascii="Calibri" w:eastAsia="SimSun" w:hAnsi="Calibri" w:cs="Calibri"/>
          <w:lang w:eastAsia="zh-CN"/>
        </w:rPr>
        <w:t xml:space="preserve">”</w:t>
      </w:r>
    </w:p>
    <w:p w:rsidR="00D95DD7" w:rsidRDefault="00F96ECC">
      <w:pPr>
        <w:spacing w:line="20" w:lineRule="exact"/>
        <w:rPr>
          <w:sz w:val="20"/>
          <w:szCs w:val="20"/>
        </w:rPr>
        <w:sectPr w:rsidR="00D95DD7">
          <w:pgSz w:w="12240" w:h="15840"/>
          <w:pgMar w:top="700" w:right="1040" w:bottom="1440" w:left="1000" w:header="0" w:footer="0" w:gutter="0"/>
          <w:cols w:space="720"/>
          <w:formProt w:val="0"/>
          <w:docGrid w:linePitch="100" w:charSpace="4096"/>
        </w:sectPr>
      </w:pPr>
      <w:r>
        <w:rPr>
          <w:noProof/>
          <w:sz w:val="20"/>
          <w:szCs w:val="20"/>
        </w:rPr>
        <w:drawing>
          <wp:anchor distT="0" distB="0" distL="0" distR="0" simplePos="0" relativeHeight="16" behindDoc="1" locked="0" layoutInCell="1" allowOverlap="1">
            <wp:simplePos x="0" y="0"/>
            <wp:positionH relativeFrom="column">
              <wp:posOffset>462280</wp:posOffset>
            </wp:positionH>
            <wp:positionV relativeFrom="paragraph">
              <wp:posOffset>27305</wp:posOffset>
            </wp:positionV>
            <wp:extent cx="5486400" cy="3874135"/>
            <wp:effectExtent l="0" t="0" r="0" b="0"/>
            <wp:wrapNone/>
            <wp:docPr id="2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6"/>
                    <pic:cNvPicPr>
                      <a:picLocks noChangeAspect="1" noChangeArrowheads="1"/>
                    </pic:cNvPicPr>
                  </pic:nvPicPr>
                  <pic:blipFill>
                    <a:blip r:embed="rId19"/>
                    <a:stretch>
                      <a:fillRect/>
                    </a:stretch>
                  </pic:blipFill>
                  <pic:spPr bwMode="auto">
                    <a:xfrm>
                      <a:off x="0" y="0"/>
                      <a:ext cx="5486400" cy="3874135"/>
                    </a:xfrm>
                    <a:prstGeom prst="rect">
                      <a:avLst/>
                    </a:prstGeom>
                  </pic:spPr>
                </pic:pic>
              </a:graphicData>
            </a:graphic>
          </wp:anchor>
        </w:drawing>
      </w:r>
    </w:p>
    <w:p w:rsidR="00D95DD7" w:rsidRDefault="00F96ECC">
      <w:pPr>
        <w:rPr>
          <w:sz w:val="20"/>
          <w:szCs w:val="20"/>
        </w:rPr>
      </w:pPr>
      <w:bookmarkStart w:id="83" w:name="page8"/>
      <w:bookmarkEnd w:id="83"/>
      <w:r>
        <w:rPr>
          <w:noProof/>
        </w:rPr>
        <w:drawing>
          <wp:anchor distT="0" distB="0" distL="0" distR="0" simplePos="0" relativeHeight="17"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2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7"/>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t xml:space="preserve">DIKO 安裝導覽 v1.0</w:t>
      </w:r>
    </w:p>
    <w:p w:rsidR="00D95DD7" w:rsidRDefault="00D95DD7">
      <w:pPr>
        <w:spacing w:line="241" w:lineRule="exact"/>
        <w:rPr>
          <w:sz w:val="20"/>
          <w:szCs w:val="20"/>
        </w:rPr>
      </w:pPr>
    </w:p>
    <w:p w:rsidR="00D95DD7" w:rsidRDefault="00F96ECC">
      <w:pPr>
        <w:tabs>
          <w:tab w:val="left" w:pos="700"/>
        </w:tabs>
        <w:rPr>
          <w:sz w:val="20"/>
          <w:szCs w:val="20"/>
        </w:rPr>
      </w:pPr>
      <w:r>
        <w:rPr>
          <w:rFonts w:ascii="Calibri" w:eastAsia="SimSun" w:hAnsi="Calibri" w:cs="Calibri"/>
          <w:lang w:eastAsia="zh-CN"/>
        </w:rPr>
        <w:t xml:space="preserve">2.9</w:t>
      </w:r>
      <w:r>
        <w:rPr>
          <w:sz w:val="20"/>
          <w:szCs w:val="20"/>
          <w:lang w:eastAsia="zh-CN"/>
        </w:rPr>
        <w:tab/>
      </w:r>
      <w:r>
        <w:rPr>
          <w:rFonts w:ascii="Calibri" w:eastAsia="SimSun" w:hAnsi="Calibri" w:cs="Calibri"/>
          <w:sz w:val="21"/>
          <w:szCs w:val="21"/>
          <w:lang w:eastAsia="zh-CN"/>
        </w:rPr>
        <w:t xml:space="preserve">Click “</w:t>
      </w:r>
      <w:r>
        <w:rPr>
          <w:rFonts w:ascii="Calibri" w:eastAsia="SimSun" w:hAnsi="Calibri" w:cs="Calibri"/>
          <w:b/>
          <w:bCs/>
          <w:sz w:val="21"/>
          <w:szCs w:val="21"/>
          <w:lang w:eastAsia="zh-CN"/>
        </w:rPr>
        <w:t xml:space="preserve">Role Services</w:t>
      </w:r>
      <w:r>
        <w:rPr>
          <w:rFonts w:ascii="Calibri" w:eastAsia="SimSun" w:hAnsi="Calibri" w:cs="Calibri"/>
          <w:sz w:val="21"/>
          <w:szCs w:val="21"/>
          <w:lang w:eastAsia="zh-CN"/>
        </w:rPr>
        <w:t xml:space="preserve">” and then select “</w:t>
      </w:r>
      <w:r>
        <w:rPr>
          <w:rFonts w:ascii="Calibri" w:eastAsia="SimSun" w:hAnsi="Calibri" w:cs="Calibri"/>
          <w:b/>
          <w:bCs/>
          <w:sz w:val="21"/>
          <w:szCs w:val="21"/>
          <w:lang w:eastAsia="zh-CN"/>
        </w:rPr>
        <w:t xml:space="preserve">.NET Framework 4.5</w:t>
      </w:r>
      <w:r>
        <w:rPr>
          <w:rFonts w:ascii="Calibri" w:eastAsia="SimSun" w:hAnsi="Calibri" w:cs="Calibri"/>
          <w:sz w:val="21"/>
          <w:szCs w:val="21"/>
          <w:lang w:eastAsia="zh-CN"/>
        </w:rPr>
        <w:t xml:space="preserve">” and “</w:t>
      </w:r>
      <w:r>
        <w:rPr>
          <w:rFonts w:ascii="Calibri" w:eastAsia="SimSun" w:hAnsi="Calibri" w:cs="Calibri"/>
          <w:b/>
          <w:bCs/>
          <w:sz w:val="21"/>
          <w:szCs w:val="21"/>
          <w:lang w:eastAsia="zh-CN"/>
        </w:rPr>
        <w:t xml:space="preserve">TCP Port Sharing</w:t>
      </w:r>
      <w:r>
        <w:rPr>
          <w:rFonts w:ascii="Calibri" w:eastAsia="SimSun" w:hAnsi="Calibri" w:cs="Calibri"/>
          <w:sz w:val="21"/>
          <w:szCs w:val="21"/>
          <w:lang w:eastAsia="zh-CN"/>
        </w:rPr>
        <w:t xml:space="preserve">”</w:t>
      </w:r>
    </w:p>
    <w:p w:rsidR="00D95DD7" w:rsidRDefault="00F96ECC">
      <w:pPr>
        <w:spacing w:line="20" w:lineRule="exact"/>
        <w:rPr>
          <w:sz w:val="20"/>
          <w:szCs w:val="20"/>
        </w:rPr>
        <w:sectPr w:rsidR="00D95DD7">
          <w:pgSz w:w="12240" w:h="15840"/>
          <w:pgMar w:top="700" w:right="1440" w:bottom="1440" w:left="1000" w:header="0" w:footer="0" w:gutter="0"/>
          <w:cols w:space="720"/>
          <w:formProt w:val="0"/>
          <w:docGrid w:linePitch="100" w:charSpace="4096"/>
        </w:sectPr>
      </w:pPr>
      <w:r>
        <w:rPr>
          <w:noProof/>
          <w:sz w:val="20"/>
          <w:szCs w:val="20"/>
        </w:rPr>
        <w:drawing>
          <wp:anchor distT="0" distB="0" distL="0" distR="0" simplePos="0" relativeHeight="18" behindDoc="1" locked="0" layoutInCell="1" allowOverlap="1">
            <wp:simplePos x="0" y="0"/>
            <wp:positionH relativeFrom="column">
              <wp:posOffset>462280</wp:posOffset>
            </wp:positionH>
            <wp:positionV relativeFrom="paragraph">
              <wp:posOffset>27305</wp:posOffset>
            </wp:positionV>
            <wp:extent cx="5302885" cy="3755390"/>
            <wp:effectExtent l="0" t="0" r="0" b="0"/>
            <wp:wrapNone/>
            <wp:docPr id="2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8"/>
                    <pic:cNvPicPr>
                      <a:picLocks noChangeAspect="1" noChangeArrowheads="1"/>
                    </pic:cNvPicPr>
                  </pic:nvPicPr>
                  <pic:blipFill>
                    <a:blip r:embed="rId20"/>
                    <a:stretch>
                      <a:fillRect/>
                    </a:stretch>
                  </pic:blipFill>
                  <pic:spPr bwMode="auto">
                    <a:xfrm>
                      <a:off x="0" y="0"/>
                      <a:ext cx="5302885" cy="3755390"/>
                    </a:xfrm>
                    <a:prstGeom prst="rect">
                      <a:avLst/>
                    </a:prstGeom>
                  </pic:spPr>
                </pic:pic>
              </a:graphicData>
            </a:graphic>
          </wp:anchor>
        </w:drawing>
      </w:r>
    </w:p>
    <w:p w:rsidR="00D95DD7" w:rsidRDefault="00F96ECC">
      <w:pPr>
        <w:rPr>
          <w:sz w:val="20"/>
          <w:szCs w:val="20"/>
        </w:rPr>
      </w:pPr>
      <w:bookmarkStart w:id="84" w:name="page9"/>
      <w:bookmarkEnd w:id="84"/>
      <w:r>
        <w:rPr>
          <w:noProof/>
        </w:rPr>
        <w:drawing>
          <wp:anchor distT="0" distB="0" distL="0" distR="0" simplePos="0" relativeHeight="19"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2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9"/>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t xml:space="preserve">DIKO 安裝導覽 v1.0</w:t>
      </w:r>
    </w:p>
    <w:p w:rsidR="00D95DD7" w:rsidRDefault="00D95DD7">
      <w:pPr>
        <w:spacing w:line="241" w:lineRule="exact"/>
        <w:rPr>
          <w:sz w:val="20"/>
          <w:szCs w:val="20"/>
        </w:rPr>
      </w:pPr>
    </w:p>
    <w:p w:rsidR="00D95DD7" w:rsidRDefault="00F96ECC">
      <w:pPr>
        <w:tabs>
          <w:tab w:val="left" w:pos="700"/>
        </w:tabs>
        <w:rPr>
          <w:sz w:val="20"/>
          <w:szCs w:val="20"/>
        </w:rPr>
      </w:pPr>
      <w:r>
        <w:rPr>
          <w:rFonts w:ascii="Calibri" w:eastAsia="SimSun" w:hAnsi="Calibri" w:cs="Calibri"/>
          <w:lang w:eastAsia="zh-CN"/>
        </w:rPr>
        <w:t xml:space="preserve">2.10</w:t>
      </w:r>
      <w:r>
        <w:rPr>
          <w:rFonts w:ascii="Calibri" w:eastAsia="新細明體" w:hAnsi="Calibri" w:cs="Calibri"/>
          <w:lang w:eastAsia="zh-CN"/>
        </w:rPr>
        <w:tab/>
      </w:r>
      <w:r>
        <w:rPr>
          <w:rFonts w:ascii="Calibri" w:eastAsia="SimSun" w:hAnsi="Calibri" w:cs="Calibri"/>
          <w:lang w:eastAsia="zh-CN"/>
        </w:rPr>
        <w:t xml:space="preserve">Click on “</w:t>
      </w:r>
      <w:r>
        <w:rPr>
          <w:rFonts w:ascii="Calibri" w:eastAsia="SimSun" w:hAnsi="Calibri" w:cs="Calibri"/>
          <w:b/>
          <w:bCs/>
          <w:lang w:eastAsia="zh-CN"/>
        </w:rPr>
        <w:t xml:space="preserve">Role Services</w:t>
      </w:r>
      <w:r>
        <w:rPr>
          <w:rFonts w:ascii="Calibri" w:eastAsia="SimSun" w:hAnsi="Calibri" w:cs="Calibri"/>
          <w:lang w:eastAsia="zh-CN"/>
        </w:rPr>
        <w:t xml:space="preserve">”</w:t>
      </w:r>
    </w:p>
    <w:p w:rsidR="00D95DD7" w:rsidRDefault="00F96ECC">
      <w:pPr>
        <w:spacing w:line="20" w:lineRule="exact"/>
        <w:rPr>
          <w:sz w:val="20"/>
          <w:szCs w:val="20"/>
        </w:rPr>
        <w:sectPr w:rsidR="00D95DD7">
          <w:pgSz w:w="12240" w:h="15840"/>
          <w:pgMar w:top="700" w:right="1440" w:bottom="1440" w:left="1000" w:header="0" w:footer="0" w:gutter="0"/>
          <w:cols w:space="720"/>
          <w:formProt w:val="0"/>
          <w:docGrid w:linePitch="100" w:charSpace="4096"/>
        </w:sectPr>
      </w:pPr>
      <w:r>
        <w:rPr>
          <w:noProof/>
          <w:sz w:val="20"/>
          <w:szCs w:val="20"/>
        </w:rPr>
        <w:drawing>
          <wp:anchor distT="0" distB="0" distL="0" distR="0" simplePos="0" relativeHeight="20" behindDoc="1" locked="0" layoutInCell="1" allowOverlap="1">
            <wp:simplePos x="0" y="0"/>
            <wp:positionH relativeFrom="column">
              <wp:posOffset>462280</wp:posOffset>
            </wp:positionH>
            <wp:positionV relativeFrom="paragraph">
              <wp:posOffset>27305</wp:posOffset>
            </wp:positionV>
            <wp:extent cx="5210810" cy="4474210"/>
            <wp:effectExtent l="0" t="0" r="0" b="0"/>
            <wp:wrapNone/>
            <wp:docPr id="2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0"/>
                    <pic:cNvPicPr>
                      <a:picLocks noChangeAspect="1" noChangeArrowheads="1"/>
                    </pic:cNvPicPr>
                  </pic:nvPicPr>
                  <pic:blipFill>
                    <a:blip r:embed="rId21"/>
                    <a:stretch>
                      <a:fillRect/>
                    </a:stretch>
                  </pic:blipFill>
                  <pic:spPr bwMode="auto">
                    <a:xfrm>
                      <a:off x="0" y="0"/>
                      <a:ext cx="5210810" cy="4474210"/>
                    </a:xfrm>
                    <a:prstGeom prst="rect">
                      <a:avLst/>
                    </a:prstGeom>
                  </pic:spPr>
                </pic:pic>
              </a:graphicData>
            </a:graphic>
          </wp:anchor>
        </w:drawing>
      </w:r>
    </w:p>
    <w:p w:rsidR="00D95DD7" w:rsidRDefault="00F96ECC">
      <w:pPr>
        <w:rPr>
          <w:sz w:val="20"/>
          <w:szCs w:val="20"/>
        </w:rPr>
      </w:pPr>
      <w:bookmarkStart w:id="85" w:name="page10"/>
      <w:bookmarkEnd w:id="85"/>
      <w:r>
        <w:rPr>
          <w:noProof/>
        </w:rPr>
        <w:drawing>
          <wp:anchor distT="0" distB="0" distL="0" distR="0" simplePos="0" relativeHeight="21"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2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1"/>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t xml:space="preserve">DIKO 安裝導覽 v1.0</w:t>
      </w:r>
    </w:p>
    <w:p w:rsidR="00D95DD7" w:rsidRDefault="00D95DD7">
      <w:pPr>
        <w:spacing w:line="241" w:lineRule="exact"/>
        <w:rPr>
          <w:sz w:val="20"/>
          <w:szCs w:val="20"/>
        </w:rPr>
      </w:pPr>
    </w:p>
    <w:p w:rsidR="00D95DD7" w:rsidRDefault="00F96ECC">
      <w:pPr>
        <w:tabs>
          <w:tab w:val="left" w:pos="700"/>
        </w:tabs>
        <w:spacing w:line="283" w:lineRule="auto"/>
        <w:ind w:left="720" w:right="60" w:hanging="719"/>
        <w:rPr>
          <w:sz w:val="20"/>
          <w:szCs w:val="20"/>
        </w:rPr>
      </w:pPr>
      <w:r>
        <w:rPr>
          <w:rFonts w:ascii="Calibri" w:eastAsia="SimSun" w:hAnsi="Calibri" w:cs="Calibri"/>
          <w:lang w:eastAsia="zh-CN"/>
        </w:rPr>
        <w:t xml:space="preserve">2.11</w:t>
      </w:r>
      <w:r>
        <w:rPr>
          <w:rFonts w:ascii="Calibri" w:eastAsia="新細明體" w:hAnsi="Calibri" w:cs="Calibri"/>
          <w:lang w:eastAsia="zh-CN"/>
        </w:rPr>
        <w:tab/>
      </w:r>
      <w:r>
        <w:rPr>
          <w:rFonts w:ascii="Calibri" w:eastAsia="SimSun" w:hAnsi="Calibri" w:cs="Calibri"/>
          <w:b/>
          <w:lang w:eastAsia="zh-CN"/>
        </w:rPr>
        <w:t xml:space="preserve">Scroll down</w:t>
      </w:r>
      <w:r>
        <w:rPr>
          <w:rFonts w:ascii="Calibri" w:eastAsia="SimSun" w:hAnsi="Calibri" w:cs="Calibri"/>
          <w:lang w:eastAsia="zh-CN"/>
        </w:rPr>
        <w:t xml:space="preserve"> to Expand “Application Development”, select “.Net Exensibility3.5”, “ASP.NET 3.5”, “ISAPI Extensions”, “ISAPI Filters”, then click [</w:t>
      </w:r>
      <w:r>
        <w:rPr>
          <w:rFonts w:ascii="Calibri" w:eastAsia="SimSun" w:hAnsi="Calibri" w:cs="Calibri"/>
          <w:b/>
          <w:bCs/>
          <w:lang w:eastAsia="zh-CN"/>
        </w:rPr>
        <w:t xml:space="preserve">Next</w:t>
      </w:r>
      <w:r>
        <w:rPr>
          <w:rFonts w:ascii="Calibri" w:eastAsia="SimSun" w:hAnsi="Calibri" w:cs="Calibri"/>
          <w:lang w:eastAsia="zh-CN"/>
        </w:rPr>
        <w:t xml:space="preserve">]</w:t>
      </w:r>
    </w:p>
    <w:p w:rsidR="00D95DD7" w:rsidRDefault="00F96ECC">
      <w:pPr>
        <w:spacing w:line="20" w:lineRule="exact"/>
        <w:rPr>
          <w:sz w:val="20"/>
          <w:szCs w:val="20"/>
        </w:rPr>
      </w:pPr>
      <w:r>
        <w:rPr>
          <w:noProof/>
          <w:sz w:val="20"/>
          <w:szCs w:val="20"/>
        </w:rPr>
        <w:drawing>
          <wp:anchor distT="0" distB="0" distL="0" distR="0" simplePos="0" relativeHeight="22" behindDoc="1" locked="0" layoutInCell="1" allowOverlap="1">
            <wp:simplePos x="0" y="0"/>
            <wp:positionH relativeFrom="column">
              <wp:posOffset>462280</wp:posOffset>
            </wp:positionH>
            <wp:positionV relativeFrom="paragraph">
              <wp:posOffset>-10160</wp:posOffset>
            </wp:positionV>
            <wp:extent cx="5304155" cy="3782695"/>
            <wp:effectExtent l="0" t="0" r="0" b="0"/>
            <wp:wrapNone/>
            <wp:docPr id="2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2"/>
                    <pic:cNvPicPr>
                      <a:picLocks noChangeAspect="1" noChangeArrowheads="1"/>
                    </pic:cNvPicPr>
                  </pic:nvPicPr>
                  <pic:blipFill>
                    <a:blip r:embed="rId22"/>
                    <a:stretch>
                      <a:fillRect/>
                    </a:stretch>
                  </pic:blipFill>
                  <pic:spPr bwMode="auto">
                    <a:xfrm>
                      <a:off x="0" y="0"/>
                      <a:ext cx="5304155" cy="3782695"/>
                    </a:xfrm>
                    <a:prstGeom prst="rect">
                      <a:avLst/>
                    </a:prstGeom>
                  </pic:spPr>
                </pic:pic>
              </a:graphicData>
            </a:graphic>
          </wp:anchor>
        </w:drawing>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340" w:lineRule="exact"/>
        <w:rPr>
          <w:sz w:val="20"/>
          <w:szCs w:val="20"/>
        </w:rPr>
      </w:pPr>
    </w:p>
    <w:p w:rsidR="00D95DD7" w:rsidRDefault="00F96ECC">
      <w:pPr>
        <w:spacing w:line="309" w:lineRule="auto"/>
        <w:ind w:left="720" w:hanging="719"/>
        <w:rPr>
          <w:sz w:val="20"/>
          <w:szCs w:val="20"/>
        </w:rPr>
      </w:pPr>
      <w:r>
        <w:rPr>
          <w:rFonts w:ascii="Cambria" w:eastAsia="SimSun" w:hAnsi="Cambria" w:cs="Cambria"/>
          <w:lang w:eastAsia="zh-CN"/>
        </w:rPr>
        <w:t xml:space="preserve">2.11.1 When “</w:t>
      </w:r>
      <w:r>
        <w:rPr>
          <w:rFonts w:ascii="Cambria" w:eastAsia="SimSun" w:hAnsi="Cambria" w:cs="Cambria"/>
          <w:b/>
          <w:bCs/>
          <w:lang w:eastAsia="zh-CN"/>
        </w:rPr>
        <w:t xml:space="preserve">.net Extensibility 3.5</w:t>
      </w:r>
      <w:r>
        <w:rPr>
          <w:rFonts w:ascii="Cambria" w:eastAsia="SimSun" w:hAnsi="Cambria" w:cs="Cambria"/>
          <w:lang w:eastAsia="zh-CN"/>
        </w:rPr>
        <w:t xml:space="preserve">” is selected, “</w:t>
      </w:r>
      <w:r>
        <w:rPr>
          <w:rFonts w:ascii="Cambria" w:eastAsia="SimSun" w:hAnsi="Cambria" w:cs="Cambria"/>
          <w:b/>
          <w:bCs/>
          <w:lang w:eastAsia="zh-CN"/>
        </w:rPr>
        <w:t xml:space="preserve">Add Roles and Features Wizard</w:t>
      </w:r>
      <w:r>
        <w:rPr>
          <w:rFonts w:ascii="Cambria" w:eastAsia="SimSun" w:hAnsi="Cambria" w:cs="Cambria"/>
          <w:lang w:eastAsia="zh-CN"/>
        </w:rPr>
        <w:t xml:space="preserve">” pops up. Click [</w:t>
      </w:r>
      <w:r>
        <w:rPr>
          <w:rFonts w:ascii="Cambria" w:eastAsia="SimSun" w:hAnsi="Cambria" w:cs="Cambria"/>
          <w:b/>
          <w:bCs/>
          <w:lang w:eastAsia="zh-CN"/>
        </w:rPr>
        <w:t xml:space="preserve">Add</w:t>
      </w:r>
      <w:r>
        <w:rPr>
          <w:rFonts w:ascii="Cambria" w:eastAsia="SimSun" w:hAnsi="Cambria" w:cs="Cambria"/>
          <w:lang w:eastAsia="zh-CN"/>
        </w:rPr>
        <w:t xml:space="preserve"> </w:t>
      </w:r>
      <w:r>
        <w:rPr>
          <w:rFonts w:ascii="Cambria" w:eastAsia="SimSun" w:hAnsi="Cambria" w:cs="Cambria"/>
          <w:b/>
          <w:bCs/>
          <w:lang w:eastAsia="zh-CN"/>
        </w:rPr>
        <w:t xml:space="preserve">Features</w:t>
      </w:r>
      <w:r>
        <w:rPr>
          <w:rFonts w:ascii="Cambria" w:eastAsia="SimSun" w:hAnsi="Cambria" w:cs="Cambria"/>
          <w:lang w:eastAsia="zh-CN"/>
        </w:rPr>
        <w:t xml:space="preserve">]</w:t>
      </w:r>
    </w:p>
    <w:p w:rsidR="00D95DD7" w:rsidRDefault="00F96ECC">
      <w:pPr>
        <w:spacing w:line="20" w:lineRule="exact"/>
        <w:rPr>
          <w:sz w:val="20"/>
          <w:szCs w:val="20"/>
        </w:rPr>
        <w:sectPr w:rsidR="00D95DD7">
          <w:pgSz w:w="12240" w:h="15840"/>
          <w:pgMar w:top="700" w:right="1360" w:bottom="1440" w:left="1000" w:header="0" w:footer="0" w:gutter="0"/>
          <w:cols w:space="720"/>
          <w:formProt w:val="0"/>
          <w:docGrid w:linePitch="100" w:charSpace="4096"/>
        </w:sectPr>
      </w:pPr>
      <w:r>
        <w:rPr>
          <w:noProof/>
          <w:sz w:val="20"/>
          <w:szCs w:val="20"/>
        </w:rPr>
        <w:drawing>
          <wp:anchor distT="0" distB="0" distL="0" distR="0" simplePos="0" relativeHeight="23" behindDoc="1" locked="0" layoutInCell="1" allowOverlap="1">
            <wp:simplePos x="0" y="0"/>
            <wp:positionH relativeFrom="column">
              <wp:posOffset>462280</wp:posOffset>
            </wp:positionH>
            <wp:positionV relativeFrom="paragraph">
              <wp:posOffset>-31750</wp:posOffset>
            </wp:positionV>
            <wp:extent cx="5299710" cy="3749675"/>
            <wp:effectExtent l="0" t="0" r="0" b="0"/>
            <wp:wrapNone/>
            <wp:docPr id="2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3"/>
                    <pic:cNvPicPr>
                      <a:picLocks noChangeAspect="1" noChangeArrowheads="1"/>
                    </pic:cNvPicPr>
                  </pic:nvPicPr>
                  <pic:blipFill>
                    <a:blip r:embed="rId23"/>
                    <a:stretch>
                      <a:fillRect/>
                    </a:stretch>
                  </pic:blipFill>
                  <pic:spPr bwMode="auto">
                    <a:xfrm>
                      <a:off x="0" y="0"/>
                      <a:ext cx="5299710" cy="3749675"/>
                    </a:xfrm>
                    <a:prstGeom prst="rect">
                      <a:avLst/>
                    </a:prstGeom>
                  </pic:spPr>
                </pic:pic>
              </a:graphicData>
            </a:graphic>
          </wp:anchor>
        </w:drawing>
      </w:r>
    </w:p>
    <w:p w:rsidR="00D95DD7" w:rsidRDefault="00F96ECC">
      <w:pPr>
        <w:rPr>
          <w:sz w:val="20"/>
          <w:szCs w:val="20"/>
        </w:rPr>
      </w:pPr>
      <w:bookmarkStart w:id="86" w:name="page11"/>
      <w:bookmarkEnd w:id="86"/>
      <w:r>
        <w:rPr>
          <w:noProof/>
        </w:rPr>
        <w:drawing>
          <wp:anchor distT="0" distB="0" distL="0" distR="0" simplePos="0" relativeHeight="24"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3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4"/>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t xml:space="preserve">DIKO 安裝導覽 v1.0</w:t>
      </w:r>
    </w:p>
    <w:p w:rsidR="00D95DD7" w:rsidRDefault="00D95DD7">
      <w:pPr>
        <w:spacing w:line="224" w:lineRule="exact"/>
        <w:rPr>
          <w:sz w:val="20"/>
          <w:szCs w:val="20"/>
        </w:rPr>
      </w:pPr>
    </w:p>
    <w:p w:rsidR="00D95DD7" w:rsidRDefault="00F96ECC">
      <w:pPr>
        <w:rPr>
          <w:sz w:val="20"/>
          <w:szCs w:val="20"/>
        </w:rPr>
      </w:pPr>
      <w:proofErr w:type="gramStart"/>
      <w:r>
        <w:rPr>
          <w:rFonts w:ascii="Cambria" w:eastAsia="SimSun" w:hAnsi="Cambria" w:cs="Cambria"/>
          <w:lang w:eastAsia="zh-CN"/>
        </w:rPr>
        <w:t xml:space="preserve">2.11.2  When</w:t>
      </w:r>
      <w:proofErr w:type="gramEnd"/>
      <w:r>
        <w:rPr>
          <w:rFonts w:ascii="Cambria" w:eastAsia="SimSun" w:hAnsi="Cambria" w:cs="Cambria"/>
          <w:lang w:eastAsia="zh-CN"/>
        </w:rPr>
        <w:t xml:space="preserve"> “</w:t>
      </w:r>
      <w:r>
        <w:rPr>
          <w:rFonts w:ascii="Cambria" w:eastAsia="SimSun" w:hAnsi="Cambria" w:cs="Cambria"/>
          <w:b/>
          <w:bCs/>
          <w:lang w:eastAsia="zh-CN"/>
        </w:rPr>
        <w:t xml:space="preserve">ASP .NET 3.5</w:t>
      </w:r>
      <w:r>
        <w:rPr>
          <w:rFonts w:ascii="Cambria" w:eastAsia="SimSun" w:hAnsi="Cambria" w:cs="Cambria"/>
          <w:lang w:eastAsia="zh-CN"/>
        </w:rPr>
        <w:t xml:space="preserve">” is selected, “</w:t>
      </w:r>
      <w:r>
        <w:rPr>
          <w:rFonts w:ascii="Cambria" w:eastAsia="SimSun" w:hAnsi="Cambria" w:cs="Cambria"/>
          <w:b/>
          <w:bCs/>
          <w:lang w:eastAsia="zh-CN"/>
        </w:rPr>
        <w:t xml:space="preserve">Add Roles and Features Wizard</w:t>
      </w:r>
      <w:r>
        <w:rPr>
          <w:rFonts w:ascii="Cambria" w:eastAsia="SimSun" w:hAnsi="Cambria" w:cs="Cambria"/>
          <w:lang w:eastAsia="zh-CN"/>
        </w:rPr>
        <w:t xml:space="preserve">” pops up. Click [</w:t>
      </w:r>
      <w:r>
        <w:rPr>
          <w:rFonts w:ascii="Cambria" w:eastAsia="SimSun" w:hAnsi="Cambria" w:cs="Cambria"/>
          <w:b/>
          <w:bCs/>
          <w:lang w:eastAsia="zh-CN"/>
        </w:rPr>
        <w:t xml:space="preserve">Add Features</w:t>
      </w:r>
      <w:r>
        <w:rPr>
          <w:rFonts w:ascii="Cambria" w:eastAsia="SimSun" w:hAnsi="Cambria" w:cs="Cambria"/>
          <w:lang w:eastAsia="zh-CN"/>
        </w:rPr>
        <w:t xml:space="preserve">]</w:t>
      </w:r>
    </w:p>
    <w:p w:rsidR="00D95DD7" w:rsidRDefault="00F96ECC">
      <w:pPr>
        <w:spacing w:line="20" w:lineRule="exact"/>
        <w:rPr>
          <w:sz w:val="20"/>
          <w:szCs w:val="20"/>
        </w:rPr>
      </w:pPr>
      <w:r>
        <w:rPr>
          <w:noProof/>
          <w:sz w:val="20"/>
          <w:szCs w:val="20"/>
        </w:rPr>
        <w:drawing>
          <wp:anchor distT="0" distB="0" distL="0" distR="0" simplePos="0" relativeHeight="25" behindDoc="1" locked="0" layoutInCell="1" allowOverlap="1">
            <wp:simplePos x="0" y="0"/>
            <wp:positionH relativeFrom="column">
              <wp:posOffset>462280</wp:posOffset>
            </wp:positionH>
            <wp:positionV relativeFrom="paragraph">
              <wp:posOffset>38100</wp:posOffset>
            </wp:positionV>
            <wp:extent cx="5300980" cy="3783330"/>
            <wp:effectExtent l="0" t="0" r="0" b="0"/>
            <wp:wrapNone/>
            <wp:docPr id="3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25"/>
                    <pic:cNvPicPr>
                      <a:picLocks noChangeAspect="1" noChangeArrowheads="1"/>
                    </pic:cNvPicPr>
                  </pic:nvPicPr>
                  <pic:blipFill>
                    <a:blip r:embed="rId24"/>
                    <a:stretch>
                      <a:fillRect/>
                    </a:stretch>
                  </pic:blipFill>
                  <pic:spPr bwMode="auto">
                    <a:xfrm>
                      <a:off x="0" y="0"/>
                      <a:ext cx="5300980" cy="3783330"/>
                    </a:xfrm>
                    <a:prstGeom prst="rect">
                      <a:avLst/>
                    </a:prstGeom>
                  </pic:spPr>
                </pic:pic>
              </a:graphicData>
            </a:graphic>
          </wp:anchor>
        </w:drawing>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32" w:lineRule="exact"/>
        <w:rPr>
          <w:sz w:val="20"/>
          <w:szCs w:val="20"/>
        </w:rPr>
      </w:pPr>
    </w:p>
    <w:p w:rsidR="00D95DD7" w:rsidRDefault="00F96ECC">
      <w:pPr>
        <w:tabs>
          <w:tab w:val="left" w:pos="700"/>
        </w:tabs>
        <w:rPr>
          <w:sz w:val="20"/>
          <w:szCs w:val="20"/>
        </w:rPr>
      </w:pPr>
      <w:r>
        <w:rPr>
          <w:rFonts w:ascii="Calibri" w:eastAsia="SimSun" w:hAnsi="Calibri" w:cs="Calibri"/>
          <w:lang w:eastAsia="zh-CN"/>
        </w:rPr>
        <w:t xml:space="preserve">2.12</w:t>
      </w:r>
      <w:r>
        <w:rPr>
          <w:rFonts w:ascii="Calibri" w:eastAsia="新細明體" w:hAnsi="Calibri" w:cs="Calibri"/>
          <w:lang w:eastAsia="zh-CN"/>
        </w:rPr>
        <w:tab/>
      </w:r>
      <w:r>
        <w:rPr>
          <w:rFonts w:ascii="Calibri" w:eastAsia="SimSun" w:hAnsi="Calibri" w:cs="Calibri"/>
          <w:lang w:eastAsia="zh-CN"/>
        </w:rPr>
        <w:t xml:space="preserve">Click [</w:t>
      </w:r>
      <w:r>
        <w:rPr>
          <w:rFonts w:ascii="Calibri" w:eastAsia="SimSun" w:hAnsi="Calibri" w:cs="Calibri"/>
          <w:b/>
          <w:bCs/>
          <w:lang w:eastAsia="zh-CN"/>
        </w:rPr>
        <w:t xml:space="preserve">Install</w:t>
      </w:r>
      <w:r>
        <w:rPr>
          <w:rFonts w:ascii="Calibri" w:eastAsia="SimSun" w:hAnsi="Calibri" w:cs="Calibri"/>
          <w:lang w:eastAsia="zh-CN"/>
        </w:rPr>
        <w:t xml:space="preserve">] on Confirmation</w:t>
      </w:r>
    </w:p>
    <w:p w:rsidR="00D95DD7" w:rsidRDefault="00F96ECC">
      <w:pPr>
        <w:spacing w:line="20" w:lineRule="exact"/>
        <w:rPr>
          <w:sz w:val="20"/>
          <w:szCs w:val="20"/>
        </w:rPr>
        <w:sectPr w:rsidR="00D95DD7">
          <w:pgSz w:w="12240" w:h="15840"/>
          <w:pgMar w:top="700" w:right="1140" w:bottom="1440" w:left="1000" w:header="0" w:footer="0" w:gutter="0"/>
          <w:cols w:space="720"/>
          <w:formProt w:val="0"/>
          <w:docGrid w:linePitch="100" w:charSpace="4096"/>
        </w:sectPr>
      </w:pPr>
      <w:r>
        <w:rPr>
          <w:noProof/>
          <w:sz w:val="20"/>
          <w:szCs w:val="20"/>
        </w:rPr>
        <w:drawing>
          <wp:anchor distT="0" distB="0" distL="0" distR="0" simplePos="0" relativeHeight="26" behindDoc="1" locked="0" layoutInCell="1" allowOverlap="1">
            <wp:simplePos x="0" y="0"/>
            <wp:positionH relativeFrom="column">
              <wp:posOffset>462280</wp:posOffset>
            </wp:positionH>
            <wp:positionV relativeFrom="paragraph">
              <wp:posOffset>27305</wp:posOffset>
            </wp:positionV>
            <wp:extent cx="5304155" cy="3745865"/>
            <wp:effectExtent l="0" t="0" r="0" b="0"/>
            <wp:wrapNone/>
            <wp:docPr id="3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26"/>
                    <pic:cNvPicPr>
                      <a:picLocks noChangeAspect="1" noChangeArrowheads="1"/>
                    </pic:cNvPicPr>
                  </pic:nvPicPr>
                  <pic:blipFill>
                    <a:blip r:embed="rId25"/>
                    <a:stretch>
                      <a:fillRect/>
                    </a:stretch>
                  </pic:blipFill>
                  <pic:spPr bwMode="auto">
                    <a:xfrm>
                      <a:off x="0" y="0"/>
                      <a:ext cx="5304155" cy="3745865"/>
                    </a:xfrm>
                    <a:prstGeom prst="rect">
                      <a:avLst/>
                    </a:prstGeom>
                  </pic:spPr>
                </pic:pic>
              </a:graphicData>
            </a:graphic>
          </wp:anchor>
        </w:drawing>
      </w:r>
    </w:p>
    <w:p w:rsidR="00D95DD7" w:rsidRDefault="00F96ECC">
      <w:pPr>
        <w:rPr>
          <w:sz w:val="20"/>
          <w:szCs w:val="20"/>
        </w:rPr>
      </w:pPr>
      <w:bookmarkStart w:id="87" w:name="page12"/>
      <w:bookmarkEnd w:id="87"/>
      <w:r>
        <w:rPr>
          <w:noProof/>
        </w:rPr>
        <w:drawing>
          <wp:anchor distT="0" distB="0" distL="0" distR="0" simplePos="0" relativeHeight="27"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3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27"/>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t xml:space="preserve">DIKO 安裝導覽 v1.0</w:t>
      </w:r>
    </w:p>
    <w:p w:rsidR="00D95DD7" w:rsidRDefault="00D95DD7">
      <w:pPr>
        <w:spacing w:line="241" w:lineRule="exact"/>
        <w:rPr>
          <w:sz w:val="20"/>
          <w:szCs w:val="20"/>
        </w:rPr>
      </w:pPr>
    </w:p>
    <w:p w:rsidR="00D95DD7" w:rsidRDefault="00F96ECC">
      <w:pPr>
        <w:tabs>
          <w:tab w:val="left" w:pos="700"/>
        </w:tabs>
        <w:rPr>
          <w:sz w:val="20"/>
          <w:szCs w:val="20"/>
        </w:rPr>
      </w:pPr>
      <w:r>
        <w:rPr>
          <w:rFonts w:ascii="Calibri" w:eastAsia="SimSun" w:hAnsi="Calibri" w:cs="Calibri"/>
          <w:lang w:eastAsia="zh-CN"/>
        </w:rPr>
        <w:t xml:space="preserve">2.13</w:t>
      </w:r>
      <w:r>
        <w:rPr>
          <w:sz w:val="20"/>
          <w:szCs w:val="20"/>
          <w:lang w:eastAsia="zh-CN"/>
        </w:rPr>
        <w:tab/>
      </w:r>
      <w:r>
        <w:rPr>
          <w:rFonts w:ascii="Calibri" w:eastAsia="SimSun" w:hAnsi="Calibri" w:cs="Calibri"/>
          <w:sz w:val="21"/>
          <w:szCs w:val="21"/>
          <w:lang w:eastAsia="zh-CN"/>
        </w:rPr>
        <w:t xml:space="preserve">After installation, click [</w:t>
      </w:r>
      <w:r>
        <w:rPr>
          <w:rFonts w:ascii="Calibri" w:eastAsia="SimSun" w:hAnsi="Calibri" w:cs="Calibri"/>
          <w:b/>
          <w:bCs/>
          <w:sz w:val="21"/>
          <w:szCs w:val="21"/>
          <w:lang w:eastAsia="zh-CN"/>
        </w:rPr>
        <w:t xml:space="preserve">Close</w:t>
      </w:r>
      <w:r>
        <w:rPr>
          <w:rFonts w:ascii="Calibri" w:eastAsia="SimSun" w:hAnsi="Calibri" w:cs="Calibri"/>
          <w:sz w:val="21"/>
          <w:szCs w:val="21"/>
          <w:lang w:eastAsia="zh-CN"/>
        </w:rPr>
        <w:t xml:space="preserve">]</w:t>
      </w:r>
    </w:p>
    <w:p w:rsidR="00D95DD7" w:rsidRDefault="00F96ECC">
      <w:pPr>
        <w:spacing w:line="20" w:lineRule="exact"/>
        <w:rPr>
          <w:sz w:val="20"/>
          <w:szCs w:val="20"/>
        </w:rPr>
        <w:sectPr w:rsidR="00D95DD7">
          <w:pgSz w:w="12240" w:h="15840"/>
          <w:pgMar w:top="700" w:right="1440" w:bottom="1440" w:left="1000" w:header="0" w:footer="0" w:gutter="0"/>
          <w:cols w:space="720"/>
          <w:formProt w:val="0"/>
          <w:docGrid w:linePitch="100" w:charSpace="4096"/>
        </w:sectPr>
      </w:pPr>
      <w:r>
        <w:rPr>
          <w:noProof/>
          <w:sz w:val="20"/>
          <w:szCs w:val="20"/>
        </w:rPr>
        <w:drawing>
          <wp:anchor distT="0" distB="0" distL="0" distR="0" simplePos="0" relativeHeight="28" behindDoc="1" locked="0" layoutInCell="1" allowOverlap="1">
            <wp:simplePos x="0" y="0"/>
            <wp:positionH relativeFrom="column">
              <wp:posOffset>462280</wp:posOffset>
            </wp:positionH>
            <wp:positionV relativeFrom="paragraph">
              <wp:posOffset>27305</wp:posOffset>
            </wp:positionV>
            <wp:extent cx="5580380" cy="3954145"/>
            <wp:effectExtent l="0" t="0" r="0" b="0"/>
            <wp:wrapNone/>
            <wp:docPr id="3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28"/>
                    <pic:cNvPicPr>
                      <a:picLocks noChangeAspect="1" noChangeArrowheads="1"/>
                    </pic:cNvPicPr>
                  </pic:nvPicPr>
                  <pic:blipFill>
                    <a:blip r:embed="rId26"/>
                    <a:stretch>
                      <a:fillRect/>
                    </a:stretch>
                  </pic:blipFill>
                  <pic:spPr bwMode="auto">
                    <a:xfrm>
                      <a:off x="0" y="0"/>
                      <a:ext cx="5580380" cy="3954145"/>
                    </a:xfrm>
                    <a:prstGeom prst="rect">
                      <a:avLst/>
                    </a:prstGeom>
                  </pic:spPr>
                </pic:pic>
              </a:graphicData>
            </a:graphic>
          </wp:anchor>
        </w:drawing>
      </w:r>
    </w:p>
    <w:p w:rsidR="00D95DD7" w:rsidRDefault="00F96ECC">
      <w:pPr>
        <w:rPr>
          <w:sz w:val="20"/>
          <w:szCs w:val="20"/>
        </w:rPr>
      </w:pPr>
      <w:bookmarkStart w:id="88" w:name="page13"/>
      <w:bookmarkEnd w:id="88"/>
      <w:r>
        <w:rPr>
          <w:noProof/>
        </w:rPr>
        <w:drawing>
          <wp:anchor distT="0" distB="0" distL="0" distR="0" simplePos="0" relativeHeight="29"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3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29"/>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t xml:space="preserve">DIKO 安裝導覽 v1.0</w:t>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87" w:lineRule="exact"/>
        <w:rPr>
          <w:sz w:val="20"/>
          <w:szCs w:val="20"/>
        </w:rPr>
      </w:pPr>
    </w:p>
    <w:p w:rsidR="00D95DD7" w:rsidRDefault="00F96ECC">
      <w:pPr>
        <w:tabs>
          <w:tab w:val="left" w:pos="700"/>
        </w:tabs>
        <w:rPr>
          <w:sz w:val="20"/>
          <w:szCs w:val="20"/>
        </w:rPr>
      </w:pPr>
      <w:r>
        <w:rPr>
          <w:rFonts w:ascii="Cambria" w:eastAsia="SimSun" w:hAnsi="Cambria" w:cs="Cambria"/>
          <w:b/>
          <w:bCs/>
          <w:color w:val="365F91"/>
          <w:sz w:val="40"/>
          <w:szCs w:val="40"/>
          <w:lang w:eastAsia="zh-CN"/>
        </w:rPr>
        <w:t xml:space="preserve">3</w:t>
      </w:r>
      <w:r>
        <w:rPr>
          <w:rFonts w:ascii="Cambria" w:eastAsia="新細明體" w:hAnsi="Cambria" w:cs="Cambria"/>
          <w:b/>
          <w:bCs/>
          <w:color w:val="365F91"/>
          <w:sz w:val="40"/>
          <w:szCs w:val="40"/>
          <w:lang w:eastAsia="zh-CN"/>
        </w:rPr>
        <w:tab/>
      </w:r>
      <w:r>
        <w:rPr>
          <w:rFonts w:ascii="Cambria" w:eastAsia="SimSun" w:hAnsi="Cambria" w:cs="Cambria"/>
          <w:b/>
          <w:bCs/>
          <w:color w:val="365F91"/>
          <w:sz w:val="40"/>
          <w:szCs w:val="40"/>
          <w:lang w:eastAsia="zh-CN"/>
        </w:rPr>
        <w:t xml:space="preserve">Install the Microsoft WSE 2.0</w:t>
      </w:r>
      <w:r w:rsidR="00045032">
        <w:rPr>
          <w:rFonts w:ascii="Cambria" w:eastAsia="SimSun" w:hAnsi="Cambria" w:cs="Cambria"/>
          <w:b/>
          <w:bCs/>
          <w:color w:val="365F91"/>
          <w:sz w:val="40"/>
          <w:szCs w:val="40"/>
          <w:lang w:eastAsia="zh-CN"/>
        </w:rPr>
        <w:t xml:space="preserve"> SP3</w:t>
      </w:r>
    </w:p>
    <w:p w:rsidR="00D95DD7" w:rsidRDefault="00D95DD7">
      <w:pPr>
        <w:spacing w:line="305" w:lineRule="exact"/>
        <w:rPr>
          <w:sz w:val="20"/>
          <w:szCs w:val="20"/>
        </w:rPr>
      </w:pPr>
    </w:p>
    <w:p w:rsidR="00D95DD7" w:rsidRDefault="00F96ECC">
      <w:pPr>
        <w:tabs>
          <w:tab w:val="left" w:pos="700"/>
        </w:tabs>
        <w:rPr>
          <w:sz w:val="20"/>
          <w:szCs w:val="20"/>
        </w:rPr>
      </w:pPr>
      <w:r>
        <w:rPr>
          <w:rFonts w:ascii="Calibri" w:eastAsia="SimSun" w:hAnsi="Calibri" w:cs="Calibri"/>
          <w:lang w:eastAsia="zh-CN"/>
        </w:rPr>
        <w:t xml:space="preserve">3.1</w:t>
      </w:r>
      <w:r>
        <w:rPr>
          <w:sz w:val="20"/>
          <w:szCs w:val="20"/>
          <w:lang w:eastAsia="zh-CN"/>
        </w:rPr>
        <w:tab/>
      </w:r>
      <w:r>
        <w:rPr>
          <w:rFonts w:ascii="Calibri" w:eastAsia="SimSun" w:hAnsi="Calibri" w:cs="Calibri"/>
          <w:lang w:eastAsia="zh-CN"/>
        </w:rPr>
        <w:t xml:space="preserve">Double click “Microsoft WSE2.0 SP3”, and click [Next]</w:t>
      </w:r>
    </w:p>
    <w:p w:rsidR="00D95DD7" w:rsidRDefault="00F96ECC">
      <w:pPr>
        <w:spacing w:line="20" w:lineRule="exact"/>
        <w:rPr>
          <w:sz w:val="20"/>
          <w:szCs w:val="20"/>
        </w:rPr>
      </w:pPr>
      <w:r>
        <w:rPr>
          <w:noProof/>
          <w:sz w:val="20"/>
          <w:szCs w:val="20"/>
        </w:rPr>
        <w:drawing>
          <wp:anchor distT="0" distB="0" distL="0" distR="0" simplePos="0" relativeHeight="30" behindDoc="1" locked="0" layoutInCell="1" allowOverlap="1">
            <wp:simplePos x="0" y="0"/>
            <wp:positionH relativeFrom="column">
              <wp:posOffset>462280</wp:posOffset>
            </wp:positionH>
            <wp:positionV relativeFrom="paragraph">
              <wp:posOffset>27305</wp:posOffset>
            </wp:positionV>
            <wp:extent cx="3742690" cy="2860675"/>
            <wp:effectExtent l="0" t="0" r="0" b="0"/>
            <wp:wrapNone/>
            <wp:docPr id="3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0"/>
                    <pic:cNvPicPr>
                      <a:picLocks noChangeAspect="1" noChangeArrowheads="1"/>
                    </pic:cNvPicPr>
                  </pic:nvPicPr>
                  <pic:blipFill>
                    <a:blip r:embed="rId27"/>
                    <a:stretch>
                      <a:fillRect/>
                    </a:stretch>
                  </pic:blipFill>
                  <pic:spPr bwMode="auto">
                    <a:xfrm>
                      <a:off x="0" y="0"/>
                      <a:ext cx="3742690" cy="2860675"/>
                    </a:xfrm>
                    <a:prstGeom prst="rect">
                      <a:avLst/>
                    </a:prstGeom>
                  </pic:spPr>
                </pic:pic>
              </a:graphicData>
            </a:graphic>
          </wp:anchor>
        </w:drawing>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366" w:lineRule="exact"/>
        <w:rPr>
          <w:sz w:val="20"/>
          <w:szCs w:val="20"/>
        </w:rPr>
      </w:pPr>
    </w:p>
    <w:p w:rsidR="00D95DD7" w:rsidRDefault="00F96ECC">
      <w:pPr>
        <w:tabs>
          <w:tab w:val="left" w:pos="700"/>
        </w:tabs>
        <w:rPr>
          <w:sz w:val="20"/>
          <w:szCs w:val="20"/>
        </w:rPr>
      </w:pPr>
      <w:r>
        <w:rPr>
          <w:rFonts w:ascii="Calibri" w:eastAsia="SimSun" w:hAnsi="Calibri" w:cs="Calibri"/>
          <w:lang w:eastAsia="zh-CN"/>
        </w:rPr>
        <w:t xml:space="preserve">3.2</w:t>
      </w:r>
      <w:r>
        <w:rPr>
          <w:sz w:val="20"/>
          <w:szCs w:val="20"/>
          <w:lang w:eastAsia="zh-CN"/>
        </w:rPr>
        <w:tab/>
      </w:r>
      <w:r>
        <w:rPr>
          <w:rFonts w:ascii="Calibri" w:eastAsia="SimSun" w:hAnsi="Calibri" w:cs="Calibri"/>
          <w:lang w:eastAsia="zh-CN"/>
        </w:rPr>
        <w:t xml:space="preserve">Select “I accept the terms in the license agreement” and click [Next]</w:t>
      </w:r>
    </w:p>
    <w:p w:rsidR="00D95DD7" w:rsidRDefault="00F96ECC">
      <w:pPr>
        <w:spacing w:line="20" w:lineRule="exact"/>
        <w:rPr>
          <w:sz w:val="20"/>
          <w:szCs w:val="20"/>
        </w:rPr>
        <w:sectPr w:rsidR="00D95DD7">
          <w:pgSz w:w="12240" w:h="15840"/>
          <w:pgMar w:top="700" w:right="1440" w:bottom="1440" w:left="1000" w:header="0" w:footer="0" w:gutter="0"/>
          <w:cols w:space="720"/>
          <w:formProt w:val="0"/>
          <w:docGrid w:linePitch="100" w:charSpace="4096"/>
        </w:sectPr>
      </w:pPr>
      <w:r>
        <w:rPr>
          <w:noProof/>
          <w:sz w:val="20"/>
          <w:szCs w:val="20"/>
        </w:rPr>
        <w:drawing>
          <wp:anchor distT="0" distB="0" distL="0" distR="0" simplePos="0" relativeHeight="31" behindDoc="1" locked="0" layoutInCell="1" allowOverlap="1">
            <wp:simplePos x="0" y="0"/>
            <wp:positionH relativeFrom="column">
              <wp:posOffset>462280</wp:posOffset>
            </wp:positionH>
            <wp:positionV relativeFrom="paragraph">
              <wp:posOffset>27305</wp:posOffset>
            </wp:positionV>
            <wp:extent cx="4867910" cy="3716020"/>
            <wp:effectExtent l="0" t="0" r="0" b="0"/>
            <wp:wrapNone/>
            <wp:docPr id="3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1"/>
                    <pic:cNvPicPr>
                      <a:picLocks noChangeAspect="1" noChangeArrowheads="1"/>
                    </pic:cNvPicPr>
                  </pic:nvPicPr>
                  <pic:blipFill>
                    <a:blip r:embed="rId28"/>
                    <a:stretch>
                      <a:fillRect/>
                    </a:stretch>
                  </pic:blipFill>
                  <pic:spPr bwMode="auto">
                    <a:xfrm>
                      <a:off x="0" y="0"/>
                      <a:ext cx="4867910" cy="3716020"/>
                    </a:xfrm>
                    <a:prstGeom prst="rect">
                      <a:avLst/>
                    </a:prstGeom>
                  </pic:spPr>
                </pic:pic>
              </a:graphicData>
            </a:graphic>
          </wp:anchor>
        </w:drawing>
      </w:r>
    </w:p>
    <w:p w:rsidR="00D95DD7" w:rsidRDefault="00F96ECC">
      <w:pPr>
        <w:rPr>
          <w:sz w:val="20"/>
          <w:szCs w:val="20"/>
        </w:rPr>
      </w:pPr>
      <w:bookmarkStart w:id="89" w:name="page14"/>
      <w:bookmarkEnd w:id="89"/>
      <w:r>
        <w:rPr>
          <w:noProof/>
        </w:rPr>
        <w:drawing>
          <wp:anchor distT="0" distB="0" distL="0" distR="0" simplePos="0" relativeHeight="32"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3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2"/>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t xml:space="preserve">DIKO 安裝導覽 v1.0</w:t>
      </w:r>
    </w:p>
    <w:p w:rsidR="00D95DD7" w:rsidRDefault="00D95DD7">
      <w:pPr>
        <w:spacing w:line="241" w:lineRule="exact"/>
        <w:rPr>
          <w:sz w:val="20"/>
          <w:szCs w:val="20"/>
        </w:rPr>
      </w:pPr>
    </w:p>
    <w:p w:rsidR="00D95DD7" w:rsidRDefault="00F96ECC">
      <w:pPr>
        <w:tabs>
          <w:tab w:val="left" w:pos="700"/>
        </w:tabs>
        <w:rPr>
          <w:sz w:val="20"/>
          <w:szCs w:val="20"/>
        </w:rPr>
      </w:pPr>
      <w:r>
        <w:rPr>
          <w:rFonts w:ascii="Calibri" w:eastAsia="SimSun" w:hAnsi="Calibri" w:cs="Calibri"/>
          <w:lang w:eastAsia="zh-CN"/>
        </w:rPr>
        <w:t xml:space="preserve">3.3</w:t>
      </w:r>
      <w:r>
        <w:rPr>
          <w:sz w:val="20"/>
          <w:szCs w:val="20"/>
          <w:lang w:eastAsia="zh-CN"/>
        </w:rPr>
        <w:tab/>
      </w:r>
      <w:r>
        <w:rPr>
          <w:rFonts w:ascii="Calibri" w:eastAsia="SimSun" w:hAnsi="Calibri" w:cs="Calibri"/>
          <w:lang w:eastAsia="zh-CN"/>
        </w:rPr>
        <w:t xml:space="preserve">Select “Runtime” and click [Next]</w:t>
      </w:r>
    </w:p>
    <w:p w:rsidR="00D95DD7" w:rsidRDefault="00F96ECC">
      <w:pPr>
        <w:spacing w:line="20" w:lineRule="exact"/>
        <w:rPr>
          <w:sz w:val="20"/>
          <w:szCs w:val="20"/>
        </w:rPr>
      </w:pPr>
      <w:r>
        <w:rPr>
          <w:noProof/>
          <w:sz w:val="20"/>
          <w:szCs w:val="20"/>
        </w:rPr>
        <w:drawing>
          <wp:anchor distT="0" distB="0" distL="0" distR="0" simplePos="0" relativeHeight="33" behindDoc="1" locked="0" layoutInCell="1" allowOverlap="1">
            <wp:simplePos x="0" y="0"/>
            <wp:positionH relativeFrom="column">
              <wp:posOffset>462280</wp:posOffset>
            </wp:positionH>
            <wp:positionV relativeFrom="paragraph">
              <wp:posOffset>27305</wp:posOffset>
            </wp:positionV>
            <wp:extent cx="4886960" cy="3742690"/>
            <wp:effectExtent l="0" t="0" r="0" b="0"/>
            <wp:wrapNone/>
            <wp:docPr id="3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3"/>
                    <pic:cNvPicPr>
                      <a:picLocks noChangeAspect="1" noChangeArrowheads="1"/>
                    </pic:cNvPicPr>
                  </pic:nvPicPr>
                  <pic:blipFill>
                    <a:blip r:embed="rId29"/>
                    <a:stretch>
                      <a:fillRect/>
                    </a:stretch>
                  </pic:blipFill>
                  <pic:spPr bwMode="auto">
                    <a:xfrm>
                      <a:off x="0" y="0"/>
                      <a:ext cx="4886960" cy="3742690"/>
                    </a:xfrm>
                    <a:prstGeom prst="rect">
                      <a:avLst/>
                    </a:prstGeom>
                  </pic:spPr>
                </pic:pic>
              </a:graphicData>
            </a:graphic>
          </wp:anchor>
        </w:drawing>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355" w:lineRule="exact"/>
        <w:rPr>
          <w:sz w:val="20"/>
          <w:szCs w:val="20"/>
        </w:rPr>
      </w:pPr>
    </w:p>
    <w:p w:rsidR="00D95DD7" w:rsidRDefault="00F96ECC">
      <w:pPr>
        <w:tabs>
          <w:tab w:val="left" w:pos="700"/>
        </w:tabs>
        <w:rPr>
          <w:sz w:val="20"/>
          <w:szCs w:val="20"/>
        </w:rPr>
      </w:pPr>
      <w:r>
        <w:rPr>
          <w:rFonts w:ascii="Calibri" w:eastAsia="SimSun" w:hAnsi="Calibri" w:cs="Calibri"/>
          <w:lang w:eastAsia="zh-CN"/>
        </w:rPr>
        <w:t xml:space="preserve">3.4</w:t>
      </w:r>
      <w:r>
        <w:rPr>
          <w:sz w:val="20"/>
          <w:szCs w:val="20"/>
          <w:lang w:eastAsia="zh-CN"/>
        </w:rPr>
        <w:tab/>
      </w:r>
      <w:r>
        <w:rPr>
          <w:rFonts w:ascii="Calibri" w:eastAsia="SimSun" w:hAnsi="Calibri" w:cs="Calibri"/>
          <w:lang w:eastAsia="zh-CN"/>
        </w:rPr>
        <w:t xml:space="preserve">Click [Install]</w:t>
      </w:r>
    </w:p>
    <w:p w:rsidR="00D95DD7" w:rsidRDefault="00F96ECC">
      <w:pPr>
        <w:spacing w:line="20" w:lineRule="exact"/>
        <w:rPr>
          <w:sz w:val="20"/>
          <w:szCs w:val="20"/>
        </w:rPr>
        <w:sectPr w:rsidR="00D95DD7">
          <w:pgSz w:w="12240" w:h="15840"/>
          <w:pgMar w:top="700" w:right="1440" w:bottom="1440" w:left="1000" w:header="0" w:footer="0" w:gutter="0"/>
          <w:cols w:space="720"/>
          <w:formProt w:val="0"/>
          <w:docGrid w:linePitch="100" w:charSpace="4096"/>
        </w:sectPr>
      </w:pPr>
      <w:r>
        <w:rPr>
          <w:noProof/>
          <w:sz w:val="20"/>
          <w:szCs w:val="20"/>
        </w:rPr>
        <w:drawing>
          <wp:anchor distT="0" distB="0" distL="0" distR="0" simplePos="0" relativeHeight="34" behindDoc="1" locked="0" layoutInCell="1" allowOverlap="1">
            <wp:simplePos x="0" y="0"/>
            <wp:positionH relativeFrom="column">
              <wp:posOffset>462280</wp:posOffset>
            </wp:positionH>
            <wp:positionV relativeFrom="paragraph">
              <wp:posOffset>27305</wp:posOffset>
            </wp:positionV>
            <wp:extent cx="4858385" cy="3696335"/>
            <wp:effectExtent l="0" t="0" r="0" b="0"/>
            <wp:wrapNone/>
            <wp:docPr id="4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4"/>
                    <pic:cNvPicPr>
                      <a:picLocks noChangeAspect="1" noChangeArrowheads="1"/>
                    </pic:cNvPicPr>
                  </pic:nvPicPr>
                  <pic:blipFill>
                    <a:blip r:embed="rId30"/>
                    <a:stretch>
                      <a:fillRect/>
                    </a:stretch>
                  </pic:blipFill>
                  <pic:spPr bwMode="auto">
                    <a:xfrm>
                      <a:off x="0" y="0"/>
                      <a:ext cx="4858385" cy="3696335"/>
                    </a:xfrm>
                    <a:prstGeom prst="rect">
                      <a:avLst/>
                    </a:prstGeom>
                  </pic:spPr>
                </pic:pic>
              </a:graphicData>
            </a:graphic>
          </wp:anchor>
        </w:drawing>
      </w:r>
    </w:p>
    <w:p w:rsidR="00D95DD7" w:rsidRDefault="00F96ECC">
      <w:pPr>
        <w:rPr>
          <w:sz w:val="20"/>
          <w:szCs w:val="20"/>
        </w:rPr>
      </w:pPr>
      <w:bookmarkStart w:id="90" w:name="page15"/>
      <w:bookmarkEnd w:id="90"/>
      <w:r>
        <w:rPr>
          <w:noProof/>
        </w:rPr>
        <w:drawing>
          <wp:anchor distT="0" distB="0" distL="0" distR="0" simplePos="0" relativeHeight="35"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4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35"/>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t xml:space="preserve">DIKO 安裝導覽 v1.0</w:t>
      </w:r>
    </w:p>
    <w:p w:rsidR="00D95DD7" w:rsidRDefault="00D95DD7">
      <w:pPr>
        <w:spacing w:line="241" w:lineRule="exact"/>
        <w:rPr>
          <w:sz w:val="20"/>
          <w:szCs w:val="20"/>
        </w:rPr>
      </w:pPr>
    </w:p>
    <w:p w:rsidR="00D95DD7" w:rsidRDefault="00F96ECC">
      <w:pPr>
        <w:tabs>
          <w:tab w:val="left" w:pos="700"/>
        </w:tabs>
        <w:rPr>
          <w:sz w:val="20"/>
          <w:szCs w:val="20"/>
        </w:rPr>
      </w:pPr>
      <w:r>
        <w:rPr>
          <w:rFonts w:ascii="Calibri" w:eastAsia="SimSun" w:hAnsi="Calibri" w:cs="Calibri"/>
          <w:lang w:eastAsia="zh-CN"/>
        </w:rPr>
        <w:t xml:space="preserve">3.5</w:t>
      </w:r>
      <w:r>
        <w:rPr>
          <w:sz w:val="20"/>
          <w:szCs w:val="20"/>
          <w:lang w:eastAsia="zh-CN"/>
        </w:rPr>
        <w:tab/>
      </w:r>
      <w:r>
        <w:rPr>
          <w:rFonts w:ascii="Calibri" w:eastAsia="SimSun" w:hAnsi="Calibri" w:cs="Calibri"/>
          <w:lang w:eastAsia="zh-CN"/>
        </w:rPr>
        <w:t xml:space="preserve">Click [Finish] after installation.</w:t>
      </w:r>
    </w:p>
    <w:p w:rsidR="00D95DD7" w:rsidRDefault="00F96ECC">
      <w:pPr>
        <w:spacing w:line="20" w:lineRule="exact"/>
        <w:rPr>
          <w:sz w:val="20"/>
          <w:szCs w:val="20"/>
        </w:rPr>
        <w:sectPr w:rsidR="00D95DD7">
          <w:pgSz w:w="12240" w:h="15840"/>
          <w:pgMar w:top="700" w:right="1440" w:bottom="1440" w:left="1000" w:header="0" w:footer="0" w:gutter="0"/>
          <w:cols w:space="720"/>
          <w:formProt w:val="0"/>
          <w:docGrid w:linePitch="100" w:charSpace="4096"/>
        </w:sectPr>
      </w:pPr>
      <w:r>
        <w:rPr>
          <w:noProof/>
          <w:sz w:val="20"/>
          <w:szCs w:val="20"/>
        </w:rPr>
        <w:drawing>
          <wp:anchor distT="0" distB="0" distL="0" distR="0" simplePos="0" relativeHeight="36" behindDoc="1" locked="0" layoutInCell="1" allowOverlap="1">
            <wp:simplePos x="0" y="0"/>
            <wp:positionH relativeFrom="column">
              <wp:posOffset>462280</wp:posOffset>
            </wp:positionH>
            <wp:positionV relativeFrom="paragraph">
              <wp:posOffset>27305</wp:posOffset>
            </wp:positionV>
            <wp:extent cx="4877435" cy="3715385"/>
            <wp:effectExtent l="0" t="0" r="0" b="0"/>
            <wp:wrapNone/>
            <wp:docPr id="42"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36"/>
                    <pic:cNvPicPr>
                      <a:picLocks noChangeAspect="1" noChangeArrowheads="1"/>
                    </pic:cNvPicPr>
                  </pic:nvPicPr>
                  <pic:blipFill>
                    <a:blip r:embed="rId31"/>
                    <a:stretch>
                      <a:fillRect/>
                    </a:stretch>
                  </pic:blipFill>
                  <pic:spPr bwMode="auto">
                    <a:xfrm>
                      <a:off x="0" y="0"/>
                      <a:ext cx="4877435" cy="3715385"/>
                    </a:xfrm>
                    <a:prstGeom prst="rect">
                      <a:avLst/>
                    </a:prstGeom>
                  </pic:spPr>
                </pic:pic>
              </a:graphicData>
            </a:graphic>
          </wp:anchor>
        </w:drawing>
      </w:r>
    </w:p>
    <w:p w:rsidR="00D95DD7" w:rsidRDefault="00F96ECC">
      <w:pPr>
        <w:rPr>
          <w:sz w:val="20"/>
          <w:szCs w:val="20"/>
        </w:rPr>
      </w:pPr>
      <w:bookmarkStart w:id="91" w:name="page16"/>
      <w:bookmarkEnd w:id="91"/>
      <w:r>
        <w:rPr>
          <w:noProof/>
        </w:rPr>
        <w:drawing>
          <wp:anchor distT="0" distB="0" distL="0" distR="0" simplePos="0" relativeHeight="37"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4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37"/>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t xml:space="preserve">DIKO 安裝導覽 v1.0</w:t>
      </w:r>
    </w:p>
    <w:p w:rsidR="00D95DD7" w:rsidRDefault="00D95DD7">
      <w:pPr>
        <w:spacing w:line="288" w:lineRule="exact"/>
        <w:rPr>
          <w:sz w:val="20"/>
          <w:szCs w:val="20"/>
        </w:rPr>
      </w:pPr>
    </w:p>
    <w:p w:rsidR="00D95DD7" w:rsidRDefault="00F96ECC">
      <w:pPr>
        <w:numPr>
          <w:ilvl w:val="0"/>
          <w:numId w:val="4"/>
        </w:numPr>
        <w:tabs>
          <w:tab w:val="left" w:pos="720"/>
        </w:tabs>
        <w:ind w:left="720" w:hanging="712"/>
        <w:rPr>
          <w:rFonts w:ascii="Calibri" w:eastAsia="Calibri" w:hAnsi="Calibri" w:cs="Calibri"/>
          <w:b/>
          <w:bCs/>
          <w:color w:val="365F91"/>
          <w:sz w:val="40"/>
          <w:szCs w:val="40"/>
        </w:rPr>
      </w:pPr>
      <w:r>
        <w:rPr>
          <w:rFonts w:ascii="Cambria" w:eastAsia="SimSun" w:hAnsi="Cambria" w:cs="Cambria"/>
          <w:b/>
          <w:bCs/>
          <w:color w:val="365F91"/>
          <w:sz w:val="40"/>
          <w:szCs w:val="40"/>
          <w:lang w:eastAsia="zh-CN"/>
        </w:rPr>
        <w:t xml:space="preserve">DIKO伺服器核心</w:t>
      </w:r>
    </w:p>
    <w:p w:rsidR="00D95DD7" w:rsidRDefault="00D95DD7">
      <w:pPr>
        <w:spacing w:line="285" w:lineRule="exact"/>
        <w:rPr>
          <w:sz w:val="20"/>
          <w:szCs w:val="20"/>
        </w:rPr>
      </w:pPr>
    </w:p>
    <w:p w:rsidR="00D95DD7" w:rsidRDefault="00F96ECC">
      <w:pPr>
        <w:tabs>
          <w:tab w:val="left" w:pos="700"/>
        </w:tabs>
        <w:rPr>
          <w:sz w:val="20"/>
          <w:szCs w:val="20"/>
        </w:rPr>
      </w:pPr>
      <w:r>
        <w:rPr>
          <w:rFonts w:ascii="Calibri" w:eastAsia="SimSun" w:hAnsi="Calibri" w:cs="Calibri"/>
          <w:lang w:eastAsia="zh-CN"/>
        </w:rPr>
        <w:t xml:space="preserve">4.1</w:t>
      </w:r>
      <w:r>
        <w:rPr>
          <w:sz w:val="20"/>
          <w:szCs w:val="20"/>
          <w:lang w:eastAsia="zh-CN"/>
        </w:rPr>
        <w:tab/>
      </w:r>
      <w:r>
        <w:rPr>
          <w:rFonts w:ascii="Calibri" w:eastAsia="SimSun" w:hAnsi="Calibri" w:cs="Calibri"/>
          <w:lang w:eastAsia="zh-CN"/>
        </w:rPr>
        <w:t xml:space="preserve">Double click “DIKO setup.exe” to run the setup wizard, and click [</w:t>
      </w:r>
      <w:r>
        <w:rPr>
          <w:rFonts w:ascii="Calibri" w:eastAsia="SimSun" w:hAnsi="Calibri" w:cs="Calibri"/>
          <w:b/>
          <w:bCs/>
          <w:lang w:eastAsia="zh-CN"/>
        </w:rPr>
        <w:t xml:space="preserve">Next</w:t>
      </w:r>
      <w:r>
        <w:rPr>
          <w:rFonts w:ascii="Calibri" w:eastAsia="SimSun" w:hAnsi="Calibri" w:cs="Calibri"/>
          <w:lang w:eastAsia="zh-CN"/>
        </w:rPr>
        <w:t xml:space="preserve">]</w:t>
      </w:r>
    </w:p>
    <w:p w:rsidR="00D95DD7" w:rsidRDefault="00F96ECC">
      <w:pPr>
        <w:spacing w:line="20" w:lineRule="exact"/>
        <w:rPr>
          <w:sz w:val="20"/>
          <w:szCs w:val="20"/>
        </w:rPr>
      </w:pPr>
      <w:r>
        <w:rPr>
          <w:noProof/>
          <w:sz w:val="20"/>
          <w:szCs w:val="20"/>
        </w:rPr>
        <w:drawing>
          <wp:anchor distT="0" distB="0" distL="0" distR="0" simplePos="0" relativeHeight="38" behindDoc="1" locked="0" layoutInCell="1" allowOverlap="1">
            <wp:simplePos x="0" y="0"/>
            <wp:positionH relativeFrom="column">
              <wp:posOffset>462280</wp:posOffset>
            </wp:positionH>
            <wp:positionV relativeFrom="paragraph">
              <wp:posOffset>27305</wp:posOffset>
            </wp:positionV>
            <wp:extent cx="4662170" cy="3588385"/>
            <wp:effectExtent l="0" t="0" r="0" b="0"/>
            <wp:wrapNone/>
            <wp:docPr id="44"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38"/>
                    <pic:cNvPicPr>
                      <a:picLocks noChangeAspect="1" noChangeArrowheads="1"/>
                    </pic:cNvPicPr>
                  </pic:nvPicPr>
                  <pic:blipFill>
                    <a:blip r:embed="rId32"/>
                    <a:stretch>
                      <a:fillRect/>
                    </a:stretch>
                  </pic:blipFill>
                  <pic:spPr bwMode="auto">
                    <a:xfrm>
                      <a:off x="0" y="0"/>
                      <a:ext cx="4662170" cy="3588385"/>
                    </a:xfrm>
                    <a:prstGeom prst="rect">
                      <a:avLst/>
                    </a:prstGeom>
                  </pic:spPr>
                </pic:pic>
              </a:graphicData>
            </a:graphic>
          </wp:anchor>
        </w:drawing>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312" w:lineRule="exact"/>
        <w:rPr>
          <w:sz w:val="20"/>
          <w:szCs w:val="20"/>
        </w:rPr>
      </w:pPr>
    </w:p>
    <w:p w:rsidR="00D95DD7" w:rsidRDefault="00F96ECC">
      <w:pPr>
        <w:tabs>
          <w:tab w:val="left" w:pos="700"/>
        </w:tabs>
        <w:rPr>
          <w:sz w:val="20"/>
          <w:szCs w:val="20"/>
        </w:rPr>
      </w:pPr>
      <w:r>
        <w:rPr>
          <w:rFonts w:ascii="Calibri" w:eastAsia="SimSun" w:hAnsi="Calibri" w:cs="Calibri"/>
          <w:lang w:eastAsia="zh-CN"/>
        </w:rPr>
        <w:t xml:space="preserve">4.2</w:t>
      </w:r>
      <w:r>
        <w:rPr>
          <w:sz w:val="20"/>
          <w:szCs w:val="20"/>
          <w:lang w:eastAsia="zh-CN"/>
        </w:rPr>
        <w:tab/>
      </w:r>
      <w:r>
        <w:rPr>
          <w:rFonts w:ascii="Calibri" w:eastAsia="SimSun" w:hAnsi="Calibri" w:cs="Calibri"/>
          <w:sz w:val="21"/>
          <w:szCs w:val="21"/>
          <w:lang w:eastAsia="zh-CN"/>
        </w:rPr>
        <w:t xml:space="preserve">Check the box “I accept the terms in the license agreement”, and click [</w:t>
      </w:r>
      <w:r>
        <w:rPr>
          <w:rFonts w:ascii="Calibri" w:eastAsia="SimSun" w:hAnsi="Calibri" w:cs="Calibri"/>
          <w:b/>
          <w:bCs/>
          <w:sz w:val="21"/>
          <w:szCs w:val="21"/>
          <w:lang w:eastAsia="zh-CN"/>
        </w:rPr>
        <w:t xml:space="preserve">Next</w:t>
      </w:r>
      <w:r>
        <w:rPr>
          <w:rFonts w:ascii="Calibri" w:eastAsia="SimSun" w:hAnsi="Calibri" w:cs="Calibri"/>
          <w:sz w:val="21"/>
          <w:szCs w:val="21"/>
          <w:lang w:eastAsia="zh-CN"/>
        </w:rPr>
        <w:t xml:space="preserve">]</w:t>
      </w:r>
    </w:p>
    <w:p w:rsidR="00D95DD7" w:rsidRDefault="00F96ECC">
      <w:pPr>
        <w:spacing w:line="20" w:lineRule="exact"/>
        <w:rPr>
          <w:sz w:val="20"/>
          <w:szCs w:val="20"/>
        </w:rPr>
        <w:sectPr w:rsidR="00D95DD7">
          <w:pgSz w:w="12240" w:h="15840"/>
          <w:pgMar w:top="700" w:right="1440" w:bottom="1440" w:left="1000" w:header="0" w:footer="0" w:gutter="0"/>
          <w:cols w:space="720"/>
          <w:formProt w:val="0"/>
          <w:docGrid w:linePitch="100" w:charSpace="4096"/>
        </w:sectPr>
      </w:pPr>
      <w:r>
        <w:rPr>
          <w:noProof/>
          <w:sz w:val="20"/>
          <w:szCs w:val="20"/>
        </w:rPr>
        <w:drawing>
          <wp:anchor distT="0" distB="0" distL="0" distR="0" simplePos="0" relativeHeight="39" behindDoc="1" locked="0" layoutInCell="1" allowOverlap="1">
            <wp:simplePos x="0" y="0"/>
            <wp:positionH relativeFrom="column">
              <wp:posOffset>462280</wp:posOffset>
            </wp:positionH>
            <wp:positionV relativeFrom="paragraph">
              <wp:posOffset>26670</wp:posOffset>
            </wp:positionV>
            <wp:extent cx="4662805" cy="3587750"/>
            <wp:effectExtent l="0" t="0" r="0" b="0"/>
            <wp:wrapNone/>
            <wp:docPr id="45"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39"/>
                    <pic:cNvPicPr>
                      <a:picLocks noChangeAspect="1" noChangeArrowheads="1"/>
                    </pic:cNvPicPr>
                  </pic:nvPicPr>
                  <pic:blipFill>
                    <a:blip r:embed="rId33"/>
                    <a:stretch>
                      <a:fillRect/>
                    </a:stretch>
                  </pic:blipFill>
                  <pic:spPr bwMode="auto">
                    <a:xfrm>
                      <a:off x="0" y="0"/>
                      <a:ext cx="4662805" cy="3587750"/>
                    </a:xfrm>
                    <a:prstGeom prst="rect">
                      <a:avLst/>
                    </a:prstGeom>
                  </pic:spPr>
                </pic:pic>
              </a:graphicData>
            </a:graphic>
          </wp:anchor>
        </w:drawing>
      </w:r>
    </w:p>
    <w:p w:rsidR="00D95DD7" w:rsidRDefault="00F96ECC">
      <w:pPr>
        <w:rPr>
          <w:sz w:val="20"/>
          <w:szCs w:val="20"/>
        </w:rPr>
      </w:pPr>
      <w:bookmarkStart w:id="92" w:name="page17"/>
      <w:bookmarkEnd w:id="92"/>
      <w:r>
        <w:rPr>
          <w:noProof/>
        </w:rPr>
        <w:drawing>
          <wp:anchor distT="0" distB="0" distL="0" distR="0" simplePos="0" relativeHeight="40"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4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0"/>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t xml:space="preserve">DIKO 安裝導覽 v1.0</w:t>
      </w:r>
    </w:p>
    <w:p w:rsidR="00D95DD7" w:rsidRDefault="00D95DD7">
      <w:pPr>
        <w:spacing w:line="241" w:lineRule="exact"/>
        <w:rPr>
          <w:sz w:val="20"/>
          <w:szCs w:val="20"/>
        </w:rPr>
      </w:pPr>
    </w:p>
    <w:p w:rsidR="00D95DD7" w:rsidRDefault="00F96ECC">
      <w:pPr>
        <w:tabs>
          <w:tab w:val="left" w:pos="700"/>
        </w:tabs>
        <w:rPr>
          <w:sz w:val="20"/>
          <w:szCs w:val="20"/>
        </w:rPr>
      </w:pPr>
      <w:r>
        <w:rPr>
          <w:rFonts w:ascii="Calibri" w:eastAsia="SimSun" w:hAnsi="Calibri" w:cs="Calibri"/>
          <w:lang w:eastAsia="zh-CN"/>
        </w:rPr>
        <w:t xml:space="preserve">4.3</w:t>
      </w:r>
      <w:r>
        <w:rPr>
          <w:sz w:val="20"/>
          <w:szCs w:val="20"/>
          <w:lang w:eastAsia="zh-CN"/>
        </w:rPr>
        <w:tab/>
      </w:r>
      <w:r>
        <w:rPr>
          <w:rFonts w:ascii="Calibri" w:eastAsia="SimSun" w:hAnsi="Calibri" w:cs="Calibri"/>
          <w:lang w:eastAsia="zh-CN"/>
        </w:rPr>
        <w:t xml:space="preserve">Change to install to a different folder if needed, then click [</w:t>
      </w:r>
      <w:r>
        <w:rPr>
          <w:rFonts w:ascii="Calibri" w:eastAsia="SimSun" w:hAnsi="Calibri" w:cs="Calibri"/>
          <w:b/>
          <w:bCs/>
          <w:lang w:eastAsia="zh-CN"/>
        </w:rPr>
        <w:t xml:space="preserve">Next</w:t>
      </w:r>
      <w:r>
        <w:rPr>
          <w:rFonts w:ascii="Calibri" w:eastAsia="SimSun" w:hAnsi="Calibri" w:cs="Calibri"/>
          <w:lang w:eastAsia="zh-CN"/>
        </w:rPr>
        <w:t xml:space="preserve">]</w:t>
      </w:r>
    </w:p>
    <w:p w:rsidR="00D95DD7" w:rsidRDefault="00F96ECC">
      <w:pPr>
        <w:spacing w:line="20" w:lineRule="exact"/>
        <w:rPr>
          <w:sz w:val="20"/>
          <w:szCs w:val="20"/>
        </w:rPr>
      </w:pPr>
      <w:r>
        <w:rPr>
          <w:noProof/>
          <w:sz w:val="20"/>
          <w:szCs w:val="20"/>
        </w:rPr>
        <w:drawing>
          <wp:anchor distT="0" distB="0" distL="0" distR="0" simplePos="0" relativeHeight="41" behindDoc="1" locked="0" layoutInCell="1" allowOverlap="1">
            <wp:simplePos x="0" y="0"/>
            <wp:positionH relativeFrom="column">
              <wp:posOffset>462280</wp:posOffset>
            </wp:positionH>
            <wp:positionV relativeFrom="paragraph">
              <wp:posOffset>27305</wp:posOffset>
            </wp:positionV>
            <wp:extent cx="4895850" cy="3742690"/>
            <wp:effectExtent l="0" t="0" r="0" b="0"/>
            <wp:wrapNone/>
            <wp:docPr id="47"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1"/>
                    <pic:cNvPicPr>
                      <a:picLocks noChangeAspect="1" noChangeArrowheads="1"/>
                    </pic:cNvPicPr>
                  </pic:nvPicPr>
                  <pic:blipFill>
                    <a:blip r:embed="rId34"/>
                    <a:stretch>
                      <a:fillRect/>
                    </a:stretch>
                  </pic:blipFill>
                  <pic:spPr bwMode="auto">
                    <a:xfrm>
                      <a:off x="0" y="0"/>
                      <a:ext cx="4895850" cy="3742690"/>
                    </a:xfrm>
                    <a:prstGeom prst="rect">
                      <a:avLst/>
                    </a:prstGeom>
                  </pic:spPr>
                </pic:pic>
              </a:graphicData>
            </a:graphic>
          </wp:anchor>
        </w:drawing>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355" w:lineRule="exact"/>
        <w:rPr>
          <w:sz w:val="20"/>
          <w:szCs w:val="20"/>
        </w:rPr>
      </w:pPr>
    </w:p>
    <w:p w:rsidR="00D95DD7" w:rsidRDefault="00F96ECC">
      <w:pPr>
        <w:tabs>
          <w:tab w:val="left" w:pos="700"/>
        </w:tabs>
        <w:rPr>
          <w:sz w:val="20"/>
          <w:szCs w:val="20"/>
        </w:rPr>
      </w:pPr>
      <w:r>
        <w:rPr>
          <w:rFonts w:ascii="Calibri" w:eastAsia="SimSun" w:hAnsi="Calibri" w:cs="Calibri"/>
          <w:lang w:eastAsia="zh-CN"/>
        </w:rPr>
        <w:t xml:space="preserve">4.4</w:t>
      </w:r>
      <w:r>
        <w:rPr>
          <w:sz w:val="20"/>
          <w:szCs w:val="20"/>
          <w:lang w:eastAsia="zh-CN"/>
        </w:rPr>
        <w:tab/>
      </w:r>
      <w:r>
        <w:rPr>
          <w:rFonts w:ascii="Calibri" w:eastAsia="SimSun" w:hAnsi="Calibri" w:cs="Calibri"/>
          <w:lang w:eastAsia="zh-CN"/>
        </w:rPr>
        <w:t xml:space="preserve">Click [</w:t>
      </w:r>
      <w:r>
        <w:rPr>
          <w:rFonts w:ascii="Calibri" w:eastAsia="SimSun" w:hAnsi="Calibri" w:cs="Calibri"/>
          <w:b/>
          <w:bCs/>
          <w:lang w:eastAsia="zh-CN"/>
        </w:rPr>
        <w:t xml:space="preserve">Install</w:t>
      </w:r>
      <w:r>
        <w:rPr>
          <w:rFonts w:ascii="Calibri" w:eastAsia="SimSun" w:hAnsi="Calibri" w:cs="Calibri"/>
          <w:lang w:eastAsia="zh-CN"/>
        </w:rPr>
        <w:t xml:space="preserve">]</w:t>
      </w:r>
    </w:p>
    <w:p w:rsidR="00D95DD7" w:rsidRDefault="00F96ECC">
      <w:pPr>
        <w:spacing w:line="20" w:lineRule="exact"/>
        <w:rPr>
          <w:sz w:val="20"/>
          <w:szCs w:val="20"/>
        </w:rPr>
        <w:sectPr w:rsidR="00D95DD7">
          <w:pgSz w:w="12240" w:h="15840"/>
          <w:pgMar w:top="700" w:right="1440" w:bottom="1440" w:left="1000" w:header="0" w:footer="0" w:gutter="0"/>
          <w:cols w:space="720"/>
          <w:formProt w:val="0"/>
          <w:docGrid w:linePitch="100" w:charSpace="4096"/>
        </w:sectPr>
      </w:pPr>
      <w:r>
        <w:rPr>
          <w:noProof/>
          <w:sz w:val="20"/>
          <w:szCs w:val="20"/>
        </w:rPr>
        <w:drawing>
          <wp:anchor distT="0" distB="0" distL="0" distR="0" simplePos="0" relativeHeight="42" behindDoc="1" locked="0" layoutInCell="1" allowOverlap="1">
            <wp:simplePos x="0" y="0"/>
            <wp:positionH relativeFrom="column">
              <wp:posOffset>462280</wp:posOffset>
            </wp:positionH>
            <wp:positionV relativeFrom="paragraph">
              <wp:posOffset>27305</wp:posOffset>
            </wp:positionV>
            <wp:extent cx="4895850" cy="3742690"/>
            <wp:effectExtent l="0" t="0" r="0" b="0"/>
            <wp:wrapNone/>
            <wp:docPr id="48"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2"/>
                    <pic:cNvPicPr>
                      <a:picLocks noChangeAspect="1" noChangeArrowheads="1"/>
                    </pic:cNvPicPr>
                  </pic:nvPicPr>
                  <pic:blipFill>
                    <a:blip r:embed="rId35"/>
                    <a:stretch>
                      <a:fillRect/>
                    </a:stretch>
                  </pic:blipFill>
                  <pic:spPr bwMode="auto">
                    <a:xfrm>
                      <a:off x="0" y="0"/>
                      <a:ext cx="4895850" cy="3742690"/>
                    </a:xfrm>
                    <a:prstGeom prst="rect">
                      <a:avLst/>
                    </a:prstGeom>
                  </pic:spPr>
                </pic:pic>
              </a:graphicData>
            </a:graphic>
          </wp:anchor>
        </w:drawing>
      </w:r>
    </w:p>
    <w:p w:rsidR="00D95DD7" w:rsidRDefault="00F96ECC">
      <w:pPr>
        <w:rPr>
          <w:sz w:val="20"/>
          <w:szCs w:val="20"/>
        </w:rPr>
      </w:pPr>
      <w:bookmarkStart w:id="93" w:name="page18"/>
      <w:bookmarkEnd w:id="93"/>
      <w:r>
        <w:rPr>
          <w:noProof/>
        </w:rPr>
        <w:drawing>
          <wp:anchor distT="0" distB="0" distL="0" distR="0" simplePos="0" relativeHeight="43"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49"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3"/>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t xml:space="preserve">DIKO 安裝導覽 v1.0</w:t>
      </w:r>
    </w:p>
    <w:p w:rsidR="00D95DD7" w:rsidRDefault="00D95DD7">
      <w:pPr>
        <w:spacing w:line="241" w:lineRule="exact"/>
        <w:rPr>
          <w:sz w:val="20"/>
          <w:szCs w:val="20"/>
        </w:rPr>
      </w:pPr>
    </w:p>
    <w:p w:rsidR="00D95DD7" w:rsidRDefault="00F96ECC">
      <w:pPr>
        <w:tabs>
          <w:tab w:val="left" w:pos="700"/>
        </w:tabs>
        <w:rPr>
          <w:sz w:val="20"/>
          <w:szCs w:val="20"/>
        </w:rPr>
      </w:pPr>
      <w:r>
        <w:rPr>
          <w:rFonts w:ascii="Calibri" w:eastAsia="SimSun" w:hAnsi="Calibri" w:cs="Calibri"/>
          <w:lang w:eastAsia="zh-CN"/>
        </w:rPr>
        <w:t xml:space="preserve">4.5</w:t>
      </w:r>
      <w:r>
        <w:rPr>
          <w:sz w:val="20"/>
          <w:szCs w:val="20"/>
          <w:lang w:eastAsia="zh-CN"/>
        </w:rPr>
        <w:tab/>
      </w:r>
      <w:r>
        <w:rPr>
          <w:rFonts w:ascii="Calibri" w:eastAsia="SimSun" w:hAnsi="Calibri" w:cs="Calibri"/>
          <w:lang w:eastAsia="zh-CN"/>
        </w:rPr>
        <w:t xml:space="preserve">Wait for Installation</w:t>
      </w:r>
    </w:p>
    <w:p w:rsidR="00D95DD7" w:rsidRDefault="00F96ECC">
      <w:pPr>
        <w:spacing w:line="20" w:lineRule="exact"/>
        <w:rPr>
          <w:sz w:val="20"/>
          <w:szCs w:val="20"/>
        </w:rPr>
      </w:pPr>
      <w:r>
        <w:rPr>
          <w:noProof/>
          <w:sz w:val="20"/>
          <w:szCs w:val="20"/>
        </w:rPr>
        <w:drawing>
          <wp:anchor distT="0" distB="0" distL="0" distR="0" simplePos="0" relativeHeight="44" behindDoc="1" locked="0" layoutInCell="1" allowOverlap="1">
            <wp:simplePos x="0" y="0"/>
            <wp:positionH relativeFrom="column">
              <wp:posOffset>462280</wp:posOffset>
            </wp:positionH>
            <wp:positionV relativeFrom="paragraph">
              <wp:posOffset>27305</wp:posOffset>
            </wp:positionV>
            <wp:extent cx="4867910" cy="3714750"/>
            <wp:effectExtent l="0" t="0" r="0" b="0"/>
            <wp:wrapNone/>
            <wp:docPr id="50"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44"/>
                    <pic:cNvPicPr>
                      <a:picLocks noChangeAspect="1" noChangeArrowheads="1"/>
                    </pic:cNvPicPr>
                  </pic:nvPicPr>
                  <pic:blipFill>
                    <a:blip r:embed="rId36"/>
                    <a:stretch>
                      <a:fillRect/>
                    </a:stretch>
                  </pic:blipFill>
                  <pic:spPr bwMode="auto">
                    <a:xfrm>
                      <a:off x="0" y="0"/>
                      <a:ext cx="4867910" cy="3714750"/>
                    </a:xfrm>
                    <a:prstGeom prst="rect">
                      <a:avLst/>
                    </a:prstGeom>
                  </pic:spPr>
                </pic:pic>
              </a:graphicData>
            </a:graphic>
          </wp:anchor>
        </w:drawing>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310" w:lineRule="exact"/>
        <w:rPr>
          <w:sz w:val="20"/>
          <w:szCs w:val="20"/>
        </w:rPr>
      </w:pPr>
    </w:p>
    <w:p w:rsidR="00D95DD7" w:rsidRDefault="00F96ECC">
      <w:pPr>
        <w:tabs>
          <w:tab w:val="left" w:pos="700"/>
        </w:tabs>
        <w:rPr>
          <w:sz w:val="20"/>
          <w:szCs w:val="20"/>
        </w:rPr>
      </w:pPr>
      <w:r>
        <w:rPr>
          <w:rFonts w:ascii="Calibri" w:eastAsia="SimSun" w:hAnsi="Calibri" w:cs="Calibri"/>
          <w:lang w:eastAsia="zh-CN"/>
        </w:rPr>
        <w:t xml:space="preserve">4.6</w:t>
      </w:r>
      <w:r>
        <w:rPr>
          <w:sz w:val="20"/>
          <w:szCs w:val="20"/>
          <w:lang w:eastAsia="zh-CN"/>
        </w:rPr>
        <w:tab/>
      </w:r>
      <w:r>
        <w:rPr>
          <w:rFonts w:ascii="Calibri" w:eastAsia="SimSun" w:hAnsi="Calibri" w:cs="Calibri"/>
          <w:lang w:eastAsia="zh-CN"/>
        </w:rPr>
        <w:t xml:space="preserve">Click [</w:t>
      </w:r>
      <w:r>
        <w:rPr>
          <w:rFonts w:ascii="Calibri" w:eastAsia="SimSun" w:hAnsi="Calibri" w:cs="Calibri"/>
          <w:b/>
          <w:bCs/>
          <w:lang w:eastAsia="zh-CN"/>
        </w:rPr>
        <w:t xml:space="preserve">Finish</w:t>
      </w:r>
      <w:r>
        <w:rPr>
          <w:rFonts w:ascii="Calibri" w:eastAsia="SimSun" w:hAnsi="Calibri" w:cs="Calibri"/>
          <w:lang w:eastAsia="zh-CN"/>
        </w:rPr>
        <w:t xml:space="preserve">]</w:t>
      </w:r>
    </w:p>
    <w:p w:rsidR="00D95DD7" w:rsidRDefault="00F96ECC">
      <w:pPr>
        <w:spacing w:line="20" w:lineRule="exact"/>
        <w:rPr>
          <w:sz w:val="20"/>
          <w:szCs w:val="20"/>
        </w:rPr>
        <w:sectPr w:rsidR="00D95DD7">
          <w:pgSz w:w="12240" w:h="15840"/>
          <w:pgMar w:top="700" w:right="1440" w:bottom="1440" w:left="1000" w:header="0" w:footer="0" w:gutter="0"/>
          <w:cols w:space="720"/>
          <w:formProt w:val="0"/>
          <w:docGrid w:linePitch="100" w:charSpace="4096"/>
        </w:sectPr>
      </w:pPr>
      <w:r>
        <w:rPr>
          <w:noProof/>
          <w:sz w:val="20"/>
          <w:szCs w:val="20"/>
        </w:rPr>
        <w:drawing>
          <wp:anchor distT="0" distB="0" distL="0" distR="0" simplePos="0" relativeHeight="45" behindDoc="1" locked="0" layoutInCell="1" allowOverlap="1">
            <wp:simplePos x="0" y="0"/>
            <wp:positionH relativeFrom="column">
              <wp:posOffset>462280</wp:posOffset>
            </wp:positionH>
            <wp:positionV relativeFrom="paragraph">
              <wp:posOffset>27305</wp:posOffset>
            </wp:positionV>
            <wp:extent cx="4848860" cy="3724910"/>
            <wp:effectExtent l="0" t="0" r="0" b="0"/>
            <wp:wrapNone/>
            <wp:docPr id="51"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45"/>
                    <pic:cNvPicPr>
                      <a:picLocks noChangeAspect="1" noChangeArrowheads="1"/>
                    </pic:cNvPicPr>
                  </pic:nvPicPr>
                  <pic:blipFill>
                    <a:blip r:embed="rId37"/>
                    <a:stretch>
                      <a:fillRect/>
                    </a:stretch>
                  </pic:blipFill>
                  <pic:spPr bwMode="auto">
                    <a:xfrm>
                      <a:off x="0" y="0"/>
                      <a:ext cx="4848860" cy="3724910"/>
                    </a:xfrm>
                    <a:prstGeom prst="rect">
                      <a:avLst/>
                    </a:prstGeom>
                  </pic:spPr>
                </pic:pic>
              </a:graphicData>
            </a:graphic>
          </wp:anchor>
        </w:drawing>
      </w:r>
    </w:p>
    <w:p w:rsidR="00D95DD7" w:rsidRDefault="00F96ECC">
      <w:pPr>
        <w:rPr>
          <w:sz w:val="20"/>
          <w:szCs w:val="20"/>
        </w:rPr>
      </w:pPr>
      <w:bookmarkStart w:id="94" w:name="page19"/>
      <w:bookmarkEnd w:id="94"/>
      <w:r>
        <w:rPr>
          <w:noProof/>
        </w:rPr>
        <w:drawing>
          <wp:anchor distT="0" distB="0" distL="0" distR="0" simplePos="0" relativeHeight="46"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52"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46"/>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t xml:space="preserve">DIKO 安裝導覽 v1.0</w:t>
      </w:r>
    </w:p>
    <w:p w:rsidR="00D95DD7" w:rsidRDefault="00D95DD7">
      <w:pPr>
        <w:spacing w:line="316" w:lineRule="exact"/>
        <w:rPr>
          <w:sz w:val="20"/>
          <w:szCs w:val="20"/>
        </w:rPr>
      </w:pPr>
    </w:p>
    <w:p w:rsidR="00D95DD7" w:rsidRDefault="00F96ECC">
      <w:pPr>
        <w:tabs>
          <w:tab w:val="left" w:pos="700"/>
        </w:tabs>
        <w:rPr>
          <w:sz w:val="20"/>
          <w:szCs w:val="20"/>
        </w:rPr>
      </w:pPr>
      <w:r>
        <w:rPr>
          <w:rFonts w:ascii="Calibri" w:eastAsia="SimSun" w:hAnsi="Calibri" w:cs="Calibri"/>
          <w:b/>
          <w:bCs/>
          <w:color w:val="365F91"/>
          <w:sz w:val="40"/>
          <w:szCs w:val="40"/>
          <w:lang w:eastAsia="zh-CN"/>
        </w:rPr>
        <w:t xml:space="preserve">5</w:t>
      </w:r>
      <w:r>
        <w:rPr>
          <w:rFonts w:ascii="Calibri" w:eastAsia="新細明體" w:hAnsi="Calibri" w:cs="Calibri"/>
          <w:b/>
          <w:bCs/>
          <w:color w:val="365F91"/>
          <w:sz w:val="40"/>
          <w:szCs w:val="40"/>
          <w:lang w:eastAsia="zh-CN"/>
        </w:rPr>
        <w:tab/>
      </w:r>
      <w:r>
        <w:rPr>
          <w:rFonts w:ascii="Calibri" w:eastAsia="SimSun" w:hAnsi="Calibri" w:cs="Calibri"/>
          <w:b/>
          <w:bCs/>
          <w:color w:val="365F91"/>
          <w:sz w:val="40"/>
          <w:szCs w:val="40"/>
          <w:lang w:eastAsia="zh-CN"/>
        </w:rPr>
        <w:t xml:space="preserve">安裝Open Office</w:t>
      </w:r>
    </w:p>
    <w:p w:rsidR="00D95DD7" w:rsidRDefault="00D95DD7">
      <w:pPr>
        <w:spacing w:line="278" w:lineRule="exact"/>
        <w:rPr>
          <w:sz w:val="20"/>
          <w:szCs w:val="20"/>
        </w:rPr>
      </w:pPr>
    </w:p>
    <w:p w:rsidR="00D95DD7" w:rsidRDefault="00F96ECC">
      <w:pPr>
        <w:tabs>
          <w:tab w:val="left" w:pos="700"/>
        </w:tabs>
        <w:rPr>
          <w:sz w:val="20"/>
          <w:szCs w:val="20"/>
        </w:rPr>
      </w:pPr>
      <w:r>
        <w:rPr>
          <w:rFonts w:ascii="Calibri" w:eastAsia="SimSun" w:hAnsi="Calibri" w:cs="Calibri"/>
          <w:lang w:eastAsia="zh-CN"/>
        </w:rPr>
        <w:t xml:space="preserve">5.1</w:t>
      </w:r>
      <w:r>
        <w:rPr>
          <w:sz w:val="20"/>
          <w:szCs w:val="20"/>
          <w:lang w:eastAsia="zh-CN"/>
        </w:rPr>
        <w:tab/>
      </w:r>
      <w:r>
        <w:rPr>
          <w:rFonts w:ascii="Calibri" w:eastAsia="SimSun" w:hAnsi="Calibri" w:cs="Calibri"/>
          <w:lang w:eastAsia="zh-CN"/>
        </w:rPr>
        <w:t xml:space="preserve">Open OOO3_4_1 folder under installed DIKO directory and double click to run Setup.exe</w:t>
      </w:r>
    </w:p>
    <w:p w:rsidR="00D95DD7" w:rsidRDefault="00F96ECC">
      <w:pPr>
        <w:spacing w:line="20" w:lineRule="exact"/>
        <w:rPr>
          <w:sz w:val="20"/>
          <w:szCs w:val="20"/>
        </w:rPr>
      </w:pPr>
      <w:r>
        <w:rPr>
          <w:noProof/>
          <w:sz w:val="20"/>
          <w:szCs w:val="20"/>
        </w:rPr>
        <w:drawing>
          <wp:anchor distT="0" distB="0" distL="0" distR="0" simplePos="0" relativeHeight="47" behindDoc="1" locked="0" layoutInCell="1" allowOverlap="1">
            <wp:simplePos x="0" y="0"/>
            <wp:positionH relativeFrom="column">
              <wp:posOffset>462280</wp:posOffset>
            </wp:positionH>
            <wp:positionV relativeFrom="paragraph">
              <wp:posOffset>27305</wp:posOffset>
            </wp:positionV>
            <wp:extent cx="5397500" cy="3783330"/>
            <wp:effectExtent l="0" t="0" r="0" b="0"/>
            <wp:wrapNone/>
            <wp:docPr id="53"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47"/>
                    <pic:cNvPicPr>
                      <a:picLocks noChangeAspect="1" noChangeArrowheads="1"/>
                    </pic:cNvPicPr>
                  </pic:nvPicPr>
                  <pic:blipFill>
                    <a:blip r:embed="rId38"/>
                    <a:stretch>
                      <a:fillRect/>
                    </a:stretch>
                  </pic:blipFill>
                  <pic:spPr bwMode="auto">
                    <a:xfrm>
                      <a:off x="0" y="0"/>
                      <a:ext cx="5397500" cy="3783330"/>
                    </a:xfrm>
                    <a:prstGeom prst="rect">
                      <a:avLst/>
                    </a:prstGeom>
                  </pic:spPr>
                </pic:pic>
              </a:graphicData>
            </a:graphic>
          </wp:anchor>
        </w:drawing>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19" w:lineRule="exact"/>
        <w:rPr>
          <w:sz w:val="20"/>
          <w:szCs w:val="20"/>
        </w:rPr>
      </w:pPr>
    </w:p>
    <w:p w:rsidR="00D95DD7" w:rsidRDefault="00F96ECC">
      <w:pPr>
        <w:tabs>
          <w:tab w:val="left" w:pos="700"/>
        </w:tabs>
        <w:rPr>
          <w:sz w:val="20"/>
          <w:szCs w:val="20"/>
        </w:rPr>
      </w:pPr>
      <w:r>
        <w:rPr>
          <w:rFonts w:ascii="Calibri" w:eastAsia="SimSun" w:hAnsi="Calibri" w:cs="Calibri"/>
          <w:lang w:eastAsia="zh-CN"/>
        </w:rPr>
        <w:t xml:space="preserve">5.2</w:t>
      </w:r>
      <w:r>
        <w:rPr>
          <w:sz w:val="20"/>
          <w:szCs w:val="20"/>
          <w:lang w:eastAsia="zh-CN"/>
        </w:rPr>
        <w:tab/>
      </w:r>
      <w:r>
        <w:rPr>
          <w:rFonts w:ascii="Calibri" w:eastAsia="SimSun" w:hAnsi="Calibri" w:cs="Calibri"/>
          <w:lang w:eastAsia="zh-CN"/>
        </w:rPr>
        <w:t xml:space="preserve">Click [Next&gt;]</w:t>
      </w:r>
    </w:p>
    <w:p w:rsidR="00D95DD7" w:rsidRDefault="00F96ECC">
      <w:pPr>
        <w:spacing w:line="20" w:lineRule="exact"/>
        <w:rPr>
          <w:sz w:val="20"/>
          <w:szCs w:val="20"/>
        </w:rPr>
        <w:sectPr w:rsidR="00D95DD7">
          <w:pgSz w:w="12240" w:h="15840"/>
          <w:pgMar w:top="700" w:right="1440" w:bottom="1440" w:left="1000" w:header="0" w:footer="0" w:gutter="0"/>
          <w:cols w:space="720"/>
          <w:formProt w:val="0"/>
          <w:docGrid w:linePitch="100" w:charSpace="4096"/>
        </w:sectPr>
      </w:pPr>
      <w:r>
        <w:rPr>
          <w:noProof/>
          <w:sz w:val="20"/>
          <w:szCs w:val="20"/>
        </w:rPr>
        <w:drawing>
          <wp:anchor distT="0" distB="0" distL="0" distR="0" simplePos="0" relativeHeight="48" behindDoc="1" locked="0" layoutInCell="1" allowOverlap="1">
            <wp:simplePos x="0" y="0"/>
            <wp:positionH relativeFrom="column">
              <wp:posOffset>462280</wp:posOffset>
            </wp:positionH>
            <wp:positionV relativeFrom="paragraph">
              <wp:posOffset>27305</wp:posOffset>
            </wp:positionV>
            <wp:extent cx="4564380" cy="3503930"/>
            <wp:effectExtent l="0" t="0" r="0" b="0"/>
            <wp:wrapNone/>
            <wp:docPr id="54"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48"/>
                    <pic:cNvPicPr>
                      <a:picLocks noChangeAspect="1" noChangeArrowheads="1"/>
                    </pic:cNvPicPr>
                  </pic:nvPicPr>
                  <pic:blipFill>
                    <a:blip r:embed="rId39"/>
                    <a:stretch>
                      <a:fillRect/>
                    </a:stretch>
                  </pic:blipFill>
                  <pic:spPr bwMode="auto">
                    <a:xfrm>
                      <a:off x="0" y="0"/>
                      <a:ext cx="4564380" cy="3503930"/>
                    </a:xfrm>
                    <a:prstGeom prst="rect">
                      <a:avLst/>
                    </a:prstGeom>
                  </pic:spPr>
                </pic:pic>
              </a:graphicData>
            </a:graphic>
          </wp:anchor>
        </w:drawing>
      </w:r>
    </w:p>
    <w:p w:rsidR="00D95DD7" w:rsidRDefault="00F96ECC">
      <w:pPr>
        <w:rPr>
          <w:sz w:val="20"/>
          <w:szCs w:val="20"/>
        </w:rPr>
      </w:pPr>
      <w:bookmarkStart w:id="95" w:name="page20"/>
      <w:bookmarkEnd w:id="95"/>
      <w:r>
        <w:rPr>
          <w:noProof/>
        </w:rPr>
        <w:drawing>
          <wp:anchor distT="0" distB="0" distL="0" distR="0" simplePos="0" relativeHeight="49"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55"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49"/>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t xml:space="preserve">DIKO 安裝導覽 v1.0</w:t>
      </w:r>
    </w:p>
    <w:p w:rsidR="00D95DD7" w:rsidRDefault="00D95DD7">
      <w:pPr>
        <w:spacing w:line="241" w:lineRule="exact"/>
        <w:rPr>
          <w:sz w:val="20"/>
          <w:szCs w:val="20"/>
        </w:rPr>
      </w:pPr>
    </w:p>
    <w:p w:rsidR="00D95DD7" w:rsidRDefault="00F96ECC">
      <w:pPr>
        <w:tabs>
          <w:tab w:val="left" w:pos="700"/>
        </w:tabs>
        <w:rPr>
          <w:sz w:val="20"/>
          <w:szCs w:val="20"/>
        </w:rPr>
      </w:pPr>
      <w:r>
        <w:rPr>
          <w:rFonts w:ascii="Calibri" w:eastAsia="SimSun" w:hAnsi="Calibri" w:cs="Calibri"/>
          <w:lang w:eastAsia="zh-CN"/>
        </w:rPr>
        <w:t xml:space="preserve">5.3</w:t>
      </w:r>
      <w:r>
        <w:rPr>
          <w:sz w:val="20"/>
          <w:szCs w:val="20"/>
          <w:lang w:eastAsia="zh-CN"/>
        </w:rPr>
        <w:tab/>
      </w:r>
      <w:r>
        <w:rPr>
          <w:rFonts w:ascii="Calibri" w:eastAsia="SimSun" w:hAnsi="Calibri" w:cs="Calibri"/>
          <w:lang w:eastAsia="zh-CN"/>
        </w:rPr>
        <w:t xml:space="preserve">Enter your information if needed and Click [Next&gt;]</w:t>
      </w:r>
    </w:p>
    <w:p w:rsidR="00D95DD7" w:rsidRDefault="00F96ECC">
      <w:pPr>
        <w:spacing w:line="20" w:lineRule="exact"/>
        <w:rPr>
          <w:sz w:val="20"/>
          <w:szCs w:val="20"/>
        </w:rPr>
      </w:pPr>
      <w:r>
        <w:rPr>
          <w:noProof/>
          <w:sz w:val="20"/>
          <w:szCs w:val="20"/>
        </w:rPr>
        <w:drawing>
          <wp:anchor distT="0" distB="0" distL="0" distR="0" simplePos="0" relativeHeight="50" behindDoc="1" locked="0" layoutInCell="1" allowOverlap="1">
            <wp:simplePos x="0" y="0"/>
            <wp:positionH relativeFrom="column">
              <wp:posOffset>462280</wp:posOffset>
            </wp:positionH>
            <wp:positionV relativeFrom="paragraph">
              <wp:posOffset>27305</wp:posOffset>
            </wp:positionV>
            <wp:extent cx="4564380" cy="3502660"/>
            <wp:effectExtent l="0" t="0" r="0" b="0"/>
            <wp:wrapNone/>
            <wp:docPr id="56"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0"/>
                    <pic:cNvPicPr>
                      <a:picLocks noChangeAspect="1" noChangeArrowheads="1"/>
                    </pic:cNvPicPr>
                  </pic:nvPicPr>
                  <pic:blipFill>
                    <a:blip r:embed="rId40"/>
                    <a:stretch>
                      <a:fillRect/>
                    </a:stretch>
                  </pic:blipFill>
                  <pic:spPr bwMode="auto">
                    <a:xfrm>
                      <a:off x="0" y="0"/>
                      <a:ext cx="4564380" cy="3502660"/>
                    </a:xfrm>
                    <a:prstGeom prst="rect">
                      <a:avLst/>
                    </a:prstGeom>
                  </pic:spPr>
                </pic:pic>
              </a:graphicData>
            </a:graphic>
          </wp:anchor>
        </w:drawing>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376" w:lineRule="exact"/>
        <w:rPr>
          <w:sz w:val="20"/>
          <w:szCs w:val="20"/>
        </w:rPr>
      </w:pPr>
    </w:p>
    <w:p w:rsidR="00D95DD7" w:rsidRDefault="00F96ECC">
      <w:pPr>
        <w:tabs>
          <w:tab w:val="left" w:pos="700"/>
        </w:tabs>
        <w:rPr>
          <w:sz w:val="20"/>
          <w:szCs w:val="20"/>
        </w:rPr>
      </w:pPr>
      <w:r>
        <w:rPr>
          <w:rFonts w:ascii="Calibri" w:eastAsia="SimSun" w:hAnsi="Calibri" w:cs="Calibri"/>
          <w:lang w:eastAsia="zh-CN"/>
        </w:rPr>
        <w:t xml:space="preserve">5.4</w:t>
      </w:r>
      <w:r>
        <w:rPr>
          <w:sz w:val="20"/>
          <w:szCs w:val="20"/>
          <w:lang w:eastAsia="zh-CN"/>
        </w:rPr>
        <w:tab/>
      </w:r>
      <w:r>
        <w:rPr>
          <w:rFonts w:ascii="Calibri" w:eastAsia="SimSun" w:hAnsi="Calibri" w:cs="Calibri"/>
          <w:lang w:eastAsia="zh-CN"/>
        </w:rPr>
        <w:t xml:space="preserve">Click [Next&gt;]</w:t>
      </w:r>
    </w:p>
    <w:p w:rsidR="00D95DD7" w:rsidRDefault="00F96ECC">
      <w:pPr>
        <w:spacing w:line="20" w:lineRule="exact"/>
        <w:rPr>
          <w:sz w:val="20"/>
          <w:szCs w:val="20"/>
        </w:rPr>
        <w:sectPr w:rsidR="00D95DD7">
          <w:pgSz w:w="12240" w:h="15840"/>
          <w:pgMar w:top="700" w:right="1440" w:bottom="1440" w:left="1000" w:header="0" w:footer="0" w:gutter="0"/>
          <w:cols w:space="720"/>
          <w:formProt w:val="0"/>
          <w:docGrid w:linePitch="100" w:charSpace="4096"/>
        </w:sectPr>
      </w:pPr>
      <w:r>
        <w:rPr>
          <w:noProof/>
          <w:sz w:val="20"/>
          <w:szCs w:val="20"/>
        </w:rPr>
        <w:drawing>
          <wp:anchor distT="0" distB="0" distL="0" distR="0" simplePos="0" relativeHeight="51" behindDoc="1" locked="0" layoutInCell="1" allowOverlap="1">
            <wp:simplePos x="0" y="0"/>
            <wp:positionH relativeFrom="column">
              <wp:posOffset>462280</wp:posOffset>
            </wp:positionH>
            <wp:positionV relativeFrom="paragraph">
              <wp:posOffset>27305</wp:posOffset>
            </wp:positionV>
            <wp:extent cx="4564380" cy="3502660"/>
            <wp:effectExtent l="0" t="0" r="0" b="0"/>
            <wp:wrapNone/>
            <wp:docPr id="57"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1"/>
                    <pic:cNvPicPr>
                      <a:picLocks noChangeAspect="1" noChangeArrowheads="1"/>
                    </pic:cNvPicPr>
                  </pic:nvPicPr>
                  <pic:blipFill>
                    <a:blip r:embed="rId41"/>
                    <a:stretch>
                      <a:fillRect/>
                    </a:stretch>
                  </pic:blipFill>
                  <pic:spPr bwMode="auto">
                    <a:xfrm>
                      <a:off x="0" y="0"/>
                      <a:ext cx="4564380" cy="3502660"/>
                    </a:xfrm>
                    <a:prstGeom prst="rect">
                      <a:avLst/>
                    </a:prstGeom>
                  </pic:spPr>
                </pic:pic>
              </a:graphicData>
            </a:graphic>
          </wp:anchor>
        </w:drawing>
      </w:r>
    </w:p>
    <w:p w:rsidR="00D95DD7" w:rsidRDefault="00F96ECC">
      <w:pPr>
        <w:rPr>
          <w:sz w:val="20"/>
          <w:szCs w:val="20"/>
        </w:rPr>
      </w:pPr>
      <w:bookmarkStart w:id="96" w:name="page21"/>
      <w:bookmarkEnd w:id="96"/>
      <w:r>
        <w:rPr>
          <w:noProof/>
        </w:rPr>
        <w:drawing>
          <wp:anchor distT="0" distB="0" distL="0" distR="0" simplePos="0" relativeHeight="52"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58"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2"/>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t xml:space="preserve">DIKO 安裝導覽 v1.0</w:t>
      </w:r>
    </w:p>
    <w:p w:rsidR="00D95DD7" w:rsidRDefault="00D95DD7">
      <w:pPr>
        <w:spacing w:line="241" w:lineRule="exact"/>
        <w:rPr>
          <w:sz w:val="20"/>
          <w:szCs w:val="20"/>
        </w:rPr>
      </w:pPr>
    </w:p>
    <w:p w:rsidR="00D95DD7" w:rsidRDefault="00F96ECC">
      <w:pPr>
        <w:tabs>
          <w:tab w:val="left" w:pos="700"/>
        </w:tabs>
        <w:rPr>
          <w:sz w:val="20"/>
          <w:szCs w:val="20"/>
        </w:rPr>
      </w:pPr>
      <w:r>
        <w:rPr>
          <w:rFonts w:ascii="Calibri" w:eastAsia="SimSun" w:hAnsi="Calibri" w:cs="Calibri"/>
          <w:lang w:eastAsia="zh-CN"/>
        </w:rPr>
        <w:t xml:space="preserve">5.5</w:t>
      </w:r>
      <w:r>
        <w:rPr>
          <w:sz w:val="20"/>
          <w:szCs w:val="20"/>
          <w:lang w:eastAsia="zh-CN"/>
        </w:rPr>
        <w:tab/>
      </w:r>
      <w:r>
        <w:rPr>
          <w:rFonts w:ascii="Calibri" w:eastAsia="SimSun" w:hAnsi="Calibri" w:cs="Calibri"/>
          <w:lang w:eastAsia="zh-CN"/>
        </w:rPr>
        <w:t xml:space="preserve">Click [Install]</w:t>
      </w:r>
    </w:p>
    <w:p w:rsidR="00D95DD7" w:rsidRDefault="00F96ECC">
      <w:pPr>
        <w:spacing w:line="20" w:lineRule="exact"/>
        <w:rPr>
          <w:sz w:val="20"/>
          <w:szCs w:val="20"/>
        </w:rPr>
      </w:pPr>
      <w:r>
        <w:rPr>
          <w:noProof/>
          <w:sz w:val="20"/>
          <w:szCs w:val="20"/>
        </w:rPr>
        <w:drawing>
          <wp:anchor distT="0" distB="0" distL="0" distR="0" simplePos="0" relativeHeight="53" behindDoc="1" locked="0" layoutInCell="1" allowOverlap="1">
            <wp:simplePos x="0" y="0"/>
            <wp:positionH relativeFrom="column">
              <wp:posOffset>462280</wp:posOffset>
            </wp:positionH>
            <wp:positionV relativeFrom="paragraph">
              <wp:posOffset>27305</wp:posOffset>
            </wp:positionV>
            <wp:extent cx="4564380" cy="3524885"/>
            <wp:effectExtent l="0" t="0" r="0" b="0"/>
            <wp:wrapNone/>
            <wp:docPr id="59"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3"/>
                    <pic:cNvPicPr>
                      <a:picLocks noChangeAspect="1" noChangeArrowheads="1"/>
                    </pic:cNvPicPr>
                  </pic:nvPicPr>
                  <pic:blipFill>
                    <a:blip r:embed="rId42"/>
                    <a:stretch>
                      <a:fillRect/>
                    </a:stretch>
                  </pic:blipFill>
                  <pic:spPr bwMode="auto">
                    <a:xfrm>
                      <a:off x="0" y="0"/>
                      <a:ext cx="4564380" cy="3524885"/>
                    </a:xfrm>
                    <a:prstGeom prst="rect">
                      <a:avLst/>
                    </a:prstGeom>
                  </pic:spPr>
                </pic:pic>
              </a:graphicData>
            </a:graphic>
          </wp:anchor>
        </w:drawing>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12" w:lineRule="exact"/>
        <w:rPr>
          <w:sz w:val="20"/>
          <w:szCs w:val="20"/>
        </w:rPr>
      </w:pPr>
    </w:p>
    <w:p w:rsidR="00D95DD7" w:rsidRDefault="00F96ECC">
      <w:pPr>
        <w:tabs>
          <w:tab w:val="left" w:pos="700"/>
        </w:tabs>
        <w:rPr>
          <w:sz w:val="20"/>
          <w:szCs w:val="20"/>
        </w:rPr>
      </w:pPr>
      <w:r>
        <w:rPr>
          <w:rFonts w:ascii="Calibri" w:eastAsia="SimSun" w:hAnsi="Calibri" w:cs="Calibri"/>
          <w:lang w:eastAsia="zh-CN"/>
        </w:rPr>
        <w:t xml:space="preserve">5.6</w:t>
      </w:r>
      <w:r>
        <w:rPr>
          <w:sz w:val="20"/>
          <w:szCs w:val="20"/>
          <w:lang w:eastAsia="zh-CN"/>
        </w:rPr>
        <w:tab/>
      </w:r>
      <w:r>
        <w:rPr>
          <w:rFonts w:ascii="Calibri" w:eastAsia="SimSun" w:hAnsi="Calibri" w:cs="Calibri"/>
          <w:lang w:eastAsia="zh-CN"/>
        </w:rPr>
        <w:t xml:space="preserve">Wait for the installation</w:t>
      </w:r>
    </w:p>
    <w:p w:rsidR="00D95DD7" w:rsidRDefault="00F96ECC">
      <w:pPr>
        <w:spacing w:line="20" w:lineRule="exact"/>
        <w:rPr>
          <w:sz w:val="20"/>
          <w:szCs w:val="20"/>
        </w:rPr>
        <w:sectPr w:rsidR="00D95DD7">
          <w:pgSz w:w="12240" w:h="15840"/>
          <w:pgMar w:top="700" w:right="1440" w:bottom="1440" w:left="1000" w:header="0" w:footer="0" w:gutter="0"/>
          <w:cols w:space="720"/>
          <w:formProt w:val="0"/>
          <w:docGrid w:linePitch="100" w:charSpace="4096"/>
        </w:sectPr>
      </w:pPr>
      <w:r>
        <w:rPr>
          <w:noProof/>
          <w:sz w:val="20"/>
          <w:szCs w:val="20"/>
        </w:rPr>
        <w:drawing>
          <wp:anchor distT="0" distB="0" distL="0" distR="0" simplePos="0" relativeHeight="54" behindDoc="1" locked="0" layoutInCell="1" allowOverlap="1">
            <wp:simplePos x="0" y="0"/>
            <wp:positionH relativeFrom="column">
              <wp:posOffset>462280</wp:posOffset>
            </wp:positionH>
            <wp:positionV relativeFrom="paragraph">
              <wp:posOffset>27305</wp:posOffset>
            </wp:positionV>
            <wp:extent cx="4564380" cy="3524885"/>
            <wp:effectExtent l="0" t="0" r="0" b="0"/>
            <wp:wrapNone/>
            <wp:docPr id="60"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54"/>
                    <pic:cNvPicPr>
                      <a:picLocks noChangeAspect="1" noChangeArrowheads="1"/>
                    </pic:cNvPicPr>
                  </pic:nvPicPr>
                  <pic:blipFill>
                    <a:blip r:embed="rId43"/>
                    <a:stretch>
                      <a:fillRect/>
                    </a:stretch>
                  </pic:blipFill>
                  <pic:spPr bwMode="auto">
                    <a:xfrm>
                      <a:off x="0" y="0"/>
                      <a:ext cx="4564380" cy="3524885"/>
                    </a:xfrm>
                    <a:prstGeom prst="rect">
                      <a:avLst/>
                    </a:prstGeom>
                  </pic:spPr>
                </pic:pic>
              </a:graphicData>
            </a:graphic>
          </wp:anchor>
        </w:drawing>
      </w:r>
    </w:p>
    <w:p w:rsidR="00D95DD7" w:rsidRDefault="00F96ECC">
      <w:pPr>
        <w:rPr>
          <w:sz w:val="20"/>
          <w:szCs w:val="20"/>
        </w:rPr>
      </w:pPr>
      <w:bookmarkStart w:id="97" w:name="page22"/>
      <w:bookmarkEnd w:id="97"/>
      <w:r>
        <w:rPr>
          <w:noProof/>
        </w:rPr>
        <w:drawing>
          <wp:anchor distT="0" distB="0" distL="0" distR="0" simplePos="0" relativeHeight="55"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6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55"/>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t xml:space="preserve">DIKO 安裝導覽 v1.0</w:t>
      </w:r>
    </w:p>
    <w:p w:rsidR="00D95DD7" w:rsidRDefault="00D95DD7">
      <w:pPr>
        <w:spacing w:line="241" w:lineRule="exact"/>
        <w:rPr>
          <w:sz w:val="20"/>
          <w:szCs w:val="20"/>
        </w:rPr>
      </w:pPr>
    </w:p>
    <w:p w:rsidR="001F43F2" w:rsidRDefault="00F96ECC" w:rsidP="001F43F2">
      <w:pPr>
        <w:tabs>
          <w:tab w:val="left" w:pos="700"/>
        </w:tabs>
        <w:rPr>
          <w:rFonts w:ascii="Calibri" w:eastAsia="SimSun" w:hAnsi="Calibri" w:cs="Calibri"/>
          <w:lang w:eastAsia="zh-CN"/>
        </w:rPr>
      </w:pPr>
      <w:r>
        <w:rPr>
          <w:rFonts w:ascii="Calibri" w:eastAsia="SimSun" w:hAnsi="Calibri" w:cs="Calibri"/>
          <w:lang w:eastAsia="zh-CN"/>
        </w:rPr>
        <w:t xml:space="preserve">5.7</w:t>
      </w:r>
      <w:r>
        <w:rPr>
          <w:sz w:val="20"/>
          <w:szCs w:val="20"/>
          <w:lang w:eastAsia="zh-CN"/>
        </w:rPr>
        <w:tab/>
      </w:r>
      <w:r>
        <w:rPr>
          <w:rFonts w:ascii="Calibri" w:eastAsia="SimSun" w:hAnsi="Calibri" w:cs="Calibri"/>
          <w:lang w:eastAsia="zh-CN"/>
        </w:rPr>
        <w:t xml:space="preserve">Click Finish after the installation</w:t>
      </w:r>
      <w:r w:rsidR="001F43F2">
        <w:rPr>
          <w:rFonts w:ascii="Calibri" w:eastAsia="SimSun" w:hAnsi="Calibri" w:cs="Calibri"/>
          <w:lang w:eastAsia="zh-CN"/>
        </w:rPr>
        <w:br/>
      </w:r>
    </w:p>
    <w:p w:rsidR="00D95DD7" w:rsidRDefault="00F96ECC" w:rsidP="001F43F2">
      <w:pPr>
        <w:tabs>
          <w:tab w:val="left" w:pos="700"/>
        </w:tabs>
        <w:rPr>
          <w:sz w:val="20"/>
          <w:szCs w:val="20"/>
        </w:rPr>
        <w:sectPr w:rsidR="00D95DD7">
          <w:pgSz w:w="12240" w:h="15840"/>
          <w:pgMar w:top="700" w:right="1440" w:bottom="1440" w:left="1000" w:header="0" w:footer="0" w:gutter="0"/>
          <w:cols w:space="720"/>
          <w:formProt w:val="0"/>
          <w:docGrid w:linePitch="100" w:charSpace="4096"/>
        </w:sectPr>
      </w:pPr>
      <w:r>
        <w:rPr>
          <w:noProof/>
          <w:sz w:val="20"/>
          <w:szCs w:val="20"/>
        </w:rPr>
        <w:drawing>
          <wp:anchor distT="0" distB="0" distL="0" distR="0" simplePos="0" relativeHeight="56" behindDoc="1" locked="0" layoutInCell="1" allowOverlap="1">
            <wp:simplePos x="0" y="0"/>
            <wp:positionH relativeFrom="column">
              <wp:posOffset>462280</wp:posOffset>
            </wp:positionH>
            <wp:positionV relativeFrom="paragraph">
              <wp:posOffset>27305</wp:posOffset>
            </wp:positionV>
            <wp:extent cx="4564380" cy="3494405"/>
            <wp:effectExtent l="0" t="0" r="0" b="0"/>
            <wp:wrapNone/>
            <wp:docPr id="62"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56"/>
                    <pic:cNvPicPr>
                      <a:picLocks noChangeAspect="1" noChangeArrowheads="1"/>
                    </pic:cNvPicPr>
                  </pic:nvPicPr>
                  <pic:blipFill>
                    <a:blip r:embed="rId44"/>
                    <a:stretch>
                      <a:fillRect/>
                    </a:stretch>
                  </pic:blipFill>
                  <pic:spPr bwMode="auto">
                    <a:xfrm>
                      <a:off x="0" y="0"/>
                      <a:ext cx="4564380" cy="3494405"/>
                    </a:xfrm>
                    <a:prstGeom prst="rect">
                      <a:avLst/>
                    </a:prstGeom>
                  </pic:spPr>
                </pic:pic>
              </a:graphicData>
            </a:graphic>
          </wp:anchor>
        </w:drawing>
      </w:r>
    </w:p>
    <w:p w:rsidR="00D95DD7" w:rsidRDefault="00D95DD7">
      <w:pPr>
        <w:spacing w:line="207" w:lineRule="exact"/>
        <w:rPr>
          <w:sz w:val="20"/>
          <w:szCs w:val="20"/>
        </w:rPr>
      </w:pPr>
      <w:bookmarkStart w:id="98" w:name="page23"/>
      <w:bookmarkEnd w:id="98"/>
    </w:p>
    <w:p w:rsidR="00AB3705" w:rsidRDefault="001F43F2" w:rsidP="00AB3705">
      <w:pPr>
        <w:pStyle w:val="1"/>
        <w:ind w:left="720" w:hanging="720"/>
      </w:pPr>
      <w:bookmarkStart w:id="99" w:name="page36"/>
      <w:bookmarkStart w:id="100" w:name="_Toc8725610"/>
      <w:bookmarkStart w:id="101" w:name="_GoBack"/>
      <w:bookmarkEnd w:id="99"/>
      <w:bookmarkEnd w:id="101"/>
      <w:r>
        <w:t xml:space="preserve">6</w:t>
      </w:r>
      <w:r>
        <w:tab/>
        <w:t xml:space="preserve">I</w:t>
      </w:r>
      <w:r w:rsidR="00AB3705" w:rsidRPr="007F652A">
        <w:t xml:space="preserve">nstall “Microsoft SQL 2012 Express”</w:t>
      </w:r>
      <w:bookmarkEnd w:id="100"/>
    </w:p>
    <w:p w:rsidR="00AB3705" w:rsidRPr="001F43F2" w:rsidRDefault="001F43F2" w:rsidP="00AB3705">
      <w:pPr>
        <w:spacing w:line="305" w:lineRule="exact"/>
        <w:rPr>
          <w:del w:id="102" w:author="Tom-2K19" w:date="2019-05-15T16:46:00Z"/>
          <w:sz w:val="20"/>
          <w:szCs w:val="20"/>
          <w:lang w:eastAsia="zh-HK"/>
        </w:rPr>
      </w:pPr>
      <w:r>
        <w:rPr>
          <w:rFonts w:hint="eastAsia"/>
          <w:sz w:val="20"/>
          <w:szCs w:val="20"/>
          <w:lang w:eastAsia="zh-HK"/>
        </w:rPr>
        <w:t xml:space="preserve">6</w:t>
      </w:r>
      <w:r>
        <w:rPr>
          <w:sz w:val="20"/>
          <w:szCs w:val="20"/>
          <w:lang w:eastAsia="zh-HK"/>
        </w:rPr>
        <w:t xml:space="preserve">.1</w:t>
      </w:r>
      <w:r>
        <w:rPr>
          <w:sz w:val="20"/>
          <w:szCs w:val="20"/>
          <w:lang w:eastAsia="zh-HK"/>
        </w:rPr>
        <w:tab/>
      </w:r>
    </w:p>
    <w:p w:rsidR="00AB3705" w:rsidRDefault="00AB3705" w:rsidP="00AB3705">
      <w:pPr>
        <w:pStyle w:val="2"/>
        <w:ind w:left="720" w:hanging="720"/>
        <w:rPr>
          <w:ins w:id="103" w:author="Tom-2K19" w:date="2019-05-15T16:46:00Z"/>
        </w:rPr>
      </w:pPr>
      <w:del w:id="104" w:author="Tom-2K19" w:date="2019-05-15T16:46:00Z">
        <w:r w:rsidRPr="00F530E6">
          <w:rPr>
            <w:rFonts w:eastAsia="SimSun" w:cs="Calibri"/>
            <w:lang w:eastAsia="zh-CN"/>
          </w:rPr>
          <w:delText>6.1</w:delText>
        </w:r>
        <w:r>
          <w:rPr>
            <w:sz w:val="20"/>
            <w:szCs w:val="20"/>
            <w:lang w:eastAsia="zh-CN"/>
          </w:rPr>
          <w:tab/>
        </w:r>
      </w:del>
      <w:ins w:id="105" w:author="Tom-2K19" w:date="2019-05-15T16:46:00Z">
        <w:r w:rsidRPr="002F4690">
          <w:t xml:space="preserve">Microsoft® SQL Server® 2012 Express is a powerful and reliable free data management system that delivers a rich and reliable data store for lightweight Web Sites and desktop applications. You can download Microsoft SQL Express from the website of Microsoft</w:t>
        </w:r>
        <w:r>
          <w:t xml:space="preserve"> at: </w:t>
        </w:r>
        <w:r>
          <w:fldChar w:fldCharType="begin"/>
        </w:r>
        <w:r>
          <w:instrText xml:space="preserve"> HYPERLINK "</w:instrText>
        </w:r>
        <w:r w:rsidRPr="000A7745">
          <w:instrText>https://www.microsoft.com/en-us/download/details.aspx?id=50003</w:instrText>
        </w:r>
        <w:r>
          <w:instrText xml:space="preserve">" </w:instrText>
        </w:r>
        <w:r>
          <w:fldChar w:fldCharType="separate"/>
        </w:r>
        <w:r w:rsidRPr="00226D37">
          <w:rPr>
            <w:rStyle w:val="af0"/>
          </w:rPr>
          <w:t xml:space="preserve">https://www.microsoft.com/en-us/download/details.aspx?id=50003</w:t>
        </w:r>
        <w:r>
          <w:fldChar w:fldCharType="end"/>
        </w:r>
        <w:r>
          <w:t xml:space="preserve"> </w:t>
        </w:r>
        <w:r w:rsidRPr="002F4690">
          <w:t xml:space="preserve"> </w:t>
        </w:r>
      </w:ins>
      <w:r w:rsidR="001F43F2">
        <w:br/>
      </w:r>
      <w:ins w:id="106" w:author="Tom-2K19" w:date="2019-05-15T16:46:00Z">
        <w:r>
          <w:br/>
        </w:r>
        <w:r w:rsidRPr="00F45AA9">
          <w:rPr>
            <w:noProof/>
          </w:rPr>
          <w:drawing>
            <wp:inline distT="0" distB="0" distL="0" distR="0" wp14:anchorId="02144AB8" wp14:editId="5F8327F1">
              <wp:extent cx="5486400" cy="3533775"/>
              <wp:effectExtent l="0" t="0" r="0" b="0"/>
              <wp:docPr id="31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5">
                        <a:extLst>
                          <a:ext uri="{28A0092B-C50C-407E-A947-70E740481C1C}">
                            <a14:useLocalDpi xmlns:a14="http://schemas.microsoft.com/office/drawing/2010/main" val="0"/>
                          </a:ext>
                        </a:extLst>
                      </a:blip>
                      <a:srcRect t="22382"/>
                      <a:stretch>
                        <a:fillRect/>
                      </a:stretch>
                    </pic:blipFill>
                    <pic:spPr bwMode="auto">
                      <a:xfrm>
                        <a:off x="0" y="0"/>
                        <a:ext cx="5486400" cy="3533775"/>
                      </a:xfrm>
                      <a:prstGeom prst="rect">
                        <a:avLst/>
                      </a:prstGeom>
                      <a:noFill/>
                      <a:ln>
                        <a:noFill/>
                      </a:ln>
                    </pic:spPr>
                  </pic:pic>
                </a:graphicData>
              </a:graphic>
            </wp:inline>
          </w:drawing>
        </w:r>
        <w:r>
          <w:br/>
        </w:r>
      </w:ins>
      <w:r w:rsidRPr="00283E87">
        <w:t xml:space="preserve">Start</w:t>
      </w:r>
      <w:r>
        <w:t xml:space="preserve"> </w:t>
      </w:r>
      <w:r w:rsidRPr="0048545E">
        <w:t xml:space="preserve">SQLEXPRADV_x64_ENU</w:t>
      </w:r>
      <w:r>
        <w:t xml:space="preserve">.exe </w:t>
      </w:r>
      <w:ins w:id="107" w:author="Tom-2K19" w:date="2019-05-15T16:46:00Z">
        <w:r>
          <w:t xml:space="preserve">(1.9 GB) you downloaded.</w:t>
        </w:r>
        <w:r w:rsidRPr="00283E87">
          <w:t xml:space="preserve"> </w:t>
        </w:r>
        <w:r>
          <w:t xml:space="preserve">The system will extract the downloaded file before it can run the installation. </w:t>
        </w:r>
      </w:ins>
      <w:r w:rsidR="001F43F2">
        <w:br/>
      </w:r>
      <w:ins w:id="108" w:author="Tom-2K19" w:date="2019-05-15T16:46:00Z">
        <w:r>
          <w:br/>
        </w:r>
        <w:r w:rsidRPr="00F45AA9">
          <w:rPr>
            <w:noProof/>
          </w:rPr>
          <w:drawing>
            <wp:inline distT="0" distB="0" distL="0" distR="0" wp14:anchorId="45A0441C" wp14:editId="3061C4CF">
              <wp:extent cx="2533650" cy="952500"/>
              <wp:effectExtent l="0" t="0" r="0" b="0"/>
              <wp:docPr id="31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533650" cy="952500"/>
                      </a:xfrm>
                      <a:prstGeom prst="rect">
                        <a:avLst/>
                      </a:prstGeom>
                      <a:noFill/>
                      <a:ln>
                        <a:noFill/>
                      </a:ln>
                    </pic:spPr>
                  </pic:pic>
                </a:graphicData>
              </a:graphic>
            </wp:inline>
          </w:drawing>
        </w:r>
        <w:r>
          <w:br/>
        </w:r>
      </w:ins>
    </w:p>
    <w:p w:rsidR="00AB3705" w:rsidRPr="00283E87" w:rsidRDefault="00AB3705">
      <w:pPr>
        <w:pStyle w:val="2"/>
        <w:ind w:left="720" w:hanging="720"/>
        <w:rPr>
          <w:rPrChange w:id="109" w:author="Tom-2K19" w:date="2019-05-15T16:46:00Z">
            <w:rPr>
              <w:sz w:val="20"/>
            </w:rPr>
          </w:rPrChange>
        </w:rPr>
        <w:pPrChange w:id="110" w:author="Tom-2K19" w:date="2019-05-15T16:46:00Z">
          <w:pPr>
            <w:tabs>
              <w:tab w:val="left" w:pos="700"/>
            </w:tabs>
            <w:spacing w:line="285" w:lineRule="auto"/>
            <w:ind w:left="720" w:hanging="719"/>
          </w:pPr>
        </w:pPrChange>
      </w:pPr>
      <w:ins w:id="111" w:author="Tom-2K19" w:date="2019-05-15T16:46:00Z">
        <w:r>
          <w:rPr>
            <w:noProof/>
          </w:rPr>
          <mc:AlternateContent>
            <mc:Choice Requires="wps">
              <w:drawing>
                <wp:anchor distT="0" distB="0" distL="114300" distR="114300" simplePos="0" relativeHeight="251659264" behindDoc="0" locked="0" layoutInCell="1" allowOverlap="1" wp14:anchorId="31C7FC7C" wp14:editId="602DFF3B">
                  <wp:simplePos x="0" y="0"/>
                  <wp:positionH relativeFrom="column">
                    <wp:posOffset>3110230</wp:posOffset>
                  </wp:positionH>
                  <wp:positionV relativeFrom="paragraph">
                    <wp:posOffset>638175</wp:posOffset>
                  </wp:positionV>
                  <wp:extent cx="2476500" cy="695325"/>
                  <wp:effectExtent l="6985" t="9525" r="12065" b="9525"/>
                  <wp:wrapNone/>
                  <wp:docPr id="369" name="AutoShap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76500" cy="695325"/>
                          </a:xfrm>
                          <a:prstGeom prst="roundRect">
                            <a:avLst>
                              <a:gd name="adj" fmla="val 16667"/>
                            </a:avLst>
                          </a:prstGeom>
                          <a:noFill/>
                          <a:ln w="952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013FADB2" id="AutoShape 5" o:spid="_x0000_s1026" style="position:absolute;margin-left:244.9pt;margin-top:50.25pt;width:195pt;height:54.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ojo2AigIAACEFAAAOAAAAZHJzL2Uyb0RvYy54bWysVNFu0zAUfUfiHyy/d0m6NF2jpdPUNAhp wMTgA9zYaQyObWy36UD8O9dOWlr2ghB5SHxj+/ice8/17d2hE2jPjOVKFji5ijFislaUy22BP3+q JjcYWUckJUJJVuBnZvHd8vWr217nbKpaJSgzCECkzXtd4NY5nUeRrVvWEXulNJMw2SjTEQeh2UbU kB7QOxFN4ziLemWoNqpm1sLfcpjEy4DfNKx2H5rGModEgYGbC28T3hv/jpa3JN8aoltejzTIP7Do CJdw6AmqJI6gneEvoDpeG2VV465q1UWqaXjNggZQk8R/qHlqiWZBCyTH6lOa7P+Drd/vHw3itMDX 2QIjSToo0v3OqXA2mvkE9drmsO5JPxov0eoHVX+1SKpVS+SW3Ruj+pYRCrQSvz662OADC1vRpn+n KKATQA+5OjSm84CQBXQIJXk+lYQdHKrh5zSdZ7MYKlfDXLaYXU8DpYjkx93aWPeGqQ75QYGN2kn6 EeoejiD7B+tCXeiojdAvGDWdgCrviUBJlmXzQJrk42LAPmL6nVJVXIjgEyFRX+DFDDiERCjBqZ8M gdluVsIgAC1wVcXwjLD2fFmgF8B8xtaShrEjXAxjOFxIjwcJGKn7VAQr/VjEi/XN+iadpNNsPUnj spzcV6t0klXJfFZel6tVmfz01JI0bzmlTHp2R1sn6d/ZZmywwZAnY1+osJdiK3heio0uaYAvgqrj N6gLVvHuGFy2UfQZnGLU0Kdwr8CgVeY7Rj30aIHttx0xDCPxVoLbFkma+qYOQTqbTyEw5zOb8xki a4AqsMNoGK7ccBHstOHbFk5KQlml8v5vuDtaeWA1+hr6MCgY7wzf6OdxWPX7Zlv+AgAA//8DAFBL AwQUAAYACAAAACEAz0LXpd4AAAALAQAADwAAAGRycy9kb3ducmV2LnhtbEyPwU7DMBBE70j8g7VI 3KhDVUoIcSpUQMqBCw0fsI2XJCVep7HbBr6e7QmOOzOafZOvJterI42h82zgdpaAIq697bgx8FG9 3qSgQkS22HsmA98UYFVcXuSYWX/idzpuYqOkhEOGBtoYh0zrULfkMMz8QCzepx8dRjnHRtsRT1Lu ej1PkqV22LF8aHGgdUv11+bgDPzs3qohTi9r/VxW+33pFrhblsZcX01Pj6AiTfEvDGd8QYdCmLb+ wDao3sAifRD0KEaS3IGSRHp/VrYG5iKBLnL9f0PxCwAA//8DAFBLAQItABQABgAIAAAAIQC2gziS /gAAAOEBAAATAAAAAAAAAAAAAAAAAAAAAABbQ29udGVudF9UeXBlc10ueG1sUEsBAi0AFAAGAAgA AAAhADj9If/WAAAAlAEAAAsAAAAAAAAAAAAAAAAALwEAAF9yZWxzLy5yZWxzUEsBAi0AFAAGAAgA AAAhACiOjYCKAgAAIQUAAA4AAAAAAAAAAAAAAAAALgIAAGRycy9lMm9Eb2MueG1sUEsBAi0AFAAG AAgAAAAhAM9C16XeAAAACwEAAA8AAAAAAAAAAAAAAAAA5AQAAGRycy9kb3ducmV2LnhtbFBLBQYA AAAABAAEAPMAAADvBQAAAAA= " filled="f" strokecolor="red"/>
              </w:pict>
            </mc:Fallback>
          </mc:AlternateContent>
        </w:r>
      </w:ins>
      <w:r w:rsidR="001F43F2">
        <w:t xml:space="preserve">6.2</w:t>
      </w:r>
      <w:r w:rsidR="001F43F2">
        <w:tab/>
      </w:r>
      <w:r w:rsidRPr="007F652A">
        <w:t xml:space="preserve">Select “Installation” &gt; “New SQL Server Stand</w:t>
      </w:r>
      <w:del w:id="112" w:author="Tom-2K19" w:date="2019-05-15T16:46:00Z">
        <w:r w:rsidRPr="00F530E6">
          <w:rPr>
            <w:rFonts w:eastAsia="SimSun" w:cs="Calibri"/>
            <w:lang w:eastAsia="zh-CN"/>
          </w:rPr>
          <w:delText>‐</w:delText>
        </w:r>
      </w:del>
      <w:ins w:id="113" w:author="Tom-2K19" w:date="2019-05-15T16:46:00Z">
        <w:r w:rsidRPr="00283E87">
          <w:t xml:space="preserve">-</w:t>
        </w:r>
      </w:ins>
      <w:r w:rsidRPr="007F652A">
        <w:t xml:space="preserve">alone installation or add features to an existing installation”</w:t>
      </w:r>
      <w:ins w:id="114" w:author="Tom-2K19" w:date="2019-05-15T16:46:00Z">
        <w:r>
          <w:t xml:space="preserve"> when you got the screen below:</w:t>
        </w:r>
        <w:r>
          <w:br/>
        </w:r>
      </w:ins>
      <w:r w:rsidR="001F43F2">
        <w:br/>
      </w:r>
      <w:ins w:id="115" w:author="Tom-2K19" w:date="2019-05-15T16:46:00Z">
        <w:r>
          <w:rPr>
            <w:noProof/>
          </w:rPr>
          <mc:AlternateContent>
            <mc:Choice Requires="wps">
              <w:drawing>
                <wp:anchor distT="0" distB="0" distL="114300" distR="114300" simplePos="0" relativeHeight="251660288" behindDoc="0" locked="0" layoutInCell="1" allowOverlap="1" wp14:anchorId="5FA560A2" wp14:editId="66791DC3">
                  <wp:simplePos x="0" y="0"/>
                  <wp:positionH relativeFrom="column">
                    <wp:posOffset>521970</wp:posOffset>
                  </wp:positionH>
                  <wp:positionV relativeFrom="paragraph">
                    <wp:posOffset>638175</wp:posOffset>
                  </wp:positionV>
                  <wp:extent cx="523875" cy="171450"/>
                  <wp:effectExtent l="9525" t="9525" r="9525" b="9525"/>
                  <wp:wrapNone/>
                  <wp:docPr id="368" name="AutoShap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3875" cy="171450"/>
                          </a:xfrm>
                          <a:prstGeom prst="roundRect">
                            <a:avLst>
                              <a:gd name="adj" fmla="val 16667"/>
                            </a:avLst>
                          </a:prstGeom>
                          <a:noFill/>
                          <a:ln w="952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7FF06CB7" id="AutoShape 6" o:spid="_x0000_s1026" style="position:absolute;margin-left:41.1pt;margin-top:50.25pt;width:41.25pt;height:13.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xITQXigIAACAFAAAOAAAAZHJzL2Uyb0RvYy54bWysVMGOmzAQvVfqP1i+Z4EESIKWrKIQqkrb dtVtP8DBJrg1NrWdkG3Vf+/YkHTTvVRVOYDN2M/vzbzx7d2pFejItOFK5ji6CTFislKUy32OP38q JwuMjCWSEqEky/ETM/hu9frVbd9lbKoaJSjTCECkyfoux421XRYEpmpYS8yN6piEYK10SyxM9T6g mvSA3opgGoZp0CtNO60qZgz8LYYgXnn8umaV/VDXhlkkcgzcrH9r/965d7C6Jdlek67h1UiD/AOL lnAJh16gCmIJOmj+AqrllVZG1famUm2g6ppXzGsANVH4h5rHhnTMa4HkmO6SJvP/YKv3xweNOM3x LIVSSdJCkdYHq/zZKHUJ6juTwbrH7kE7iaa7V9VXg6TaNETu2Vpr1TeMUKAVufXB1QY3MbAV7fp3 igI6AXSfq1OtWwcIWUAnX5KnS0nYyaIKfibT2WKeYFRBKJpHceJLFpDsvLnTxr5hqkVukGOtDpJ+ hLL7E8jx3lhfFjpKI/QLRnUroMhHIlCUpunccybZuBiwz5hup1QlF8LbREjU53iZTBMPbpTg1AV9 UvR+txEaAWiOyzKEZ4S9WubpeTCXsK2kfmwJF8MYDhfS4YH+kbrLhHfSj2W43C62i3gST9PtJA6L YrIuN/EkLaN5UsyKzaaIfjpqUZw1nFImHbuzq6P471wz9tfgx4uvr1SYa7ElPC/FBtc0wBZe1fnr 1XmnOHMMJtsp+gRG0WpoU7hWYNAo/R2jHlo0x+bbgWiGkXgrwWzLKI5dT/tJnMynMNHPI7vnESIr gMqxxWgYbuxwDxw6zfcNnBT5skrl7F9ze3bywGq0NbShVzBeGa7Pn8/9qt8X2+oXAAAA//8DAFBL AwQUAAYACAAAACEAlOdPTt8AAAAKAQAADwAAAGRycy9kb3ducmV2LnhtbEyPTU7DMBBG90jcwRok dtQmatMqxKlQASkLNjQcYBqbJCUep7HbBk7PdFV28/P0zZt8PblenOwYOk8aHmcKhKXam44aDZ/V 28MKRIhIBntPVsOPDbAubm9yzIw/04c9bWMjOIRChhraGIdMylC31mGY+cES77786DByOzbSjHjm cNfLRKlUOuyIL7Q42E1r6+/t0Wn43b9XQ5xeN/KlrA6H0s1xn5Za399Nz08gop3iFYaLPqtDwU47 fyQTRK9hlSRM8lypBYgLkM6XIHZcJMsFyCKX/18o/gAAAP//AwBQSwECLQAUAAYACAAAACEAtoM4 kv4AAADhAQAAEwAAAAAAAAAAAAAAAAAAAAAAW0NvbnRlbnRfVHlwZXNdLnhtbFBLAQItABQABgAI AAAAIQA4/SH/1gAAAJQBAAALAAAAAAAAAAAAAAAAAC8BAABfcmVscy8ucmVsc1BLAQItABQABgAI AAAAIQCxITQXigIAACAFAAAOAAAAAAAAAAAAAAAAAC4CAABkcnMvZTJvRG9jLnhtbFBLAQItABQA BgAIAAAAIQCU509O3wAAAAoBAAAPAAAAAAAAAAAAAAAAAOQEAABkcnMvZG93bnJldi54bWxQSwUG AAAAAAQABADzAAAA8AUAAAAA " filled="f" strokecolor="red"/>
              </w:pict>
            </mc:Fallback>
          </mc:AlternateContent>
        </w:r>
        <w:r w:rsidRPr="00F45AA9">
          <w:rPr>
            <w:noProof/>
          </w:rPr>
          <w:drawing>
            <wp:inline distT="0" distB="0" distL="0" distR="0" wp14:anchorId="4F77A5CB" wp14:editId="3C20426D">
              <wp:extent cx="5219700" cy="3933825"/>
              <wp:effectExtent l="0" t="0" r="0" b="0"/>
              <wp:docPr id="31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19700" cy="3933825"/>
                      </a:xfrm>
                      <a:prstGeom prst="rect">
                        <a:avLst/>
                      </a:prstGeom>
                      <a:noFill/>
                      <a:ln>
                        <a:noFill/>
                      </a:ln>
                    </pic:spPr>
                  </pic:pic>
                </a:graphicData>
              </a:graphic>
            </wp:inline>
          </w:drawing>
        </w:r>
        <w:r>
          <w:rPr>
            <w:noProof/>
          </w:rPr>
          <w:br/>
          <w:t xml:space="preserve">Sometimes  your server may need your response before you can continue, like this:</w:t>
        </w:r>
        <w:r>
          <w:rPr>
            <w:noProof/>
          </w:rPr>
          <w:br/>
        </w:r>
        <w:r w:rsidRPr="00F45AA9">
          <w:rPr>
            <w:noProof/>
          </w:rPr>
          <w:drawing>
            <wp:inline distT="0" distB="0" distL="0" distR="0" wp14:anchorId="3CA115BB" wp14:editId="0ACB8160">
              <wp:extent cx="5734050" cy="3343275"/>
              <wp:effectExtent l="0" t="0" r="0" b="0"/>
              <wp:docPr id="31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8">
                        <a:extLst>
                          <a:ext uri="{28A0092B-C50C-407E-A947-70E740481C1C}">
                            <a14:useLocalDpi xmlns:a14="http://schemas.microsoft.com/office/drawing/2010/main" val="0"/>
                          </a:ext>
                        </a:extLst>
                      </a:blip>
                      <a:srcRect b="22520"/>
                      <a:stretch>
                        <a:fillRect/>
                      </a:stretch>
                    </pic:blipFill>
                    <pic:spPr bwMode="auto">
                      <a:xfrm>
                        <a:off x="0" y="0"/>
                        <a:ext cx="5734050" cy="3343275"/>
                      </a:xfrm>
                      <a:prstGeom prst="rect">
                        <a:avLst/>
                      </a:prstGeom>
                      <a:noFill/>
                      <a:ln>
                        <a:noFill/>
                      </a:ln>
                    </pic:spPr>
                  </pic:pic>
                </a:graphicData>
              </a:graphic>
            </wp:inline>
          </w:drawing>
        </w:r>
        <w:r>
          <w:rPr>
            <w:noProof/>
          </w:rPr>
          <w:br/>
          <w:t xml:space="preserve">Otherwise, you shall come to the next licensing screen below.</w:t>
        </w:r>
      </w:ins>
    </w:p>
    <w:p w:rsidR="00AB3705" w:rsidRDefault="00AB3705" w:rsidP="00AB3705">
      <w:pPr>
        <w:spacing w:line="20" w:lineRule="exact"/>
        <w:rPr>
          <w:del w:id="116" w:author="Tom-2K19" w:date="2019-05-15T16:46:00Z"/>
          <w:sz w:val="20"/>
          <w:szCs w:val="20"/>
          <w:lang w:eastAsia="zh-HK"/>
        </w:rPr>
      </w:pPr>
      <w:del w:id="117" w:author="Tom-2K19" w:date="2019-05-15T16:46:00Z">
        <w:r>
          <w:rPr>
            <w:noProof/>
            <w:sz w:val="20"/>
            <w:szCs w:val="20"/>
          </w:rPr>
          <w:drawing>
            <wp:anchor distT="0" distB="0" distL="114300" distR="114300" simplePos="0" relativeHeight="251670528" behindDoc="1" locked="0" layoutInCell="0" allowOverlap="1" wp14:anchorId="3C2EFC91" wp14:editId="719C2575">
              <wp:simplePos x="0" y="0"/>
              <wp:positionH relativeFrom="column">
                <wp:posOffset>462280</wp:posOffset>
              </wp:positionH>
              <wp:positionV relativeFrom="paragraph">
                <wp:posOffset>-10160</wp:posOffset>
              </wp:positionV>
              <wp:extent cx="4754245" cy="3539490"/>
              <wp:effectExtent l="0" t="0" r="0" b="0"/>
              <wp:wrapNone/>
              <wp:docPr id="234"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9" cstate="print"/>
                      <a:srcRect/>
                      <a:stretch>
                        <a:fillRect/>
                      </a:stretch>
                    </pic:blipFill>
                    <pic:spPr bwMode="auto">
                      <a:xfrm>
                        <a:off x="0" y="0"/>
                        <a:ext cx="4754245" cy="3539490"/>
                      </a:xfrm>
                      <a:prstGeom prst="rect">
                        <a:avLst/>
                      </a:prstGeom>
                      <a:noFill/>
                    </pic:spPr>
                  </pic:pic>
                </a:graphicData>
              </a:graphic>
            </wp:anchor>
          </w:drawing>
        </w:r>
      </w:del>
      <w:r w:rsidR="001F43F2">
        <w:rPr>
          <w:rFonts w:hint="eastAsia"/>
          <w:sz w:val="20"/>
          <w:szCs w:val="20"/>
          <w:lang w:eastAsia="zh-HK"/>
        </w:rPr>
        <w:t xml:space="preserve">6</w:t>
      </w:r>
      <w:r w:rsidR="001F43F2">
        <w:rPr>
          <w:sz w:val="20"/>
          <w:szCs w:val="20"/>
          <w:lang w:eastAsia="zh-HK"/>
        </w:rPr>
        <w:t xml:space="preserve">.3</w:t>
      </w:r>
      <w:r w:rsidR="001F43F2">
        <w:rPr>
          <w:sz w:val="20"/>
          <w:szCs w:val="20"/>
          <w:lang w:eastAsia="zh-HK"/>
        </w:rPr>
        <w:tab/>
      </w:r>
    </w:p>
    <w:p w:rsidR="00AB3705" w:rsidRDefault="00AB3705" w:rsidP="00AB3705">
      <w:pPr>
        <w:spacing w:line="200" w:lineRule="exact"/>
        <w:rPr>
          <w:del w:id="118" w:author="Tom-2K19" w:date="2019-05-15T16:46:00Z"/>
          <w:sz w:val="20"/>
          <w:szCs w:val="20"/>
        </w:rPr>
      </w:pPr>
    </w:p>
    <w:p w:rsidR="00AB3705" w:rsidRDefault="00AB3705" w:rsidP="00AB3705">
      <w:pPr>
        <w:spacing w:line="200" w:lineRule="exact"/>
        <w:rPr>
          <w:del w:id="119" w:author="Tom-2K19" w:date="2019-05-15T16:46:00Z"/>
          <w:sz w:val="20"/>
          <w:szCs w:val="20"/>
        </w:rPr>
      </w:pPr>
    </w:p>
    <w:p w:rsidR="00AB3705" w:rsidRDefault="00AB3705" w:rsidP="00AB3705">
      <w:pPr>
        <w:spacing w:line="200" w:lineRule="exact"/>
        <w:rPr>
          <w:del w:id="120" w:author="Tom-2K19" w:date="2019-05-15T16:46:00Z"/>
          <w:sz w:val="20"/>
          <w:szCs w:val="20"/>
        </w:rPr>
      </w:pPr>
    </w:p>
    <w:p w:rsidR="00AB3705" w:rsidRDefault="00AB3705" w:rsidP="00AB3705">
      <w:pPr>
        <w:spacing w:line="200" w:lineRule="exact"/>
        <w:rPr>
          <w:del w:id="121" w:author="Tom-2K19" w:date="2019-05-15T16:46:00Z"/>
          <w:sz w:val="20"/>
          <w:szCs w:val="20"/>
        </w:rPr>
      </w:pPr>
    </w:p>
    <w:p w:rsidR="00AB3705" w:rsidRDefault="00AB3705" w:rsidP="00AB3705">
      <w:pPr>
        <w:spacing w:line="200" w:lineRule="exact"/>
        <w:rPr>
          <w:del w:id="122" w:author="Tom-2K19" w:date="2019-05-15T16:46:00Z"/>
          <w:sz w:val="20"/>
          <w:szCs w:val="20"/>
        </w:rPr>
      </w:pPr>
    </w:p>
    <w:p w:rsidR="00AB3705" w:rsidRDefault="00AB3705" w:rsidP="00AB3705">
      <w:pPr>
        <w:spacing w:line="200" w:lineRule="exact"/>
        <w:rPr>
          <w:del w:id="123" w:author="Tom-2K19" w:date="2019-05-15T16:46:00Z"/>
          <w:sz w:val="20"/>
          <w:szCs w:val="20"/>
        </w:rPr>
      </w:pPr>
    </w:p>
    <w:p w:rsidR="00AB3705" w:rsidRDefault="00AB3705" w:rsidP="00AB3705">
      <w:pPr>
        <w:spacing w:line="200" w:lineRule="exact"/>
        <w:rPr>
          <w:del w:id="124" w:author="Tom-2K19" w:date="2019-05-15T16:46:00Z"/>
          <w:sz w:val="20"/>
          <w:szCs w:val="20"/>
        </w:rPr>
      </w:pPr>
    </w:p>
    <w:p w:rsidR="00AB3705" w:rsidRDefault="00AB3705" w:rsidP="00AB3705">
      <w:pPr>
        <w:spacing w:line="200" w:lineRule="exact"/>
        <w:rPr>
          <w:del w:id="125" w:author="Tom-2K19" w:date="2019-05-15T16:46:00Z"/>
          <w:sz w:val="20"/>
          <w:szCs w:val="20"/>
        </w:rPr>
      </w:pPr>
    </w:p>
    <w:p w:rsidR="00AB3705" w:rsidRDefault="00AB3705" w:rsidP="00AB3705">
      <w:pPr>
        <w:spacing w:line="200" w:lineRule="exact"/>
        <w:rPr>
          <w:del w:id="126" w:author="Tom-2K19" w:date="2019-05-15T16:46:00Z"/>
          <w:sz w:val="20"/>
          <w:szCs w:val="20"/>
        </w:rPr>
      </w:pPr>
    </w:p>
    <w:p w:rsidR="00AB3705" w:rsidRDefault="00AB3705" w:rsidP="00AB3705">
      <w:pPr>
        <w:spacing w:line="200" w:lineRule="exact"/>
        <w:rPr>
          <w:del w:id="127" w:author="Tom-2K19" w:date="2019-05-15T16:46:00Z"/>
          <w:sz w:val="20"/>
          <w:szCs w:val="20"/>
        </w:rPr>
      </w:pPr>
    </w:p>
    <w:p w:rsidR="00AB3705" w:rsidRDefault="00AB3705" w:rsidP="00AB3705">
      <w:pPr>
        <w:spacing w:line="200" w:lineRule="exact"/>
        <w:rPr>
          <w:del w:id="128" w:author="Tom-2K19" w:date="2019-05-15T16:46:00Z"/>
          <w:sz w:val="20"/>
          <w:szCs w:val="20"/>
        </w:rPr>
      </w:pPr>
    </w:p>
    <w:p w:rsidR="00AB3705" w:rsidRDefault="00AB3705" w:rsidP="00AB3705">
      <w:pPr>
        <w:spacing w:line="200" w:lineRule="exact"/>
        <w:rPr>
          <w:del w:id="129" w:author="Tom-2K19" w:date="2019-05-15T16:46:00Z"/>
          <w:sz w:val="20"/>
          <w:szCs w:val="20"/>
        </w:rPr>
      </w:pPr>
    </w:p>
    <w:p w:rsidR="00AB3705" w:rsidRDefault="00AB3705" w:rsidP="00AB3705">
      <w:pPr>
        <w:spacing w:line="200" w:lineRule="exact"/>
        <w:rPr>
          <w:del w:id="130" w:author="Tom-2K19" w:date="2019-05-15T16:46:00Z"/>
          <w:sz w:val="20"/>
          <w:szCs w:val="20"/>
        </w:rPr>
      </w:pPr>
    </w:p>
    <w:p w:rsidR="00AB3705" w:rsidRDefault="00AB3705" w:rsidP="00AB3705">
      <w:pPr>
        <w:spacing w:line="200" w:lineRule="exact"/>
        <w:rPr>
          <w:del w:id="131" w:author="Tom-2K19" w:date="2019-05-15T16:46:00Z"/>
          <w:sz w:val="20"/>
          <w:szCs w:val="20"/>
        </w:rPr>
      </w:pPr>
    </w:p>
    <w:p w:rsidR="00AB3705" w:rsidRDefault="00AB3705" w:rsidP="00AB3705">
      <w:pPr>
        <w:spacing w:line="200" w:lineRule="exact"/>
        <w:rPr>
          <w:del w:id="132" w:author="Tom-2K19" w:date="2019-05-15T16:46:00Z"/>
          <w:sz w:val="20"/>
          <w:szCs w:val="20"/>
        </w:rPr>
      </w:pPr>
    </w:p>
    <w:p w:rsidR="00AB3705" w:rsidRDefault="00AB3705" w:rsidP="00AB3705">
      <w:pPr>
        <w:spacing w:line="200" w:lineRule="exact"/>
        <w:rPr>
          <w:del w:id="133" w:author="Tom-2K19" w:date="2019-05-15T16:46:00Z"/>
          <w:sz w:val="20"/>
          <w:szCs w:val="20"/>
        </w:rPr>
      </w:pPr>
    </w:p>
    <w:p w:rsidR="00AB3705" w:rsidRDefault="00AB3705" w:rsidP="00AB3705">
      <w:pPr>
        <w:spacing w:line="200" w:lineRule="exact"/>
        <w:rPr>
          <w:del w:id="134" w:author="Tom-2K19" w:date="2019-05-15T16:46:00Z"/>
          <w:sz w:val="20"/>
          <w:szCs w:val="20"/>
        </w:rPr>
      </w:pPr>
    </w:p>
    <w:p w:rsidR="00AB3705" w:rsidRDefault="00AB3705" w:rsidP="00AB3705">
      <w:pPr>
        <w:spacing w:line="200" w:lineRule="exact"/>
        <w:rPr>
          <w:del w:id="135" w:author="Tom-2K19" w:date="2019-05-15T16:46:00Z"/>
          <w:sz w:val="20"/>
          <w:szCs w:val="20"/>
        </w:rPr>
      </w:pPr>
    </w:p>
    <w:p w:rsidR="00AB3705" w:rsidRDefault="00AB3705" w:rsidP="00AB3705">
      <w:pPr>
        <w:spacing w:line="200" w:lineRule="exact"/>
        <w:rPr>
          <w:del w:id="136" w:author="Tom-2K19" w:date="2019-05-15T16:46:00Z"/>
          <w:sz w:val="20"/>
          <w:szCs w:val="20"/>
        </w:rPr>
      </w:pPr>
    </w:p>
    <w:p w:rsidR="00AB3705" w:rsidRDefault="00AB3705" w:rsidP="00AB3705">
      <w:pPr>
        <w:spacing w:line="200" w:lineRule="exact"/>
        <w:rPr>
          <w:del w:id="137" w:author="Tom-2K19" w:date="2019-05-15T16:46:00Z"/>
          <w:sz w:val="20"/>
          <w:szCs w:val="20"/>
        </w:rPr>
      </w:pPr>
    </w:p>
    <w:p w:rsidR="00AB3705" w:rsidRDefault="00AB3705" w:rsidP="00AB3705">
      <w:pPr>
        <w:spacing w:line="200" w:lineRule="exact"/>
        <w:rPr>
          <w:del w:id="138" w:author="Tom-2K19" w:date="2019-05-15T16:46:00Z"/>
          <w:sz w:val="20"/>
          <w:szCs w:val="20"/>
        </w:rPr>
      </w:pPr>
    </w:p>
    <w:p w:rsidR="00AB3705" w:rsidRDefault="00AB3705" w:rsidP="00AB3705">
      <w:pPr>
        <w:spacing w:line="200" w:lineRule="exact"/>
        <w:rPr>
          <w:del w:id="139" w:author="Tom-2K19" w:date="2019-05-15T16:46:00Z"/>
          <w:sz w:val="20"/>
          <w:szCs w:val="20"/>
        </w:rPr>
      </w:pPr>
    </w:p>
    <w:p w:rsidR="00AB3705" w:rsidRDefault="00AB3705" w:rsidP="00AB3705">
      <w:pPr>
        <w:spacing w:line="200" w:lineRule="exact"/>
        <w:rPr>
          <w:del w:id="140" w:author="Tom-2K19" w:date="2019-05-15T16:46:00Z"/>
          <w:sz w:val="20"/>
          <w:szCs w:val="20"/>
        </w:rPr>
      </w:pPr>
    </w:p>
    <w:p w:rsidR="00AB3705" w:rsidRDefault="00AB3705" w:rsidP="00AB3705">
      <w:pPr>
        <w:spacing w:line="200" w:lineRule="exact"/>
        <w:rPr>
          <w:del w:id="141" w:author="Tom-2K19" w:date="2019-05-15T16:46:00Z"/>
          <w:sz w:val="20"/>
          <w:szCs w:val="20"/>
        </w:rPr>
      </w:pPr>
    </w:p>
    <w:p w:rsidR="00AB3705" w:rsidRDefault="00AB3705" w:rsidP="00AB3705">
      <w:pPr>
        <w:spacing w:line="200" w:lineRule="exact"/>
        <w:rPr>
          <w:del w:id="142" w:author="Tom-2K19" w:date="2019-05-15T16:46:00Z"/>
          <w:sz w:val="20"/>
          <w:szCs w:val="20"/>
        </w:rPr>
      </w:pPr>
    </w:p>
    <w:p w:rsidR="00AB3705" w:rsidRDefault="00AB3705" w:rsidP="00AB3705">
      <w:pPr>
        <w:spacing w:line="200" w:lineRule="exact"/>
        <w:rPr>
          <w:del w:id="143" w:author="Tom-2K19" w:date="2019-05-15T16:46:00Z"/>
          <w:sz w:val="20"/>
          <w:szCs w:val="20"/>
        </w:rPr>
      </w:pPr>
    </w:p>
    <w:p w:rsidR="00AB3705" w:rsidRDefault="00AB3705" w:rsidP="00AB3705">
      <w:pPr>
        <w:spacing w:line="200" w:lineRule="exact"/>
        <w:rPr>
          <w:del w:id="144" w:author="Tom-2K19" w:date="2019-05-15T16:46:00Z"/>
          <w:sz w:val="20"/>
          <w:szCs w:val="20"/>
        </w:rPr>
      </w:pPr>
    </w:p>
    <w:p w:rsidR="00AB3705" w:rsidRDefault="00AB3705" w:rsidP="00AB3705">
      <w:pPr>
        <w:spacing w:line="374" w:lineRule="exact"/>
        <w:rPr>
          <w:del w:id="145" w:author="Tom-2K19" w:date="2019-05-15T16:46:00Z"/>
          <w:sz w:val="20"/>
          <w:szCs w:val="20"/>
        </w:rPr>
      </w:pPr>
    </w:p>
    <w:p w:rsidR="00AB3705" w:rsidRDefault="00AB3705">
      <w:pPr>
        <w:pStyle w:val="2"/>
        <w:ind w:left="720" w:hanging="720"/>
        <w:rPr>
          <w:rPrChange w:id="146" w:author="Tom-2K19" w:date="2019-05-15T16:46:00Z">
            <w:rPr>
              <w:sz w:val="20"/>
            </w:rPr>
          </w:rPrChange>
        </w:rPr>
        <w:pPrChange w:id="147" w:author="Tom-2K19" w:date="2019-05-15T16:46:00Z">
          <w:pPr>
            <w:tabs>
              <w:tab w:val="left" w:pos="700"/>
            </w:tabs>
          </w:pPr>
        </w:pPrChange>
      </w:pPr>
      <w:del w:id="148" w:author="Tom-2K19" w:date="2019-05-15T16:46:00Z">
        <w:r w:rsidRPr="00F530E6">
          <w:rPr>
            <w:rFonts w:eastAsia="SimSun" w:cs="Calibri"/>
            <w:lang w:eastAsia="zh-CN"/>
          </w:rPr>
          <w:delText>6.2</w:delText>
        </w:r>
        <w:r>
          <w:rPr>
            <w:sz w:val="20"/>
            <w:szCs w:val="20"/>
            <w:lang w:eastAsia="zh-CN"/>
          </w:rPr>
          <w:tab/>
        </w:r>
      </w:del>
      <w:r w:rsidRPr="007F652A">
        <w:t xml:space="preserve">Checked the check box of “I accept the license terms and click [Next&gt;].</w:t>
      </w:r>
      <w:r w:rsidR="001F43F2">
        <w:br/>
      </w:r>
      <w:ins w:id="149" w:author="Tom-2K19" w:date="2019-05-15T16:46:00Z">
        <w:r>
          <w:rPr>
            <w:lang w:eastAsia="zh-HK"/>
          </w:rPr>
          <w:br/>
        </w:r>
        <w:r w:rsidRPr="00685350">
          <w:rPr>
            <w:noProof/>
            <w:lang w:eastAsia="zh-HK"/>
          </w:rPr>
          <w:drawing>
            <wp:inline distT="0" distB="0" distL="0" distR="0" wp14:anchorId="0E55F118" wp14:editId="120ED54D">
              <wp:extent cx="4752975" cy="3581400"/>
              <wp:effectExtent l="0" t="0" r="0" b="0"/>
              <wp:docPr id="309"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752975" cy="3581400"/>
                      </a:xfrm>
                      <a:prstGeom prst="rect">
                        <a:avLst/>
                      </a:prstGeom>
                      <a:noFill/>
                      <a:ln>
                        <a:noFill/>
                      </a:ln>
                    </pic:spPr>
                  </pic:pic>
                </a:graphicData>
              </a:graphic>
            </wp:inline>
          </w:drawing>
        </w:r>
      </w:ins>
    </w:p>
    <w:p w:rsidR="00AB3705" w:rsidRDefault="00AB3705" w:rsidP="00AB3705">
      <w:pPr>
        <w:spacing w:line="20" w:lineRule="exact"/>
        <w:rPr>
          <w:del w:id="150" w:author="Tom-2K19" w:date="2019-05-15T16:46:00Z"/>
          <w:sz w:val="20"/>
          <w:szCs w:val="20"/>
          <w:lang w:eastAsia="zh-HK"/>
        </w:rPr>
      </w:pPr>
      <w:del w:id="151" w:author="Tom-2K19" w:date="2019-05-15T16:46:00Z">
        <w:r>
          <w:rPr>
            <w:noProof/>
            <w:sz w:val="20"/>
            <w:szCs w:val="20"/>
          </w:rPr>
          <w:drawing>
            <wp:anchor distT="0" distB="0" distL="114300" distR="114300" simplePos="0" relativeHeight="251671552" behindDoc="1" locked="0" layoutInCell="0" allowOverlap="1" wp14:anchorId="5E19AB8F" wp14:editId="19D77CD2">
              <wp:simplePos x="0" y="0"/>
              <wp:positionH relativeFrom="column">
                <wp:posOffset>462280</wp:posOffset>
              </wp:positionH>
              <wp:positionV relativeFrom="paragraph">
                <wp:posOffset>27305</wp:posOffset>
              </wp:positionV>
              <wp:extent cx="4755515" cy="3582670"/>
              <wp:effectExtent l="0" t="0" r="0" b="0"/>
              <wp:wrapNone/>
              <wp:docPr id="235"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51" cstate="print"/>
                      <a:srcRect/>
                      <a:stretch>
                        <a:fillRect/>
                      </a:stretch>
                    </pic:blipFill>
                    <pic:spPr bwMode="auto">
                      <a:xfrm>
                        <a:off x="0" y="0"/>
                        <a:ext cx="4755515" cy="3582670"/>
                      </a:xfrm>
                      <a:prstGeom prst="rect">
                        <a:avLst/>
                      </a:prstGeom>
                      <a:noFill/>
                    </pic:spPr>
                  </pic:pic>
                </a:graphicData>
              </a:graphic>
            </wp:anchor>
          </w:drawing>
        </w:r>
      </w:del>
      <w:r w:rsidR="001F43F2">
        <w:rPr>
          <w:rFonts w:hint="eastAsia"/>
          <w:sz w:val="20"/>
          <w:szCs w:val="20"/>
          <w:lang w:eastAsia="zh-HK"/>
        </w:rPr>
        <w:t xml:space="preserve">6</w:t>
      </w:r>
      <w:r w:rsidR="001F43F2">
        <w:rPr>
          <w:sz w:val="20"/>
          <w:szCs w:val="20"/>
          <w:lang w:eastAsia="zh-HK"/>
        </w:rPr>
        <w:t xml:space="preserve">.4</w:t>
      </w:r>
      <w:r w:rsidR="001F43F2">
        <w:rPr>
          <w:sz w:val="20"/>
          <w:szCs w:val="20"/>
          <w:lang w:eastAsia="zh-HK"/>
        </w:rPr>
        <w:tab/>
      </w:r>
    </w:p>
    <w:p w:rsidR="00AB3705" w:rsidRDefault="00AB3705" w:rsidP="00AB3705">
      <w:pPr>
        <w:rPr>
          <w:del w:id="152" w:author="Tom-2K19" w:date="2019-05-15T16:46:00Z"/>
        </w:rPr>
        <w:sectPr w:rsidR="00AB3705">
          <w:pgSz w:w="12240" w:h="15840"/>
          <w:pgMar w:top="700" w:right="1220" w:bottom="1440" w:left="1000" w:header="0" w:footer="0" w:gutter="0"/>
          <w:cols w:space="720" w:equalWidth="0">
            <w:col w:w="10020"/>
          </w:cols>
        </w:sectPr>
      </w:pPr>
    </w:p>
    <w:p w:rsidR="00AB3705" w:rsidRDefault="00AB3705" w:rsidP="00AB3705">
      <w:pPr>
        <w:rPr>
          <w:del w:id="153" w:author="Tom-2K19" w:date="2019-05-15T16:46:00Z"/>
          <w:sz w:val="20"/>
          <w:szCs w:val="20"/>
        </w:rPr>
      </w:pPr>
      <w:bookmarkStart w:id="154" w:name="page24"/>
      <w:bookmarkEnd w:id="154"/>
      <w:del w:id="155" w:author="Tom-2K19" w:date="2019-05-15T16:46:00Z">
        <w:r>
          <w:rPr>
            <w:rFonts w:eastAsia="Calibri"/>
            <w:noProof/>
          </w:rPr>
          <w:drawing>
            <wp:anchor distT="0" distB="0" distL="114300" distR="114300" simplePos="0" relativeHeight="251672576" behindDoc="1" locked="0" layoutInCell="0" allowOverlap="1" wp14:anchorId="7ADC3F08" wp14:editId="6E6AFF54">
              <wp:simplePos x="0" y="0"/>
              <wp:positionH relativeFrom="page">
                <wp:posOffset>6515100</wp:posOffset>
              </wp:positionH>
              <wp:positionV relativeFrom="page">
                <wp:posOffset>257810</wp:posOffset>
              </wp:positionV>
              <wp:extent cx="572770" cy="575945"/>
              <wp:effectExtent l="0" t="0" r="0" b="0"/>
              <wp:wrapNone/>
              <wp:docPr id="236"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2" cstate="print">
                        <a:clrChange>
                          <a:clrFrom>
                            <a:srgbClr val="FFFFFF"/>
                          </a:clrFrom>
                          <a:clrTo>
                            <a:srgbClr val="FFFFFF">
                              <a:alpha val="0"/>
                            </a:srgbClr>
                          </a:clrTo>
                        </a:clrChange>
                      </a:blip>
                      <a:srcRect/>
                      <a:stretch>
                        <a:fillRect/>
                      </a:stretch>
                    </pic:blipFill>
                    <pic:spPr bwMode="auto">
                      <a:xfrm>
                        <a:off x="0" y="0"/>
                        <a:ext cx="572770" cy="575945"/>
                      </a:xfrm>
                      <a:prstGeom prst="rect">
                        <a:avLst/>
                      </a:prstGeom>
                      <a:noFill/>
                    </pic:spPr>
                  </pic:pic>
                </a:graphicData>
              </a:graphic>
            </wp:anchor>
          </w:drawing>
        </w:r>
        <w:r w:rsidRPr="00F530E6">
          <w:rPr>
            <w:rFonts w:eastAsia="SimSun"/>
            <w:lang w:eastAsia="zh-CN"/>
          </w:rPr>
          <w:delText>DIKO 安裝導覽 v1.0</w:delText>
        </w:r>
      </w:del>
    </w:p>
    <w:p w:rsidR="00AB3705" w:rsidRDefault="00AB3705" w:rsidP="00AB3705">
      <w:pPr>
        <w:spacing w:line="241" w:lineRule="exact"/>
        <w:rPr>
          <w:del w:id="156" w:author="Tom-2K19" w:date="2019-05-15T16:46:00Z"/>
          <w:sz w:val="20"/>
          <w:szCs w:val="20"/>
        </w:rPr>
      </w:pPr>
    </w:p>
    <w:p w:rsidR="00AB3705" w:rsidRPr="00685350" w:rsidRDefault="00AB3705">
      <w:pPr>
        <w:pStyle w:val="2"/>
        <w:ind w:left="720" w:hanging="720"/>
        <w:rPr>
          <w:rPrChange w:id="157" w:author="Tom-2K19" w:date="2019-05-15T16:46:00Z">
            <w:rPr>
              <w:sz w:val="20"/>
            </w:rPr>
          </w:rPrChange>
        </w:rPr>
        <w:pPrChange w:id="158" w:author="Tom-2K19" w:date="2019-05-15T16:46:00Z">
          <w:pPr>
            <w:tabs>
              <w:tab w:val="left" w:pos="700"/>
            </w:tabs>
          </w:pPr>
        </w:pPrChange>
      </w:pPr>
      <w:del w:id="159" w:author="Tom-2K19" w:date="2019-05-15T16:46:00Z">
        <w:r w:rsidRPr="00F530E6">
          <w:rPr>
            <w:rFonts w:eastAsia="SimSun" w:cs="Calibri"/>
            <w:lang w:eastAsia="zh-CN"/>
          </w:rPr>
          <w:delText>6.3</w:delText>
        </w:r>
        <w:r>
          <w:rPr>
            <w:sz w:val="20"/>
            <w:szCs w:val="20"/>
            <w:lang w:eastAsia="zh-CN"/>
          </w:rPr>
          <w:tab/>
        </w:r>
      </w:del>
      <w:ins w:id="160" w:author="Tom-2K19" w:date="2019-05-15T16:46:00Z">
        <w:r>
          <w:rPr>
            <w:noProof/>
            <w:lang w:eastAsia="zh-HK"/>
          </w:rPr>
          <mc:AlternateContent>
            <mc:Choice Requires="wps">
              <w:drawing>
                <wp:anchor distT="0" distB="0" distL="114300" distR="114300" simplePos="0" relativeHeight="251661312" behindDoc="0" locked="0" layoutInCell="1" allowOverlap="1" wp14:anchorId="19D2293D" wp14:editId="2E84B60B">
                  <wp:simplePos x="0" y="0"/>
                  <wp:positionH relativeFrom="column">
                    <wp:posOffset>4017645</wp:posOffset>
                  </wp:positionH>
                  <wp:positionV relativeFrom="paragraph">
                    <wp:posOffset>3576320</wp:posOffset>
                  </wp:positionV>
                  <wp:extent cx="542925" cy="238125"/>
                  <wp:effectExtent l="9525" t="9525" r="9525" b="9525"/>
                  <wp:wrapNone/>
                  <wp:docPr id="367" name="AutoShap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2925" cy="238125"/>
                          </a:xfrm>
                          <a:prstGeom prst="roundRect">
                            <a:avLst>
                              <a:gd name="adj" fmla="val 16667"/>
                            </a:avLst>
                          </a:prstGeom>
                          <a:noFill/>
                          <a:ln w="952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30D332DA" id="AutoShape 7" o:spid="_x0000_s1026" style="position:absolute;margin-left:316.35pt;margin-top:281.6pt;width:42.75pt;height:18.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Buc5NiQIAACAFAAAOAAAAZHJzL2Uyb0RvYy54bWysVNuO0zAQfUfiHyy/d3PZ9BZtulo1DUJa YMXCB7ix0xgc29hu0wXx74ydtGzZF4TIQzKTGR/PmTn2ze2xE+jAjOVKFji5ijFislaUy12BP3+q JguMrCOSEqEkK/ATs/h29frVTa9zlqpWCcoMAhBp814XuHVO51Fk65Z1xF4pzSQEG2U64sA1u4ga 0gN6J6I0jmdRrwzVRtXMWvhbDkG8CvhNw2r3oWksc0gUGGpz4W3Ce+vf0eqG5DtDdMvrsQzyD1V0 hEvY9AxVEkfQ3vAXUB2vjbKqcVe16iLVNLxmgQOwSeI/2Dy2RLPABZpj9blN9v/B1u8PDwZxWuDr 2RwjSToY0t3eqbA3mvsG9drmkPeoH4ynaPW9qr9aJNW6JXLH7oxRfcsIhbISnx9dLPCOhaVo279T FNAJoIdeHRvTeUDoAjqGkTydR8KODtXwc5qly3SKUQ2h9HqRgO13IPlpsTbWvWGqQ94osFF7ST/C 2MMO5HBvXRgLHakR+gWjphMw5AMRKJnNgPaAOCYD9gnTr5Sq4kJABsmFRH2Bl1OowbtWCU59MDhm t10LgwC0wFUVwzPCXqSF8gKYb9hG0mA7wsVgw+ZCejzgP5buOxGU9GMZLzeLzSKbZOlsM8nispzc VetsMquS+bS8LtfrMvnpS0uyvOWUMumrO6k6yf5ONeP5GvR41vUFC3tJtoLnJdnosowwNOBy+gZ2 QSleHIPItoo+gVCMGo4pXCtgtMp8x6iHI1pg+21PDMNIvJUgtmWSZf5MByebzlNwzPPI9nmEyBqg CuwwGsy1G+6BvTZ818JOSRirVF7+DXdeFV68Q1WjA8cwMBivDH/On/sh6/fFtvoFAAD//wMAUEsD BBQABgAIAAAAIQC2wmhd3wAAAAsBAAAPAAAAZHJzL2Rvd25yZXYueG1sTI/BTsMwEETvSPyDtUjc qN0CSZXGqVABKQcuNHzANt4mKbGdxm4b+HqWE9xmNU+zM/l6sr040xg67zTMZwoEudqbzjUaPqrX uyWIENEZ7L0jDV8UYF1cX+WYGX9x73TexkZwiAsZamhjHDIpQ92SxTDzAzn29n60GPkcG2lGvHC4 7eVCqURa7Bx/aHGgTUv15/ZkNXwf3qohTi8b+VxWx2NpH/CQlFrf3kxPKxCRpvgHw299rg4Fd9r5 kzNB9BqS+0XKqIZHViCYSOdLFju2lEpBFrn8v6H4AQAA//8DAFBLAQItABQABgAIAAAAIQC2gziS /gAAAOEBAAATAAAAAAAAAAAAAAAAAAAAAABbQ29udGVudF9UeXBlc10ueG1sUEsBAi0AFAAGAAgA AAAhADj9If/WAAAAlAEAAAsAAAAAAAAAAAAAAAAALwEAAF9yZWxzLy5yZWxzUEsBAi0AFAAGAAgA AAAhAEG5zk2JAgAAIAUAAA4AAAAAAAAAAAAAAAAALgIAAGRycy9lMm9Eb2MueG1sUEsBAi0AFAAG AAgAAAAhALbCaF3fAAAACwEAAA8AAAAAAAAAAAAAAAAA4wQAAGRycy9kb3ducmV2LnhtbFBLBQYA AAAABAAEAPMAAADvBQAAAAA= " filled="f" strokecolor="red"/>
              </w:pict>
            </mc:Fallback>
          </mc:AlternateContent>
        </w:r>
      </w:ins>
      <w:r w:rsidRPr="007F652A">
        <w:t xml:space="preserve">Click [Next&gt;]</w:t>
      </w:r>
      <w:ins w:id="161" w:author="Tom-2K19" w:date="2019-05-15T16:46:00Z">
        <w:r>
          <w:rPr>
            <w:lang w:eastAsia="zh-HK"/>
          </w:rPr>
          <w:br/>
        </w:r>
        <w:r w:rsidRPr="00685350">
          <w:rPr>
            <w:noProof/>
            <w:lang w:eastAsia="zh-HK"/>
          </w:rPr>
          <w:drawing>
            <wp:inline distT="0" distB="0" distL="0" distR="0" wp14:anchorId="34489645" wp14:editId="5FB99979">
              <wp:extent cx="4752975" cy="3571875"/>
              <wp:effectExtent l="0" t="0" r="0" b="0"/>
              <wp:docPr id="308"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752975" cy="3571875"/>
                      </a:xfrm>
                      <a:prstGeom prst="rect">
                        <a:avLst/>
                      </a:prstGeom>
                      <a:noFill/>
                      <a:ln>
                        <a:noFill/>
                      </a:ln>
                    </pic:spPr>
                  </pic:pic>
                </a:graphicData>
              </a:graphic>
            </wp:inline>
          </w:drawing>
        </w:r>
      </w:ins>
    </w:p>
    <w:p w:rsidR="00AB3705" w:rsidRDefault="00AB3705" w:rsidP="00AB3705">
      <w:pPr>
        <w:spacing w:line="20" w:lineRule="exact"/>
        <w:rPr>
          <w:del w:id="162" w:author="Tom-2K19" w:date="2019-05-15T16:46:00Z"/>
          <w:sz w:val="20"/>
          <w:szCs w:val="20"/>
          <w:lang w:eastAsia="zh-HK"/>
        </w:rPr>
      </w:pPr>
      <w:del w:id="163" w:author="Tom-2K19" w:date="2019-05-15T16:46:00Z">
        <w:r>
          <w:rPr>
            <w:noProof/>
            <w:sz w:val="20"/>
            <w:szCs w:val="20"/>
          </w:rPr>
          <w:drawing>
            <wp:anchor distT="0" distB="0" distL="114300" distR="114300" simplePos="0" relativeHeight="251673600" behindDoc="1" locked="0" layoutInCell="0" allowOverlap="1" wp14:anchorId="6E41B0F0" wp14:editId="692DDC4C">
              <wp:simplePos x="0" y="0"/>
              <wp:positionH relativeFrom="column">
                <wp:posOffset>462280</wp:posOffset>
              </wp:positionH>
              <wp:positionV relativeFrom="paragraph">
                <wp:posOffset>27305</wp:posOffset>
              </wp:positionV>
              <wp:extent cx="4755515" cy="3573780"/>
              <wp:effectExtent l="0" t="0" r="0" b="0"/>
              <wp:wrapNone/>
              <wp:docPr id="237"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4" cstate="print"/>
                      <a:srcRect/>
                      <a:stretch>
                        <a:fillRect/>
                      </a:stretch>
                    </pic:blipFill>
                    <pic:spPr bwMode="auto">
                      <a:xfrm>
                        <a:off x="0" y="0"/>
                        <a:ext cx="4755515" cy="3573780"/>
                      </a:xfrm>
                      <a:prstGeom prst="rect">
                        <a:avLst/>
                      </a:prstGeom>
                      <a:noFill/>
                    </pic:spPr>
                  </pic:pic>
                </a:graphicData>
              </a:graphic>
            </wp:anchor>
          </w:drawing>
        </w:r>
      </w:del>
      <w:r w:rsidR="001F43F2">
        <w:rPr>
          <w:rFonts w:hint="eastAsia"/>
          <w:sz w:val="20"/>
          <w:szCs w:val="20"/>
          <w:lang w:eastAsia="zh-HK"/>
        </w:rPr>
        <w:t xml:space="preserve">6</w:t>
      </w:r>
      <w:r w:rsidR="001F43F2">
        <w:rPr>
          <w:sz w:val="20"/>
          <w:szCs w:val="20"/>
          <w:lang w:eastAsia="zh-HK"/>
        </w:rPr>
        <w:t xml:space="preserve">.5</w:t>
      </w:r>
      <w:r w:rsidR="001F43F2">
        <w:rPr>
          <w:sz w:val="20"/>
          <w:szCs w:val="20"/>
          <w:lang w:eastAsia="zh-HK"/>
        </w:rPr>
        <w:tab/>
      </w:r>
    </w:p>
    <w:p w:rsidR="00AB3705" w:rsidRDefault="00AB3705" w:rsidP="00AB3705">
      <w:pPr>
        <w:spacing w:line="200" w:lineRule="exact"/>
        <w:rPr>
          <w:del w:id="164" w:author="Tom-2K19" w:date="2019-05-15T16:46:00Z"/>
          <w:sz w:val="20"/>
          <w:szCs w:val="20"/>
        </w:rPr>
      </w:pPr>
    </w:p>
    <w:p w:rsidR="00AB3705" w:rsidRDefault="00AB3705" w:rsidP="00AB3705">
      <w:pPr>
        <w:spacing w:line="200" w:lineRule="exact"/>
        <w:rPr>
          <w:del w:id="165" w:author="Tom-2K19" w:date="2019-05-15T16:46:00Z"/>
          <w:sz w:val="20"/>
          <w:szCs w:val="20"/>
        </w:rPr>
      </w:pPr>
    </w:p>
    <w:p w:rsidR="00AB3705" w:rsidRDefault="00AB3705" w:rsidP="00AB3705">
      <w:pPr>
        <w:spacing w:line="200" w:lineRule="exact"/>
        <w:rPr>
          <w:del w:id="166" w:author="Tom-2K19" w:date="2019-05-15T16:46:00Z"/>
          <w:sz w:val="20"/>
          <w:szCs w:val="20"/>
        </w:rPr>
      </w:pPr>
    </w:p>
    <w:p w:rsidR="00AB3705" w:rsidRDefault="00AB3705" w:rsidP="00AB3705">
      <w:pPr>
        <w:spacing w:line="200" w:lineRule="exact"/>
        <w:rPr>
          <w:del w:id="167" w:author="Tom-2K19" w:date="2019-05-15T16:46:00Z"/>
          <w:sz w:val="20"/>
          <w:szCs w:val="20"/>
        </w:rPr>
      </w:pPr>
    </w:p>
    <w:p w:rsidR="00AB3705" w:rsidRDefault="00AB3705" w:rsidP="00AB3705">
      <w:pPr>
        <w:spacing w:line="200" w:lineRule="exact"/>
        <w:rPr>
          <w:del w:id="168" w:author="Tom-2K19" w:date="2019-05-15T16:46:00Z"/>
          <w:sz w:val="20"/>
          <w:szCs w:val="20"/>
        </w:rPr>
      </w:pPr>
    </w:p>
    <w:p w:rsidR="00AB3705" w:rsidRDefault="00AB3705" w:rsidP="00AB3705">
      <w:pPr>
        <w:spacing w:line="200" w:lineRule="exact"/>
        <w:rPr>
          <w:del w:id="169" w:author="Tom-2K19" w:date="2019-05-15T16:46:00Z"/>
          <w:sz w:val="20"/>
          <w:szCs w:val="20"/>
        </w:rPr>
      </w:pPr>
    </w:p>
    <w:p w:rsidR="00AB3705" w:rsidRDefault="00AB3705" w:rsidP="00AB3705">
      <w:pPr>
        <w:spacing w:line="200" w:lineRule="exact"/>
        <w:rPr>
          <w:del w:id="170" w:author="Tom-2K19" w:date="2019-05-15T16:46:00Z"/>
          <w:sz w:val="20"/>
          <w:szCs w:val="20"/>
        </w:rPr>
      </w:pPr>
    </w:p>
    <w:p w:rsidR="00AB3705" w:rsidRDefault="00AB3705" w:rsidP="00AB3705">
      <w:pPr>
        <w:spacing w:line="200" w:lineRule="exact"/>
        <w:rPr>
          <w:del w:id="171" w:author="Tom-2K19" w:date="2019-05-15T16:46:00Z"/>
          <w:sz w:val="20"/>
          <w:szCs w:val="20"/>
        </w:rPr>
      </w:pPr>
    </w:p>
    <w:p w:rsidR="00AB3705" w:rsidRDefault="00AB3705" w:rsidP="00AB3705">
      <w:pPr>
        <w:spacing w:line="200" w:lineRule="exact"/>
        <w:rPr>
          <w:del w:id="172" w:author="Tom-2K19" w:date="2019-05-15T16:46:00Z"/>
          <w:sz w:val="20"/>
          <w:szCs w:val="20"/>
        </w:rPr>
      </w:pPr>
    </w:p>
    <w:p w:rsidR="00AB3705" w:rsidRDefault="00AB3705" w:rsidP="00AB3705">
      <w:pPr>
        <w:spacing w:line="200" w:lineRule="exact"/>
        <w:rPr>
          <w:del w:id="173" w:author="Tom-2K19" w:date="2019-05-15T16:46:00Z"/>
          <w:sz w:val="20"/>
          <w:szCs w:val="20"/>
        </w:rPr>
      </w:pPr>
    </w:p>
    <w:p w:rsidR="00AB3705" w:rsidRDefault="00AB3705" w:rsidP="00AB3705">
      <w:pPr>
        <w:spacing w:line="200" w:lineRule="exact"/>
        <w:rPr>
          <w:del w:id="174" w:author="Tom-2K19" w:date="2019-05-15T16:46:00Z"/>
          <w:sz w:val="20"/>
          <w:szCs w:val="20"/>
        </w:rPr>
      </w:pPr>
    </w:p>
    <w:p w:rsidR="00AB3705" w:rsidRDefault="00AB3705" w:rsidP="00AB3705">
      <w:pPr>
        <w:spacing w:line="200" w:lineRule="exact"/>
        <w:rPr>
          <w:del w:id="175" w:author="Tom-2K19" w:date="2019-05-15T16:46:00Z"/>
          <w:sz w:val="20"/>
          <w:szCs w:val="20"/>
        </w:rPr>
      </w:pPr>
    </w:p>
    <w:p w:rsidR="00AB3705" w:rsidRDefault="00AB3705" w:rsidP="00AB3705">
      <w:pPr>
        <w:spacing w:line="200" w:lineRule="exact"/>
        <w:rPr>
          <w:del w:id="176" w:author="Tom-2K19" w:date="2019-05-15T16:46:00Z"/>
          <w:sz w:val="20"/>
          <w:szCs w:val="20"/>
        </w:rPr>
      </w:pPr>
    </w:p>
    <w:p w:rsidR="00AB3705" w:rsidRDefault="00AB3705" w:rsidP="00AB3705">
      <w:pPr>
        <w:spacing w:line="200" w:lineRule="exact"/>
        <w:rPr>
          <w:del w:id="177" w:author="Tom-2K19" w:date="2019-05-15T16:46:00Z"/>
          <w:sz w:val="20"/>
          <w:szCs w:val="20"/>
        </w:rPr>
      </w:pPr>
    </w:p>
    <w:p w:rsidR="00AB3705" w:rsidRDefault="00AB3705" w:rsidP="00AB3705">
      <w:pPr>
        <w:spacing w:line="200" w:lineRule="exact"/>
        <w:rPr>
          <w:del w:id="178" w:author="Tom-2K19" w:date="2019-05-15T16:46:00Z"/>
          <w:sz w:val="20"/>
          <w:szCs w:val="20"/>
        </w:rPr>
      </w:pPr>
    </w:p>
    <w:p w:rsidR="00AB3705" w:rsidRDefault="00AB3705" w:rsidP="00AB3705">
      <w:pPr>
        <w:spacing w:line="200" w:lineRule="exact"/>
        <w:rPr>
          <w:del w:id="179" w:author="Tom-2K19" w:date="2019-05-15T16:46:00Z"/>
          <w:sz w:val="20"/>
          <w:szCs w:val="20"/>
        </w:rPr>
      </w:pPr>
    </w:p>
    <w:p w:rsidR="00AB3705" w:rsidRDefault="00AB3705" w:rsidP="00AB3705">
      <w:pPr>
        <w:spacing w:line="200" w:lineRule="exact"/>
        <w:rPr>
          <w:del w:id="180" w:author="Tom-2K19" w:date="2019-05-15T16:46:00Z"/>
          <w:sz w:val="20"/>
          <w:szCs w:val="20"/>
        </w:rPr>
      </w:pPr>
    </w:p>
    <w:p w:rsidR="00AB3705" w:rsidRDefault="00AB3705" w:rsidP="00AB3705">
      <w:pPr>
        <w:spacing w:line="200" w:lineRule="exact"/>
        <w:rPr>
          <w:del w:id="181" w:author="Tom-2K19" w:date="2019-05-15T16:46:00Z"/>
          <w:sz w:val="20"/>
          <w:szCs w:val="20"/>
        </w:rPr>
      </w:pPr>
    </w:p>
    <w:p w:rsidR="00AB3705" w:rsidRDefault="00AB3705" w:rsidP="00AB3705">
      <w:pPr>
        <w:spacing w:line="200" w:lineRule="exact"/>
        <w:rPr>
          <w:del w:id="182" w:author="Tom-2K19" w:date="2019-05-15T16:46:00Z"/>
          <w:sz w:val="20"/>
          <w:szCs w:val="20"/>
        </w:rPr>
      </w:pPr>
    </w:p>
    <w:p w:rsidR="00AB3705" w:rsidRDefault="00AB3705" w:rsidP="00AB3705">
      <w:pPr>
        <w:spacing w:line="200" w:lineRule="exact"/>
        <w:rPr>
          <w:del w:id="183" w:author="Tom-2K19" w:date="2019-05-15T16:46:00Z"/>
          <w:sz w:val="20"/>
          <w:szCs w:val="20"/>
        </w:rPr>
      </w:pPr>
    </w:p>
    <w:p w:rsidR="00AB3705" w:rsidRDefault="00AB3705" w:rsidP="00AB3705">
      <w:pPr>
        <w:spacing w:line="200" w:lineRule="exact"/>
        <w:rPr>
          <w:del w:id="184" w:author="Tom-2K19" w:date="2019-05-15T16:46:00Z"/>
          <w:sz w:val="20"/>
          <w:szCs w:val="20"/>
        </w:rPr>
      </w:pPr>
    </w:p>
    <w:p w:rsidR="00AB3705" w:rsidRDefault="00AB3705" w:rsidP="00AB3705">
      <w:pPr>
        <w:spacing w:line="200" w:lineRule="exact"/>
        <w:rPr>
          <w:del w:id="185" w:author="Tom-2K19" w:date="2019-05-15T16:46:00Z"/>
          <w:sz w:val="20"/>
          <w:szCs w:val="20"/>
        </w:rPr>
      </w:pPr>
    </w:p>
    <w:p w:rsidR="00AB3705" w:rsidRDefault="00AB3705" w:rsidP="00AB3705">
      <w:pPr>
        <w:spacing w:line="200" w:lineRule="exact"/>
        <w:rPr>
          <w:del w:id="186" w:author="Tom-2K19" w:date="2019-05-15T16:46:00Z"/>
          <w:sz w:val="20"/>
          <w:szCs w:val="20"/>
        </w:rPr>
      </w:pPr>
    </w:p>
    <w:p w:rsidR="00AB3705" w:rsidRDefault="00AB3705" w:rsidP="00AB3705">
      <w:pPr>
        <w:spacing w:line="200" w:lineRule="exact"/>
        <w:rPr>
          <w:del w:id="187" w:author="Tom-2K19" w:date="2019-05-15T16:46:00Z"/>
          <w:sz w:val="20"/>
          <w:szCs w:val="20"/>
        </w:rPr>
      </w:pPr>
    </w:p>
    <w:p w:rsidR="00AB3705" w:rsidRDefault="00AB3705" w:rsidP="00AB3705">
      <w:pPr>
        <w:spacing w:line="200" w:lineRule="exact"/>
        <w:rPr>
          <w:del w:id="188" w:author="Tom-2K19" w:date="2019-05-15T16:46:00Z"/>
          <w:sz w:val="20"/>
          <w:szCs w:val="20"/>
        </w:rPr>
      </w:pPr>
    </w:p>
    <w:p w:rsidR="00AB3705" w:rsidRDefault="00AB3705" w:rsidP="00AB3705">
      <w:pPr>
        <w:spacing w:line="200" w:lineRule="exact"/>
        <w:rPr>
          <w:del w:id="189" w:author="Tom-2K19" w:date="2019-05-15T16:46:00Z"/>
          <w:sz w:val="20"/>
          <w:szCs w:val="20"/>
        </w:rPr>
      </w:pPr>
    </w:p>
    <w:p w:rsidR="00AB3705" w:rsidRDefault="00AB3705" w:rsidP="00AB3705">
      <w:pPr>
        <w:spacing w:line="200" w:lineRule="exact"/>
        <w:rPr>
          <w:del w:id="190" w:author="Tom-2K19" w:date="2019-05-15T16:46:00Z"/>
          <w:sz w:val="20"/>
          <w:szCs w:val="20"/>
        </w:rPr>
      </w:pPr>
    </w:p>
    <w:p w:rsidR="00AB3705" w:rsidRDefault="00AB3705" w:rsidP="00AB3705">
      <w:pPr>
        <w:spacing w:line="200" w:lineRule="exact"/>
        <w:rPr>
          <w:del w:id="191" w:author="Tom-2K19" w:date="2019-05-15T16:46:00Z"/>
          <w:sz w:val="20"/>
          <w:szCs w:val="20"/>
        </w:rPr>
      </w:pPr>
    </w:p>
    <w:p w:rsidR="00AB3705" w:rsidRDefault="00AB3705" w:rsidP="00AB3705">
      <w:pPr>
        <w:spacing w:line="290" w:lineRule="exact"/>
        <w:rPr>
          <w:del w:id="192" w:author="Tom-2K19" w:date="2019-05-15T16:46:00Z"/>
          <w:sz w:val="20"/>
          <w:szCs w:val="20"/>
        </w:rPr>
      </w:pPr>
    </w:p>
    <w:p w:rsidR="00AB3705" w:rsidRPr="00283E87" w:rsidRDefault="00AB3705">
      <w:pPr>
        <w:pStyle w:val="2"/>
        <w:ind w:left="720" w:hanging="720"/>
        <w:rPr>
          <w:rPrChange w:id="193" w:author="Tom-2K19" w:date="2019-05-15T16:46:00Z">
            <w:rPr>
              <w:sz w:val="20"/>
            </w:rPr>
          </w:rPrChange>
        </w:rPr>
        <w:pPrChange w:id="194" w:author="Tom-2K19" w:date="2019-05-15T16:46:00Z">
          <w:pPr>
            <w:tabs>
              <w:tab w:val="left" w:pos="700"/>
            </w:tabs>
          </w:pPr>
        </w:pPrChange>
      </w:pPr>
      <w:del w:id="195" w:author="Tom-2K19" w:date="2019-05-15T16:46:00Z">
        <w:r w:rsidRPr="00F530E6">
          <w:rPr>
            <w:rFonts w:eastAsia="SimSun" w:cs="Calibri"/>
            <w:lang w:eastAsia="zh-CN"/>
          </w:rPr>
          <w:delText>6.4</w:delText>
        </w:r>
        <w:r>
          <w:rPr>
            <w:sz w:val="20"/>
            <w:szCs w:val="20"/>
            <w:lang w:eastAsia="zh-CN"/>
          </w:rPr>
          <w:tab/>
        </w:r>
      </w:del>
      <w:r w:rsidRPr="007F652A">
        <w:t xml:space="preserve">Waiting </w:t>
      </w:r>
      <w:del w:id="196" w:author="Tom-2K19" w:date="2019-05-15T16:46:00Z">
        <w:r w:rsidRPr="00F530E6">
          <w:rPr>
            <w:rFonts w:eastAsia="SimSun" w:cs="Calibri"/>
            <w:lang w:eastAsia="zh-CN"/>
          </w:rPr>
          <w:delText>of</w:delText>
        </w:r>
      </w:del>
      <w:r>
        <w:t xml:space="preserve">for</w:t>
      </w:r>
      <w:r w:rsidRPr="007F652A">
        <w:t xml:space="preserve"> the processing</w:t>
      </w:r>
      <w:r w:rsidR="001F43F2">
        <w:br/>
      </w:r>
      <w:ins w:id="197" w:author="Tom-2K19" w:date="2019-05-15T16:46:00Z">
        <w:r>
          <w:br/>
        </w:r>
        <w:r w:rsidRPr="00685350">
          <w:rPr>
            <w:noProof/>
          </w:rPr>
          <w:drawing>
            <wp:inline distT="0" distB="0" distL="0" distR="0" wp14:anchorId="1F694C38" wp14:editId="259DB672">
              <wp:extent cx="4752975" cy="3590925"/>
              <wp:effectExtent l="0" t="0" r="0" b="0"/>
              <wp:docPr id="307"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752975" cy="3590925"/>
                      </a:xfrm>
                      <a:prstGeom prst="rect">
                        <a:avLst/>
                      </a:prstGeom>
                      <a:noFill/>
                      <a:ln>
                        <a:noFill/>
                      </a:ln>
                    </pic:spPr>
                  </pic:pic>
                </a:graphicData>
              </a:graphic>
            </wp:inline>
          </w:drawing>
        </w:r>
      </w:ins>
    </w:p>
    <w:p w:rsidR="00AB3705" w:rsidRDefault="00AB3705" w:rsidP="00AB3705">
      <w:pPr>
        <w:spacing w:line="20" w:lineRule="exact"/>
        <w:rPr>
          <w:del w:id="198" w:author="Tom-2K19" w:date="2019-05-15T16:46:00Z"/>
          <w:sz w:val="20"/>
          <w:szCs w:val="20"/>
          <w:lang w:eastAsia="zh-HK"/>
        </w:rPr>
      </w:pPr>
      <w:del w:id="199" w:author="Tom-2K19" w:date="2019-05-15T16:46:00Z">
        <w:r>
          <w:rPr>
            <w:noProof/>
            <w:sz w:val="20"/>
            <w:szCs w:val="20"/>
          </w:rPr>
          <w:drawing>
            <wp:anchor distT="0" distB="0" distL="114300" distR="114300" simplePos="0" relativeHeight="251674624" behindDoc="1" locked="0" layoutInCell="0" allowOverlap="1" wp14:anchorId="2E6CEC70" wp14:editId="23B740EF">
              <wp:simplePos x="0" y="0"/>
              <wp:positionH relativeFrom="column">
                <wp:posOffset>462280</wp:posOffset>
              </wp:positionH>
              <wp:positionV relativeFrom="paragraph">
                <wp:posOffset>28575</wp:posOffset>
              </wp:positionV>
              <wp:extent cx="4755515" cy="3585845"/>
              <wp:effectExtent l="0" t="0" r="0" b="0"/>
              <wp:wrapNone/>
              <wp:docPr id="238"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56" cstate="print"/>
                      <a:srcRect/>
                      <a:stretch>
                        <a:fillRect/>
                      </a:stretch>
                    </pic:blipFill>
                    <pic:spPr bwMode="auto">
                      <a:xfrm>
                        <a:off x="0" y="0"/>
                        <a:ext cx="4755515" cy="3585845"/>
                      </a:xfrm>
                      <a:prstGeom prst="rect">
                        <a:avLst/>
                      </a:prstGeom>
                      <a:noFill/>
                    </pic:spPr>
                  </pic:pic>
                </a:graphicData>
              </a:graphic>
            </wp:anchor>
          </w:drawing>
        </w:r>
      </w:del>
      <w:r w:rsidR="001F43F2">
        <w:rPr>
          <w:rFonts w:hint="eastAsia"/>
          <w:sz w:val="20"/>
          <w:szCs w:val="20"/>
          <w:lang w:eastAsia="zh-HK"/>
        </w:rPr>
        <w:t xml:space="preserve">6</w:t>
      </w:r>
      <w:r w:rsidR="001F43F2">
        <w:rPr>
          <w:sz w:val="20"/>
          <w:szCs w:val="20"/>
          <w:lang w:eastAsia="zh-HK"/>
        </w:rPr>
        <w:t xml:space="preserve">.6</w:t>
      </w:r>
      <w:r w:rsidR="001F43F2">
        <w:rPr>
          <w:sz w:val="20"/>
          <w:szCs w:val="20"/>
          <w:lang w:eastAsia="zh-HK"/>
        </w:rPr>
        <w:tab/>
      </w:r>
    </w:p>
    <w:p w:rsidR="00AB3705" w:rsidRDefault="00AB3705" w:rsidP="00AB3705">
      <w:pPr>
        <w:rPr>
          <w:del w:id="200" w:author="Tom-2K19" w:date="2019-05-15T16:46:00Z"/>
        </w:rPr>
        <w:sectPr w:rsidR="00AB3705">
          <w:pgSz w:w="12240" w:h="15840"/>
          <w:pgMar w:top="700" w:right="1440" w:bottom="1440" w:left="1000" w:header="0" w:footer="0" w:gutter="0"/>
          <w:cols w:space="720" w:equalWidth="0">
            <w:col w:w="9800"/>
          </w:cols>
        </w:sectPr>
      </w:pPr>
    </w:p>
    <w:p w:rsidR="00AB3705" w:rsidRDefault="00AB3705" w:rsidP="00AB3705">
      <w:pPr>
        <w:rPr>
          <w:del w:id="201" w:author="Tom-2K19" w:date="2019-05-15T16:46:00Z"/>
          <w:sz w:val="20"/>
          <w:szCs w:val="20"/>
        </w:rPr>
      </w:pPr>
      <w:bookmarkStart w:id="202" w:name="page25"/>
      <w:bookmarkEnd w:id="202"/>
      <w:del w:id="203" w:author="Tom-2K19" w:date="2019-05-15T16:46:00Z">
        <w:r>
          <w:rPr>
            <w:rFonts w:eastAsia="Calibri"/>
            <w:noProof/>
          </w:rPr>
          <w:drawing>
            <wp:anchor distT="0" distB="0" distL="114300" distR="114300" simplePos="0" relativeHeight="251675648" behindDoc="1" locked="0" layoutInCell="0" allowOverlap="1" wp14:anchorId="4842C5CC" wp14:editId="44AB0D0F">
              <wp:simplePos x="0" y="0"/>
              <wp:positionH relativeFrom="page">
                <wp:posOffset>6515100</wp:posOffset>
              </wp:positionH>
              <wp:positionV relativeFrom="page">
                <wp:posOffset>257810</wp:posOffset>
              </wp:positionV>
              <wp:extent cx="572770" cy="575945"/>
              <wp:effectExtent l="0" t="0" r="0" b="0"/>
              <wp:wrapNone/>
              <wp:docPr id="239"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52" cstate="print">
                        <a:clrChange>
                          <a:clrFrom>
                            <a:srgbClr val="FFFFFF"/>
                          </a:clrFrom>
                          <a:clrTo>
                            <a:srgbClr val="FFFFFF">
                              <a:alpha val="0"/>
                            </a:srgbClr>
                          </a:clrTo>
                        </a:clrChange>
                      </a:blip>
                      <a:srcRect/>
                      <a:stretch>
                        <a:fillRect/>
                      </a:stretch>
                    </pic:blipFill>
                    <pic:spPr bwMode="auto">
                      <a:xfrm>
                        <a:off x="0" y="0"/>
                        <a:ext cx="572770" cy="575945"/>
                      </a:xfrm>
                      <a:prstGeom prst="rect">
                        <a:avLst/>
                      </a:prstGeom>
                      <a:noFill/>
                    </pic:spPr>
                  </pic:pic>
                </a:graphicData>
              </a:graphic>
            </wp:anchor>
          </w:drawing>
        </w:r>
        <w:r w:rsidRPr="00F530E6">
          <w:rPr>
            <w:rFonts w:eastAsia="SimSun"/>
            <w:lang w:eastAsia="zh-CN"/>
          </w:rPr>
          <w:delText>DIKO 安裝導覽 v1.0</w:delText>
        </w:r>
      </w:del>
    </w:p>
    <w:p w:rsidR="00AB3705" w:rsidRDefault="00AB3705" w:rsidP="00AB3705">
      <w:pPr>
        <w:spacing w:line="241" w:lineRule="exact"/>
        <w:rPr>
          <w:del w:id="204" w:author="Tom-2K19" w:date="2019-05-15T16:46:00Z"/>
          <w:sz w:val="20"/>
          <w:szCs w:val="20"/>
        </w:rPr>
      </w:pPr>
    </w:p>
    <w:p w:rsidR="00AB3705" w:rsidRDefault="00AB3705" w:rsidP="00AB3705">
      <w:pPr>
        <w:pStyle w:val="2"/>
        <w:ind w:left="720" w:hanging="720"/>
        <w:rPr>
          <w:ins w:id="205" w:author="Tom-2K19" w:date="2019-05-15T16:46:00Z"/>
        </w:rPr>
      </w:pPr>
      <w:del w:id="206" w:author="Tom-2K19" w:date="2019-05-15T16:46:00Z">
        <w:r w:rsidRPr="00F530E6">
          <w:rPr>
            <w:rFonts w:eastAsia="SimSun" w:cs="Calibri"/>
            <w:lang w:eastAsia="zh-CN"/>
          </w:rPr>
          <w:delText>6.5</w:delText>
        </w:r>
        <w:r>
          <w:rPr>
            <w:sz w:val="20"/>
            <w:szCs w:val="20"/>
            <w:lang w:eastAsia="zh-CN"/>
          </w:rPr>
          <w:tab/>
        </w:r>
      </w:del>
      <w:ins w:id="207" w:author="Tom-2K19" w:date="2019-05-15T16:46:00Z">
        <w:r w:rsidRPr="00283E87">
          <w:rPr>
            <w:lang w:eastAsia="zh-HK"/>
          </w:rPr>
          <w:t xml:space="preserve">Click </w:t>
        </w:r>
        <w:r>
          <w:rPr>
            <w:lang w:eastAsia="zh-HK"/>
          </w:rPr>
          <w:t xml:space="preserve">[</w:t>
        </w:r>
        <w:r w:rsidRPr="00283E87">
          <w:t xml:space="preserve">Next</w:t>
        </w:r>
        <w:r>
          <w:t xml:space="preserve">&gt;] to accept the default features:</w:t>
        </w:r>
        <w:r>
          <w:br/>
        </w:r>
        <w:r w:rsidRPr="0051241A">
          <w:rPr>
            <w:noProof/>
          </w:rPr>
          <w:drawing>
            <wp:inline distT="0" distB="0" distL="0" distR="0" wp14:anchorId="7120CC24" wp14:editId="12447D2A">
              <wp:extent cx="4752975" cy="3590925"/>
              <wp:effectExtent l="0" t="0" r="0" b="0"/>
              <wp:docPr id="306"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752975" cy="3590925"/>
                      </a:xfrm>
                      <a:prstGeom prst="rect">
                        <a:avLst/>
                      </a:prstGeom>
                      <a:noFill/>
                      <a:ln>
                        <a:noFill/>
                      </a:ln>
                    </pic:spPr>
                  </pic:pic>
                </a:graphicData>
              </a:graphic>
            </wp:inline>
          </w:drawing>
        </w:r>
      </w:ins>
    </w:p>
    <w:p w:rsidR="00AB3705" w:rsidRDefault="001F43F2" w:rsidP="00AB3705">
      <w:pPr>
        <w:pStyle w:val="2"/>
        <w:ind w:left="720" w:hanging="720"/>
      </w:pPr>
      <w:r>
        <w:t xml:space="preserve">6.7</w:t>
      </w:r>
      <w:r>
        <w:tab/>
      </w:r>
      <w:r w:rsidR="00AB3705" w:rsidRPr="007F652A">
        <w:t xml:space="preserve">Click [Next&gt;] </w:t>
      </w:r>
      <w:del w:id="208" w:author="Tom-2K19" w:date="2019-05-15T16:46:00Z">
        <w:r w:rsidR="00AB3705" w:rsidRPr="00F530E6">
          <w:rPr>
            <w:rFonts w:eastAsia="SimSun" w:cs="Calibri"/>
            <w:lang w:eastAsia="zh-CN"/>
          </w:rPr>
          <w:delText>after process completed.</w:delText>
        </w:r>
      </w:del>
      <w:ins w:id="209" w:author="Tom-2K19" w:date="2019-05-15T16:46:00Z">
        <w:r w:rsidR="00AB3705">
          <w:t xml:space="preserve">to accept the default names:</w:t>
        </w:r>
      </w:ins>
      <w:r>
        <w:br/>
      </w:r>
      <w:ins w:id="210" w:author="Tom-2K19" w:date="2019-05-15T16:46:00Z">
        <w:r w:rsidR="00AB3705">
          <w:br/>
        </w:r>
        <w:r w:rsidR="00AB3705" w:rsidRPr="0051241A">
          <w:rPr>
            <w:noProof/>
          </w:rPr>
          <w:drawing>
            <wp:inline distT="0" distB="0" distL="0" distR="0" wp14:anchorId="68825FF0" wp14:editId="6CA7766B">
              <wp:extent cx="4752975" cy="3562350"/>
              <wp:effectExtent l="0" t="0" r="0" b="0"/>
              <wp:docPr id="30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752975" cy="3562350"/>
                      </a:xfrm>
                      <a:prstGeom prst="rect">
                        <a:avLst/>
                      </a:prstGeom>
                      <a:noFill/>
                      <a:ln>
                        <a:noFill/>
                      </a:ln>
                    </pic:spPr>
                  </pic:pic>
                </a:graphicData>
              </a:graphic>
            </wp:inline>
          </w:drawing>
        </w:r>
      </w:ins>
      <w:del w:id="211" w:author="Tom-2K19" w:date="2019-05-15T16:46:00Z">
        <w:r w:rsidR="00AB3705">
          <w:rPr>
            <w:noProof/>
            <w:sz w:val="20"/>
            <w:szCs w:val="20"/>
          </w:rPr>
          <w:drawing>
            <wp:anchor distT="0" distB="0" distL="114300" distR="114300" simplePos="0" relativeHeight="251676672" behindDoc="1" locked="0" layoutInCell="0" allowOverlap="1" wp14:anchorId="6F76C6DA" wp14:editId="3AB78D43">
              <wp:simplePos x="0" y="0"/>
              <wp:positionH relativeFrom="column">
                <wp:posOffset>462280</wp:posOffset>
              </wp:positionH>
              <wp:positionV relativeFrom="paragraph">
                <wp:posOffset>27305</wp:posOffset>
              </wp:positionV>
              <wp:extent cx="4755515" cy="3586480"/>
              <wp:effectExtent l="0" t="0" r="0" b="0"/>
              <wp:wrapNone/>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59" cstate="print"/>
                      <a:srcRect/>
                      <a:stretch>
                        <a:fillRect/>
                      </a:stretch>
                    </pic:blipFill>
                    <pic:spPr bwMode="auto">
                      <a:xfrm>
                        <a:off x="0" y="0"/>
                        <a:ext cx="4755515" cy="3586480"/>
                      </a:xfrm>
                      <a:prstGeom prst="rect">
                        <a:avLst/>
                      </a:prstGeom>
                      <a:noFill/>
                    </pic:spPr>
                  </pic:pic>
                </a:graphicData>
              </a:graphic>
            </wp:anchor>
          </w:drawing>
        </w:r>
      </w:del>
    </w:p>
    <w:p w:rsidR="00F96ECC" w:rsidRPr="00F96ECC" w:rsidRDefault="00F96ECC" w:rsidP="00F96ECC">
      <w:pPr>
        <w:rPr>
          <w:del w:id="212" w:author="Tom-2K19" w:date="2019-05-15T16:46:00Z"/>
        </w:rPr>
      </w:pPr>
      <w:r>
        <w:rPr>
          <w:rFonts w:hint="eastAsia"/>
        </w:rPr>
        <w:t xml:space="preserve">6</w:t>
      </w:r>
      <w:r>
        <w:t xml:space="preserve">.8</w:t>
      </w:r>
      <w:r>
        <w:tab/>
      </w:r>
    </w:p>
    <w:p w:rsidR="00AB3705" w:rsidRPr="0021250E" w:rsidRDefault="00AB3705" w:rsidP="00AB3705">
      <w:pPr>
        <w:spacing w:line="200" w:lineRule="exact"/>
        <w:rPr>
          <w:del w:id="213" w:author="Tom-2K19" w:date="2019-05-15T16:46:00Z"/>
          <w:szCs w:val="32"/>
        </w:rPr>
      </w:pPr>
    </w:p>
    <w:p w:rsidR="00AB3705" w:rsidRPr="0021250E" w:rsidRDefault="00AB3705" w:rsidP="00AB3705">
      <w:pPr>
        <w:spacing w:line="200" w:lineRule="exact"/>
        <w:rPr>
          <w:del w:id="214" w:author="Tom-2K19" w:date="2019-05-15T16:46:00Z"/>
          <w:szCs w:val="32"/>
        </w:rPr>
      </w:pPr>
    </w:p>
    <w:p w:rsidR="00AB3705" w:rsidRPr="0021250E" w:rsidRDefault="00AB3705" w:rsidP="00AB3705">
      <w:pPr>
        <w:spacing w:line="200" w:lineRule="exact"/>
        <w:rPr>
          <w:del w:id="215" w:author="Tom-2K19" w:date="2019-05-15T16:46:00Z"/>
          <w:szCs w:val="32"/>
        </w:rPr>
      </w:pPr>
    </w:p>
    <w:p w:rsidR="00AB3705" w:rsidRPr="0021250E" w:rsidRDefault="00AB3705" w:rsidP="00AB3705">
      <w:pPr>
        <w:spacing w:line="200" w:lineRule="exact"/>
        <w:rPr>
          <w:del w:id="216" w:author="Tom-2K19" w:date="2019-05-15T16:46:00Z"/>
          <w:szCs w:val="32"/>
        </w:rPr>
      </w:pPr>
    </w:p>
    <w:p w:rsidR="00AB3705" w:rsidRPr="0021250E" w:rsidRDefault="00AB3705" w:rsidP="00AB3705">
      <w:pPr>
        <w:spacing w:line="200" w:lineRule="exact"/>
        <w:rPr>
          <w:del w:id="217" w:author="Tom-2K19" w:date="2019-05-15T16:46:00Z"/>
          <w:szCs w:val="32"/>
        </w:rPr>
      </w:pPr>
    </w:p>
    <w:p w:rsidR="00AB3705" w:rsidRPr="0021250E" w:rsidRDefault="00AB3705" w:rsidP="00AB3705">
      <w:pPr>
        <w:spacing w:line="200" w:lineRule="exact"/>
        <w:rPr>
          <w:del w:id="218" w:author="Tom-2K19" w:date="2019-05-15T16:46:00Z"/>
          <w:szCs w:val="32"/>
        </w:rPr>
      </w:pPr>
    </w:p>
    <w:p w:rsidR="00AB3705" w:rsidRPr="0021250E" w:rsidRDefault="00AB3705" w:rsidP="00AB3705">
      <w:pPr>
        <w:spacing w:line="200" w:lineRule="exact"/>
        <w:rPr>
          <w:del w:id="219" w:author="Tom-2K19" w:date="2019-05-15T16:46:00Z"/>
          <w:szCs w:val="32"/>
        </w:rPr>
      </w:pPr>
    </w:p>
    <w:p w:rsidR="00AB3705" w:rsidRPr="0021250E" w:rsidRDefault="00AB3705" w:rsidP="00AB3705">
      <w:pPr>
        <w:spacing w:line="200" w:lineRule="exact"/>
        <w:rPr>
          <w:del w:id="220" w:author="Tom-2K19" w:date="2019-05-15T16:46:00Z"/>
          <w:szCs w:val="32"/>
        </w:rPr>
      </w:pPr>
    </w:p>
    <w:p w:rsidR="00AB3705" w:rsidRPr="0021250E" w:rsidRDefault="00AB3705" w:rsidP="00AB3705">
      <w:pPr>
        <w:spacing w:line="200" w:lineRule="exact"/>
        <w:rPr>
          <w:del w:id="221" w:author="Tom-2K19" w:date="2019-05-15T16:46:00Z"/>
          <w:szCs w:val="32"/>
        </w:rPr>
      </w:pPr>
    </w:p>
    <w:p w:rsidR="00AB3705" w:rsidRPr="0021250E" w:rsidRDefault="00AB3705" w:rsidP="00AB3705">
      <w:pPr>
        <w:spacing w:line="200" w:lineRule="exact"/>
        <w:rPr>
          <w:del w:id="222" w:author="Tom-2K19" w:date="2019-05-15T16:46:00Z"/>
          <w:szCs w:val="32"/>
        </w:rPr>
      </w:pPr>
    </w:p>
    <w:p w:rsidR="00AB3705" w:rsidRPr="0021250E" w:rsidRDefault="00AB3705" w:rsidP="00AB3705">
      <w:pPr>
        <w:spacing w:line="200" w:lineRule="exact"/>
        <w:rPr>
          <w:del w:id="223" w:author="Tom-2K19" w:date="2019-05-15T16:46:00Z"/>
          <w:szCs w:val="32"/>
        </w:rPr>
      </w:pPr>
    </w:p>
    <w:p w:rsidR="00AB3705" w:rsidRPr="0021250E" w:rsidRDefault="00AB3705" w:rsidP="00AB3705">
      <w:pPr>
        <w:spacing w:line="200" w:lineRule="exact"/>
        <w:rPr>
          <w:del w:id="224" w:author="Tom-2K19" w:date="2019-05-15T16:46:00Z"/>
          <w:szCs w:val="32"/>
        </w:rPr>
      </w:pPr>
    </w:p>
    <w:p w:rsidR="00AB3705" w:rsidRPr="0021250E" w:rsidRDefault="00AB3705" w:rsidP="00AB3705">
      <w:pPr>
        <w:spacing w:line="200" w:lineRule="exact"/>
        <w:rPr>
          <w:del w:id="225" w:author="Tom-2K19" w:date="2019-05-15T16:46:00Z"/>
          <w:szCs w:val="32"/>
        </w:rPr>
      </w:pPr>
    </w:p>
    <w:p w:rsidR="00AB3705" w:rsidRPr="0021250E" w:rsidRDefault="00AB3705" w:rsidP="00AB3705">
      <w:pPr>
        <w:spacing w:line="200" w:lineRule="exact"/>
        <w:rPr>
          <w:del w:id="226" w:author="Tom-2K19" w:date="2019-05-15T16:46:00Z"/>
          <w:szCs w:val="32"/>
        </w:rPr>
      </w:pPr>
    </w:p>
    <w:p w:rsidR="00AB3705" w:rsidRPr="0021250E" w:rsidRDefault="00AB3705" w:rsidP="00AB3705">
      <w:pPr>
        <w:spacing w:line="200" w:lineRule="exact"/>
        <w:rPr>
          <w:del w:id="227" w:author="Tom-2K19" w:date="2019-05-15T16:46:00Z"/>
          <w:szCs w:val="32"/>
        </w:rPr>
      </w:pPr>
    </w:p>
    <w:p w:rsidR="00AB3705" w:rsidRPr="0021250E" w:rsidRDefault="00AB3705" w:rsidP="00AB3705">
      <w:pPr>
        <w:spacing w:line="200" w:lineRule="exact"/>
        <w:rPr>
          <w:del w:id="228" w:author="Tom-2K19" w:date="2019-05-15T16:46:00Z"/>
          <w:szCs w:val="32"/>
        </w:rPr>
      </w:pPr>
    </w:p>
    <w:p w:rsidR="00AB3705" w:rsidRPr="0021250E" w:rsidRDefault="00AB3705" w:rsidP="00AB3705">
      <w:pPr>
        <w:spacing w:line="200" w:lineRule="exact"/>
        <w:rPr>
          <w:del w:id="229" w:author="Tom-2K19" w:date="2019-05-15T16:46:00Z"/>
          <w:szCs w:val="32"/>
        </w:rPr>
      </w:pPr>
    </w:p>
    <w:p w:rsidR="00AB3705" w:rsidRPr="0021250E" w:rsidRDefault="00AB3705" w:rsidP="00AB3705">
      <w:pPr>
        <w:spacing w:line="200" w:lineRule="exact"/>
        <w:rPr>
          <w:del w:id="230" w:author="Tom-2K19" w:date="2019-05-15T16:46:00Z"/>
          <w:szCs w:val="32"/>
        </w:rPr>
      </w:pPr>
    </w:p>
    <w:p w:rsidR="00AB3705" w:rsidRPr="0021250E" w:rsidRDefault="00AB3705" w:rsidP="00AB3705">
      <w:pPr>
        <w:spacing w:line="200" w:lineRule="exact"/>
        <w:rPr>
          <w:del w:id="231" w:author="Tom-2K19" w:date="2019-05-15T16:46:00Z"/>
          <w:szCs w:val="32"/>
        </w:rPr>
      </w:pPr>
    </w:p>
    <w:p w:rsidR="00AB3705" w:rsidRPr="0021250E" w:rsidRDefault="00AB3705" w:rsidP="00AB3705">
      <w:pPr>
        <w:spacing w:line="200" w:lineRule="exact"/>
        <w:rPr>
          <w:del w:id="232" w:author="Tom-2K19" w:date="2019-05-15T16:46:00Z"/>
          <w:szCs w:val="32"/>
        </w:rPr>
      </w:pPr>
    </w:p>
    <w:p w:rsidR="00AB3705" w:rsidRPr="0021250E" w:rsidRDefault="00AB3705" w:rsidP="00AB3705">
      <w:pPr>
        <w:spacing w:line="200" w:lineRule="exact"/>
        <w:rPr>
          <w:del w:id="233" w:author="Tom-2K19" w:date="2019-05-15T16:46:00Z"/>
          <w:szCs w:val="32"/>
        </w:rPr>
      </w:pPr>
    </w:p>
    <w:p w:rsidR="00AB3705" w:rsidRPr="0021250E" w:rsidRDefault="00AB3705" w:rsidP="00AB3705">
      <w:pPr>
        <w:spacing w:line="200" w:lineRule="exact"/>
        <w:rPr>
          <w:del w:id="234" w:author="Tom-2K19" w:date="2019-05-15T16:46:00Z"/>
          <w:szCs w:val="32"/>
        </w:rPr>
      </w:pPr>
    </w:p>
    <w:p w:rsidR="00AB3705" w:rsidRPr="0021250E" w:rsidRDefault="00AB3705" w:rsidP="00AB3705">
      <w:pPr>
        <w:spacing w:line="200" w:lineRule="exact"/>
        <w:rPr>
          <w:del w:id="235" w:author="Tom-2K19" w:date="2019-05-15T16:46:00Z"/>
          <w:szCs w:val="32"/>
        </w:rPr>
      </w:pPr>
    </w:p>
    <w:p w:rsidR="00AB3705" w:rsidRPr="0021250E" w:rsidRDefault="00AB3705" w:rsidP="00AB3705">
      <w:pPr>
        <w:spacing w:line="200" w:lineRule="exact"/>
        <w:rPr>
          <w:del w:id="236" w:author="Tom-2K19" w:date="2019-05-15T16:46:00Z"/>
          <w:szCs w:val="32"/>
        </w:rPr>
      </w:pPr>
    </w:p>
    <w:p w:rsidR="00AB3705" w:rsidRPr="0021250E" w:rsidRDefault="00AB3705" w:rsidP="00AB3705">
      <w:pPr>
        <w:spacing w:line="200" w:lineRule="exact"/>
        <w:rPr>
          <w:del w:id="237" w:author="Tom-2K19" w:date="2019-05-15T16:46:00Z"/>
          <w:szCs w:val="32"/>
        </w:rPr>
      </w:pPr>
    </w:p>
    <w:p w:rsidR="00AB3705" w:rsidRPr="0021250E" w:rsidRDefault="00AB3705" w:rsidP="00AB3705">
      <w:pPr>
        <w:spacing w:line="200" w:lineRule="exact"/>
        <w:rPr>
          <w:del w:id="238" w:author="Tom-2K19" w:date="2019-05-15T16:46:00Z"/>
          <w:szCs w:val="32"/>
        </w:rPr>
      </w:pPr>
    </w:p>
    <w:p w:rsidR="00AB3705" w:rsidRPr="0021250E" w:rsidRDefault="00AB3705" w:rsidP="00AB3705">
      <w:pPr>
        <w:spacing w:line="200" w:lineRule="exact"/>
        <w:rPr>
          <w:del w:id="239" w:author="Tom-2K19" w:date="2019-05-15T16:46:00Z"/>
          <w:szCs w:val="32"/>
        </w:rPr>
      </w:pPr>
    </w:p>
    <w:p w:rsidR="00AB3705" w:rsidRPr="0021250E" w:rsidRDefault="00AB3705" w:rsidP="00AB3705">
      <w:pPr>
        <w:spacing w:line="200" w:lineRule="exact"/>
        <w:rPr>
          <w:del w:id="240" w:author="Tom-2K19" w:date="2019-05-15T16:46:00Z"/>
          <w:szCs w:val="32"/>
        </w:rPr>
      </w:pPr>
    </w:p>
    <w:p w:rsidR="00AB3705" w:rsidRPr="0021250E" w:rsidRDefault="00AB3705" w:rsidP="00AB3705">
      <w:pPr>
        <w:spacing w:line="312" w:lineRule="exact"/>
        <w:rPr>
          <w:del w:id="241" w:author="Tom-2K19" w:date="2019-05-15T16:46:00Z"/>
          <w:szCs w:val="32"/>
        </w:rPr>
      </w:pPr>
    </w:p>
    <w:p w:rsidR="00AB3705" w:rsidRPr="0021250E" w:rsidRDefault="00AB3705" w:rsidP="00AB3705">
      <w:pPr>
        <w:tabs>
          <w:tab w:val="left" w:pos="700"/>
        </w:tabs>
        <w:rPr>
          <w:del w:id="242" w:author="Tom-2K19" w:date="2019-05-15T16:46:00Z"/>
          <w:szCs w:val="32"/>
        </w:rPr>
      </w:pPr>
      <w:del w:id="243" w:author="Tom-2K19" w:date="2019-05-15T16:46:00Z">
        <w:r w:rsidRPr="0021250E">
          <w:rPr>
            <w:rFonts w:eastAsia="新細明體"/>
          </w:rPr>
          <w:delText>6.6</w:delText>
        </w:r>
        <w:r w:rsidRPr="0021250E">
          <w:rPr>
            <w:szCs w:val="32"/>
          </w:rPr>
          <w:tab/>
        </w:r>
        <w:r w:rsidRPr="0021250E">
          <w:rPr>
            <w:rFonts w:eastAsia="新細明體"/>
          </w:rPr>
          <w:delText>Click [Next&gt;]</w:delText>
        </w:r>
      </w:del>
    </w:p>
    <w:p w:rsidR="00AB3705" w:rsidRPr="0021250E" w:rsidRDefault="00AB3705" w:rsidP="00AB3705">
      <w:pPr>
        <w:spacing w:line="20" w:lineRule="exact"/>
        <w:rPr>
          <w:del w:id="244" w:author="Tom-2K19" w:date="2019-05-15T16:46:00Z"/>
          <w:szCs w:val="32"/>
        </w:rPr>
      </w:pPr>
      <w:del w:id="245" w:author="Tom-2K19" w:date="2019-05-15T16:46:00Z">
        <w:r w:rsidRPr="0021250E">
          <w:rPr>
            <w:noProof/>
            <w:szCs w:val="32"/>
          </w:rPr>
          <w:drawing>
            <wp:anchor distT="0" distB="0" distL="114300" distR="114300" simplePos="0" relativeHeight="251677696" behindDoc="1" locked="0" layoutInCell="0" allowOverlap="1" wp14:anchorId="2EB304C1" wp14:editId="24CA298C">
              <wp:simplePos x="0" y="0"/>
              <wp:positionH relativeFrom="column">
                <wp:posOffset>462280</wp:posOffset>
              </wp:positionH>
              <wp:positionV relativeFrom="paragraph">
                <wp:posOffset>27305</wp:posOffset>
              </wp:positionV>
              <wp:extent cx="4755515" cy="3565525"/>
              <wp:effectExtent l="0" t="0" r="0" b="0"/>
              <wp:wrapNone/>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60" cstate="print"/>
                      <a:srcRect/>
                      <a:stretch>
                        <a:fillRect/>
                      </a:stretch>
                    </pic:blipFill>
                    <pic:spPr bwMode="auto">
                      <a:xfrm>
                        <a:off x="0" y="0"/>
                        <a:ext cx="4755515" cy="3565525"/>
                      </a:xfrm>
                      <a:prstGeom prst="rect">
                        <a:avLst/>
                      </a:prstGeom>
                      <a:noFill/>
                    </pic:spPr>
                  </pic:pic>
                </a:graphicData>
              </a:graphic>
            </wp:anchor>
          </w:drawing>
        </w:r>
      </w:del>
    </w:p>
    <w:p w:rsidR="00AB3705" w:rsidRDefault="00AB3705" w:rsidP="00AB3705">
      <w:pPr>
        <w:rPr>
          <w:del w:id="246" w:author="Tom-2K19" w:date="2019-05-15T16:46:00Z"/>
        </w:rPr>
        <w:sectPr w:rsidR="00AB3705">
          <w:pgSz w:w="12240" w:h="15840"/>
          <w:pgMar w:top="700" w:right="1440" w:bottom="1440" w:left="1000" w:header="0" w:footer="0" w:gutter="0"/>
          <w:cols w:space="720" w:equalWidth="0">
            <w:col w:w="9800"/>
          </w:cols>
        </w:sectPr>
      </w:pPr>
    </w:p>
    <w:p w:rsidR="00AB3705" w:rsidRPr="0021250E" w:rsidRDefault="00AB3705" w:rsidP="00AB3705">
      <w:pPr>
        <w:rPr>
          <w:del w:id="247" w:author="Tom-2K19" w:date="2019-05-15T16:46:00Z"/>
          <w:szCs w:val="32"/>
        </w:rPr>
      </w:pPr>
      <w:bookmarkStart w:id="248" w:name="page26"/>
      <w:bookmarkEnd w:id="248"/>
      <w:del w:id="249" w:author="Tom-2K19" w:date="2019-05-15T16:46:00Z">
        <w:r w:rsidRPr="0021250E">
          <w:rPr>
            <w:rFonts w:eastAsia="新細明體"/>
            <w:noProof/>
          </w:rPr>
          <w:drawing>
            <wp:anchor distT="0" distB="0" distL="114300" distR="114300" simplePos="0" relativeHeight="251678720" behindDoc="1" locked="0" layoutInCell="0" allowOverlap="1" wp14:anchorId="7AA893A2" wp14:editId="30349B66">
              <wp:simplePos x="0" y="0"/>
              <wp:positionH relativeFrom="page">
                <wp:posOffset>6515100</wp:posOffset>
              </wp:positionH>
              <wp:positionV relativeFrom="page">
                <wp:posOffset>257810</wp:posOffset>
              </wp:positionV>
              <wp:extent cx="572770" cy="575945"/>
              <wp:effectExtent l="0" t="0" r="0" b="0"/>
              <wp:wrapNone/>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52" cstate="print">
                        <a:clrChange>
                          <a:clrFrom>
                            <a:srgbClr val="FFFFFF"/>
                          </a:clrFrom>
                          <a:clrTo>
                            <a:srgbClr val="FFFFFF">
                              <a:alpha val="0"/>
                            </a:srgbClr>
                          </a:clrTo>
                        </a:clrChange>
                      </a:blip>
                      <a:srcRect/>
                      <a:stretch>
                        <a:fillRect/>
                      </a:stretch>
                    </pic:blipFill>
                    <pic:spPr bwMode="auto">
                      <a:xfrm>
                        <a:off x="0" y="0"/>
                        <a:ext cx="572770" cy="575945"/>
                      </a:xfrm>
                      <a:prstGeom prst="rect">
                        <a:avLst/>
                      </a:prstGeom>
                      <a:noFill/>
                    </pic:spPr>
                  </pic:pic>
                </a:graphicData>
              </a:graphic>
            </wp:anchor>
          </w:drawing>
        </w:r>
        <w:r w:rsidRPr="0021250E">
          <w:rPr>
            <w:rFonts w:eastAsia="新細明體"/>
          </w:rPr>
          <w:delText>DIKO 安裝導覽 v1.0</w:delText>
        </w:r>
      </w:del>
    </w:p>
    <w:p w:rsidR="00AB3705" w:rsidRPr="0021250E" w:rsidRDefault="00AB3705" w:rsidP="00AB3705">
      <w:pPr>
        <w:spacing w:line="241" w:lineRule="exact"/>
        <w:rPr>
          <w:del w:id="250" w:author="Tom-2K19" w:date="2019-05-15T16:46:00Z"/>
          <w:szCs w:val="32"/>
        </w:rPr>
      </w:pPr>
    </w:p>
    <w:p w:rsidR="00AB3705" w:rsidRDefault="00AB3705">
      <w:pPr>
        <w:pStyle w:val="2"/>
        <w:ind w:left="720" w:hanging="720"/>
        <w:rPr>
          <w:rPrChange w:id="251" w:author="Tom-2K19" w:date="2019-05-15T16:46:00Z">
            <w:rPr>
              <w:sz w:val="20"/>
            </w:rPr>
          </w:rPrChange>
        </w:rPr>
        <w:pPrChange w:id="252" w:author="Tom-2K19" w:date="2019-05-15T16:46:00Z">
          <w:pPr>
            <w:tabs>
              <w:tab w:val="left" w:pos="700"/>
            </w:tabs>
          </w:pPr>
        </w:pPrChange>
      </w:pPr>
      <w:del w:id="253" w:author="Tom-2K19" w:date="2019-05-15T16:46:00Z">
        <w:r w:rsidRPr="0021250E">
          <w:delText>6.7</w:delText>
        </w:r>
        <w:r w:rsidRPr="0021250E">
          <w:tab/>
        </w:r>
      </w:del>
      <w:r w:rsidRPr="007F652A">
        <w:t xml:space="preserve">Select the “Collation” tab page</w:t>
      </w:r>
      <w:ins w:id="254" w:author="Tom-2K19" w:date="2019-05-15T16:46:00Z">
        <w:r>
          <w:t xml:space="preserve"> to change the sorting sequence:</w:t>
        </w:r>
        <w:r>
          <w:br/>
        </w:r>
        <w:r w:rsidRPr="007103B4">
          <w:rPr>
            <w:noProof/>
          </w:rPr>
          <w:drawing>
            <wp:inline distT="0" distB="0" distL="0" distR="0" wp14:anchorId="6D3A611B" wp14:editId="73AC4CD4">
              <wp:extent cx="4752975" cy="3638550"/>
              <wp:effectExtent l="0" t="0" r="0" b="0"/>
              <wp:docPr id="304"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752975" cy="3638550"/>
                      </a:xfrm>
                      <a:prstGeom prst="rect">
                        <a:avLst/>
                      </a:prstGeom>
                      <a:noFill/>
                      <a:ln>
                        <a:noFill/>
                      </a:ln>
                    </pic:spPr>
                  </pic:pic>
                </a:graphicData>
              </a:graphic>
            </wp:inline>
          </w:drawing>
        </w:r>
      </w:ins>
    </w:p>
    <w:p w:rsidR="00AB3705" w:rsidRPr="0021250E" w:rsidRDefault="00AB3705" w:rsidP="00AB3705">
      <w:pPr>
        <w:spacing w:line="20" w:lineRule="exact"/>
        <w:rPr>
          <w:del w:id="255" w:author="Tom-2K19" w:date="2019-05-15T16:46:00Z"/>
          <w:lang w:eastAsia="zh-HK"/>
        </w:rPr>
      </w:pPr>
      <w:del w:id="256" w:author="Tom-2K19" w:date="2019-05-15T16:46:00Z">
        <w:r w:rsidRPr="0021250E">
          <w:rPr>
            <w:noProof/>
          </w:rPr>
          <w:drawing>
            <wp:anchor distT="0" distB="0" distL="114300" distR="114300" simplePos="0" relativeHeight="251679744" behindDoc="1" locked="0" layoutInCell="0" allowOverlap="1" wp14:anchorId="340C6351" wp14:editId="5A4AEF78">
              <wp:simplePos x="0" y="0"/>
              <wp:positionH relativeFrom="column">
                <wp:posOffset>462280</wp:posOffset>
              </wp:positionH>
              <wp:positionV relativeFrom="paragraph">
                <wp:posOffset>28575</wp:posOffset>
              </wp:positionV>
              <wp:extent cx="4755515" cy="3639185"/>
              <wp:effectExtent l="0" t="0" r="0" b="0"/>
              <wp:wrapNone/>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62" cstate="print"/>
                      <a:srcRect/>
                      <a:stretch>
                        <a:fillRect/>
                      </a:stretch>
                    </pic:blipFill>
                    <pic:spPr bwMode="auto">
                      <a:xfrm>
                        <a:off x="0" y="0"/>
                        <a:ext cx="4755515" cy="3639185"/>
                      </a:xfrm>
                      <a:prstGeom prst="rect">
                        <a:avLst/>
                      </a:prstGeom>
                      <a:noFill/>
                    </pic:spPr>
                  </pic:pic>
                </a:graphicData>
              </a:graphic>
            </wp:anchor>
          </w:drawing>
        </w:r>
      </w:del>
      <w:r w:rsidR="00F96ECC" w:rsidRPr="0021250E">
        <w:rPr>
          <w:rFonts w:hint="eastAsia"/>
          <w:lang w:eastAsia="zh-HK"/>
        </w:rPr>
        <w:t xml:space="preserve">6</w:t>
      </w:r>
      <w:r w:rsidR="00F96ECC" w:rsidRPr="0021250E">
        <w:rPr>
          <w:lang w:eastAsia="zh-HK"/>
        </w:rPr>
        <w:t xml:space="preserve">.9</w:t>
      </w:r>
      <w:r w:rsidR="00F96ECC" w:rsidRPr="0021250E">
        <w:rPr>
          <w:lang w:eastAsia="zh-HK"/>
        </w:rPr>
        <w:tab/>
      </w:r>
    </w:p>
    <w:p w:rsidR="00AB3705" w:rsidRDefault="00AB3705" w:rsidP="00AB3705">
      <w:pPr>
        <w:spacing w:line="200" w:lineRule="exact"/>
        <w:rPr>
          <w:del w:id="257" w:author="Tom-2K19" w:date="2019-05-15T16:46:00Z"/>
          <w:sz w:val="20"/>
          <w:szCs w:val="20"/>
        </w:rPr>
      </w:pPr>
    </w:p>
    <w:p w:rsidR="00AB3705" w:rsidRDefault="00AB3705" w:rsidP="00AB3705">
      <w:pPr>
        <w:spacing w:line="200" w:lineRule="exact"/>
        <w:rPr>
          <w:del w:id="258" w:author="Tom-2K19" w:date="2019-05-15T16:46:00Z"/>
          <w:sz w:val="20"/>
          <w:szCs w:val="20"/>
        </w:rPr>
      </w:pPr>
    </w:p>
    <w:p w:rsidR="00AB3705" w:rsidRDefault="00AB3705" w:rsidP="00AB3705">
      <w:pPr>
        <w:spacing w:line="200" w:lineRule="exact"/>
        <w:rPr>
          <w:del w:id="259" w:author="Tom-2K19" w:date="2019-05-15T16:46:00Z"/>
          <w:sz w:val="20"/>
          <w:szCs w:val="20"/>
        </w:rPr>
      </w:pPr>
    </w:p>
    <w:p w:rsidR="00AB3705" w:rsidRDefault="00AB3705" w:rsidP="00AB3705">
      <w:pPr>
        <w:spacing w:line="200" w:lineRule="exact"/>
        <w:rPr>
          <w:del w:id="260" w:author="Tom-2K19" w:date="2019-05-15T16:46:00Z"/>
          <w:sz w:val="20"/>
          <w:szCs w:val="20"/>
        </w:rPr>
      </w:pPr>
    </w:p>
    <w:p w:rsidR="00AB3705" w:rsidRDefault="00AB3705" w:rsidP="00AB3705">
      <w:pPr>
        <w:spacing w:line="200" w:lineRule="exact"/>
        <w:rPr>
          <w:del w:id="261" w:author="Tom-2K19" w:date="2019-05-15T16:46:00Z"/>
          <w:sz w:val="20"/>
          <w:szCs w:val="20"/>
        </w:rPr>
      </w:pPr>
    </w:p>
    <w:p w:rsidR="00AB3705" w:rsidRDefault="00AB3705" w:rsidP="00AB3705">
      <w:pPr>
        <w:spacing w:line="200" w:lineRule="exact"/>
        <w:rPr>
          <w:del w:id="262" w:author="Tom-2K19" w:date="2019-05-15T16:46:00Z"/>
          <w:sz w:val="20"/>
          <w:szCs w:val="20"/>
        </w:rPr>
      </w:pPr>
    </w:p>
    <w:p w:rsidR="00AB3705" w:rsidRDefault="00AB3705" w:rsidP="00AB3705">
      <w:pPr>
        <w:spacing w:line="200" w:lineRule="exact"/>
        <w:rPr>
          <w:del w:id="263" w:author="Tom-2K19" w:date="2019-05-15T16:46:00Z"/>
          <w:sz w:val="20"/>
          <w:szCs w:val="20"/>
        </w:rPr>
      </w:pPr>
    </w:p>
    <w:p w:rsidR="00AB3705" w:rsidRDefault="00AB3705" w:rsidP="00AB3705">
      <w:pPr>
        <w:spacing w:line="200" w:lineRule="exact"/>
        <w:rPr>
          <w:del w:id="264" w:author="Tom-2K19" w:date="2019-05-15T16:46:00Z"/>
          <w:sz w:val="20"/>
          <w:szCs w:val="20"/>
        </w:rPr>
      </w:pPr>
    </w:p>
    <w:p w:rsidR="00AB3705" w:rsidRDefault="00AB3705" w:rsidP="00AB3705">
      <w:pPr>
        <w:spacing w:line="200" w:lineRule="exact"/>
        <w:rPr>
          <w:del w:id="265" w:author="Tom-2K19" w:date="2019-05-15T16:46:00Z"/>
          <w:sz w:val="20"/>
          <w:szCs w:val="20"/>
        </w:rPr>
      </w:pPr>
    </w:p>
    <w:p w:rsidR="00AB3705" w:rsidRDefault="00AB3705" w:rsidP="00AB3705">
      <w:pPr>
        <w:spacing w:line="200" w:lineRule="exact"/>
        <w:rPr>
          <w:del w:id="266" w:author="Tom-2K19" w:date="2019-05-15T16:46:00Z"/>
          <w:sz w:val="20"/>
          <w:szCs w:val="20"/>
        </w:rPr>
      </w:pPr>
    </w:p>
    <w:p w:rsidR="00AB3705" w:rsidRDefault="00AB3705" w:rsidP="00AB3705">
      <w:pPr>
        <w:spacing w:line="200" w:lineRule="exact"/>
        <w:rPr>
          <w:del w:id="267" w:author="Tom-2K19" w:date="2019-05-15T16:46:00Z"/>
          <w:sz w:val="20"/>
          <w:szCs w:val="20"/>
        </w:rPr>
      </w:pPr>
    </w:p>
    <w:p w:rsidR="00AB3705" w:rsidRDefault="00AB3705" w:rsidP="00AB3705">
      <w:pPr>
        <w:spacing w:line="200" w:lineRule="exact"/>
        <w:rPr>
          <w:del w:id="268" w:author="Tom-2K19" w:date="2019-05-15T16:46:00Z"/>
          <w:sz w:val="20"/>
          <w:szCs w:val="20"/>
        </w:rPr>
      </w:pPr>
    </w:p>
    <w:p w:rsidR="00AB3705" w:rsidRDefault="00AB3705" w:rsidP="00AB3705">
      <w:pPr>
        <w:spacing w:line="200" w:lineRule="exact"/>
        <w:rPr>
          <w:del w:id="269" w:author="Tom-2K19" w:date="2019-05-15T16:46:00Z"/>
          <w:sz w:val="20"/>
          <w:szCs w:val="20"/>
        </w:rPr>
      </w:pPr>
    </w:p>
    <w:p w:rsidR="00AB3705" w:rsidRDefault="00AB3705" w:rsidP="00AB3705">
      <w:pPr>
        <w:spacing w:line="200" w:lineRule="exact"/>
        <w:rPr>
          <w:del w:id="270" w:author="Tom-2K19" w:date="2019-05-15T16:46:00Z"/>
          <w:sz w:val="20"/>
          <w:szCs w:val="20"/>
        </w:rPr>
      </w:pPr>
    </w:p>
    <w:p w:rsidR="00AB3705" w:rsidRDefault="00AB3705" w:rsidP="00AB3705">
      <w:pPr>
        <w:spacing w:line="200" w:lineRule="exact"/>
        <w:rPr>
          <w:del w:id="271" w:author="Tom-2K19" w:date="2019-05-15T16:46:00Z"/>
          <w:sz w:val="20"/>
          <w:szCs w:val="20"/>
        </w:rPr>
      </w:pPr>
    </w:p>
    <w:p w:rsidR="00AB3705" w:rsidRDefault="00AB3705" w:rsidP="00AB3705">
      <w:pPr>
        <w:spacing w:line="200" w:lineRule="exact"/>
        <w:rPr>
          <w:del w:id="272" w:author="Tom-2K19" w:date="2019-05-15T16:46:00Z"/>
          <w:sz w:val="20"/>
          <w:szCs w:val="20"/>
        </w:rPr>
      </w:pPr>
    </w:p>
    <w:p w:rsidR="00AB3705" w:rsidRDefault="00AB3705" w:rsidP="00AB3705">
      <w:pPr>
        <w:spacing w:line="200" w:lineRule="exact"/>
        <w:rPr>
          <w:del w:id="273" w:author="Tom-2K19" w:date="2019-05-15T16:46:00Z"/>
          <w:sz w:val="20"/>
          <w:szCs w:val="20"/>
        </w:rPr>
      </w:pPr>
    </w:p>
    <w:p w:rsidR="00AB3705" w:rsidRDefault="00AB3705" w:rsidP="00AB3705">
      <w:pPr>
        <w:spacing w:line="200" w:lineRule="exact"/>
        <w:rPr>
          <w:del w:id="274" w:author="Tom-2K19" w:date="2019-05-15T16:46:00Z"/>
          <w:sz w:val="20"/>
          <w:szCs w:val="20"/>
        </w:rPr>
      </w:pPr>
    </w:p>
    <w:p w:rsidR="00AB3705" w:rsidRDefault="00AB3705" w:rsidP="00AB3705">
      <w:pPr>
        <w:spacing w:line="200" w:lineRule="exact"/>
        <w:rPr>
          <w:del w:id="275" w:author="Tom-2K19" w:date="2019-05-15T16:46:00Z"/>
          <w:sz w:val="20"/>
          <w:szCs w:val="20"/>
        </w:rPr>
      </w:pPr>
    </w:p>
    <w:p w:rsidR="00AB3705" w:rsidRDefault="00AB3705" w:rsidP="00AB3705">
      <w:pPr>
        <w:spacing w:line="200" w:lineRule="exact"/>
        <w:rPr>
          <w:del w:id="276" w:author="Tom-2K19" w:date="2019-05-15T16:46:00Z"/>
          <w:sz w:val="20"/>
          <w:szCs w:val="20"/>
        </w:rPr>
      </w:pPr>
    </w:p>
    <w:p w:rsidR="00AB3705" w:rsidRDefault="00AB3705" w:rsidP="00AB3705">
      <w:pPr>
        <w:spacing w:line="200" w:lineRule="exact"/>
        <w:rPr>
          <w:del w:id="277" w:author="Tom-2K19" w:date="2019-05-15T16:46:00Z"/>
          <w:sz w:val="20"/>
          <w:szCs w:val="20"/>
        </w:rPr>
      </w:pPr>
    </w:p>
    <w:p w:rsidR="00AB3705" w:rsidRDefault="00AB3705" w:rsidP="00AB3705">
      <w:pPr>
        <w:spacing w:line="200" w:lineRule="exact"/>
        <w:rPr>
          <w:del w:id="278" w:author="Tom-2K19" w:date="2019-05-15T16:46:00Z"/>
          <w:sz w:val="20"/>
          <w:szCs w:val="20"/>
        </w:rPr>
      </w:pPr>
    </w:p>
    <w:p w:rsidR="00AB3705" w:rsidRDefault="00AB3705" w:rsidP="00AB3705">
      <w:pPr>
        <w:spacing w:line="200" w:lineRule="exact"/>
        <w:rPr>
          <w:del w:id="279" w:author="Tom-2K19" w:date="2019-05-15T16:46:00Z"/>
          <w:sz w:val="20"/>
          <w:szCs w:val="20"/>
        </w:rPr>
      </w:pPr>
    </w:p>
    <w:p w:rsidR="00AB3705" w:rsidRDefault="00AB3705" w:rsidP="00AB3705">
      <w:pPr>
        <w:spacing w:line="200" w:lineRule="exact"/>
        <w:rPr>
          <w:del w:id="280" w:author="Tom-2K19" w:date="2019-05-15T16:46:00Z"/>
          <w:sz w:val="20"/>
          <w:szCs w:val="20"/>
        </w:rPr>
      </w:pPr>
    </w:p>
    <w:p w:rsidR="00AB3705" w:rsidRDefault="00AB3705" w:rsidP="00AB3705">
      <w:pPr>
        <w:spacing w:line="200" w:lineRule="exact"/>
        <w:rPr>
          <w:del w:id="281" w:author="Tom-2K19" w:date="2019-05-15T16:46:00Z"/>
          <w:sz w:val="20"/>
          <w:szCs w:val="20"/>
        </w:rPr>
      </w:pPr>
    </w:p>
    <w:p w:rsidR="00AB3705" w:rsidRDefault="00AB3705" w:rsidP="00AB3705">
      <w:pPr>
        <w:spacing w:line="200" w:lineRule="exact"/>
        <w:rPr>
          <w:del w:id="282" w:author="Tom-2K19" w:date="2019-05-15T16:46:00Z"/>
          <w:sz w:val="20"/>
          <w:szCs w:val="20"/>
        </w:rPr>
      </w:pPr>
    </w:p>
    <w:p w:rsidR="00AB3705" w:rsidRDefault="00AB3705" w:rsidP="00AB3705">
      <w:pPr>
        <w:spacing w:line="200" w:lineRule="exact"/>
        <w:rPr>
          <w:del w:id="283" w:author="Tom-2K19" w:date="2019-05-15T16:46:00Z"/>
          <w:sz w:val="20"/>
          <w:szCs w:val="20"/>
        </w:rPr>
      </w:pPr>
    </w:p>
    <w:p w:rsidR="00AB3705" w:rsidRDefault="00AB3705" w:rsidP="00AB3705">
      <w:pPr>
        <w:spacing w:line="200" w:lineRule="exact"/>
        <w:rPr>
          <w:del w:id="284" w:author="Tom-2K19" w:date="2019-05-15T16:46:00Z"/>
          <w:sz w:val="20"/>
          <w:szCs w:val="20"/>
        </w:rPr>
      </w:pPr>
    </w:p>
    <w:p w:rsidR="00AB3705" w:rsidRDefault="00AB3705" w:rsidP="00AB3705">
      <w:pPr>
        <w:spacing w:line="395" w:lineRule="exact"/>
        <w:rPr>
          <w:del w:id="285" w:author="Tom-2K19" w:date="2019-05-15T16:46:00Z"/>
          <w:sz w:val="20"/>
          <w:szCs w:val="20"/>
        </w:rPr>
      </w:pPr>
    </w:p>
    <w:p w:rsidR="00AB3705" w:rsidRPr="007103B4" w:rsidRDefault="00AB3705">
      <w:pPr>
        <w:pStyle w:val="2"/>
        <w:ind w:left="720" w:hanging="720"/>
        <w:rPr>
          <w:rPrChange w:id="286" w:author="Tom-2K19" w:date="2019-05-15T16:46:00Z">
            <w:rPr>
              <w:sz w:val="20"/>
            </w:rPr>
          </w:rPrChange>
        </w:rPr>
        <w:pPrChange w:id="287" w:author="Tom-2K19" w:date="2019-05-15T16:46:00Z">
          <w:pPr>
            <w:tabs>
              <w:tab w:val="left" w:pos="700"/>
            </w:tabs>
          </w:pPr>
        </w:pPrChange>
      </w:pPr>
      <w:del w:id="288" w:author="Tom-2K19" w:date="2019-05-15T16:46:00Z">
        <w:r w:rsidRPr="00F530E6">
          <w:rPr>
            <w:rFonts w:eastAsia="SimSun" w:cs="Calibri"/>
            <w:lang w:eastAsia="zh-CN"/>
          </w:rPr>
          <w:delText>6.8</w:delText>
        </w:r>
        <w:r>
          <w:rPr>
            <w:sz w:val="20"/>
            <w:szCs w:val="20"/>
            <w:lang w:eastAsia="zh-CN"/>
          </w:rPr>
          <w:tab/>
        </w:r>
      </w:del>
      <w:r w:rsidRPr="007F652A">
        <w:t xml:space="preserve">Click [Customize]</w:t>
      </w:r>
      <w:r w:rsidR="00F96ECC">
        <w:br/>
      </w:r>
      <w:ins w:id="289" w:author="Tom-2K19" w:date="2019-05-15T16:46:00Z">
        <w:r>
          <w:br/>
        </w:r>
        <w:r w:rsidRPr="007103B4">
          <w:rPr>
            <w:noProof/>
          </w:rPr>
          <w:drawing>
            <wp:inline distT="0" distB="0" distL="0" distR="0" wp14:anchorId="07D1AEA8" wp14:editId="12261144">
              <wp:extent cx="4752975" cy="3562350"/>
              <wp:effectExtent l="0" t="0" r="0" b="0"/>
              <wp:docPr id="303"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752975" cy="3562350"/>
                      </a:xfrm>
                      <a:prstGeom prst="rect">
                        <a:avLst/>
                      </a:prstGeom>
                      <a:noFill/>
                      <a:ln>
                        <a:noFill/>
                      </a:ln>
                    </pic:spPr>
                  </pic:pic>
                </a:graphicData>
              </a:graphic>
            </wp:inline>
          </w:drawing>
        </w:r>
      </w:ins>
    </w:p>
    <w:p w:rsidR="00AB3705" w:rsidRPr="0021250E" w:rsidRDefault="00AB3705" w:rsidP="00AB3705">
      <w:pPr>
        <w:spacing w:line="20" w:lineRule="exact"/>
        <w:rPr>
          <w:del w:id="290" w:author="Tom-2K19" w:date="2019-05-15T16:46:00Z"/>
          <w:lang w:eastAsia="zh-HK"/>
        </w:rPr>
      </w:pPr>
      <w:del w:id="291" w:author="Tom-2K19" w:date="2019-05-15T16:46:00Z">
        <w:r w:rsidRPr="0021250E">
          <w:rPr>
            <w:noProof/>
          </w:rPr>
          <w:drawing>
            <wp:anchor distT="0" distB="0" distL="114300" distR="114300" simplePos="0" relativeHeight="251680768" behindDoc="1" locked="0" layoutInCell="0" allowOverlap="1" wp14:anchorId="597113F3" wp14:editId="62173E99">
              <wp:simplePos x="0" y="0"/>
              <wp:positionH relativeFrom="column">
                <wp:posOffset>462280</wp:posOffset>
              </wp:positionH>
              <wp:positionV relativeFrom="paragraph">
                <wp:posOffset>27305</wp:posOffset>
              </wp:positionV>
              <wp:extent cx="4755515" cy="3561080"/>
              <wp:effectExtent l="0" t="0" r="0" b="0"/>
              <wp:wrapNone/>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64" cstate="print"/>
                      <a:srcRect/>
                      <a:stretch>
                        <a:fillRect/>
                      </a:stretch>
                    </pic:blipFill>
                    <pic:spPr bwMode="auto">
                      <a:xfrm>
                        <a:off x="0" y="0"/>
                        <a:ext cx="4755515" cy="3561080"/>
                      </a:xfrm>
                      <a:prstGeom prst="rect">
                        <a:avLst/>
                      </a:prstGeom>
                      <a:noFill/>
                    </pic:spPr>
                  </pic:pic>
                </a:graphicData>
              </a:graphic>
            </wp:anchor>
          </w:drawing>
        </w:r>
      </w:del>
      <w:r w:rsidR="00F96ECC" w:rsidRPr="0021250E">
        <w:rPr>
          <w:rFonts w:hint="eastAsia"/>
          <w:lang w:eastAsia="zh-HK"/>
        </w:rPr>
        <w:t xml:space="preserve">6</w:t>
      </w:r>
      <w:r w:rsidR="00F96ECC" w:rsidRPr="0021250E">
        <w:rPr>
          <w:lang w:eastAsia="zh-HK"/>
        </w:rPr>
        <w:t xml:space="preserve">.10</w:t>
      </w:r>
      <w:r w:rsidR="00F96ECC" w:rsidRPr="0021250E">
        <w:rPr>
          <w:lang w:eastAsia="zh-HK"/>
        </w:rPr>
        <w:tab/>
      </w:r>
    </w:p>
    <w:p w:rsidR="00AB3705" w:rsidRDefault="00AB3705" w:rsidP="00AB3705">
      <w:pPr>
        <w:rPr>
          <w:del w:id="292" w:author="Tom-2K19" w:date="2019-05-15T16:46:00Z"/>
        </w:rPr>
        <w:sectPr w:rsidR="00AB3705">
          <w:pgSz w:w="12240" w:h="15840"/>
          <w:pgMar w:top="700" w:right="1440" w:bottom="1440" w:left="1000" w:header="0" w:footer="0" w:gutter="0"/>
          <w:cols w:space="720" w:equalWidth="0">
            <w:col w:w="9800"/>
          </w:cols>
        </w:sectPr>
      </w:pPr>
    </w:p>
    <w:p w:rsidR="00AB3705" w:rsidRDefault="00AB3705" w:rsidP="00AB3705">
      <w:pPr>
        <w:rPr>
          <w:del w:id="293" w:author="Tom-2K19" w:date="2019-05-15T16:46:00Z"/>
          <w:sz w:val="20"/>
          <w:szCs w:val="20"/>
        </w:rPr>
      </w:pPr>
      <w:bookmarkStart w:id="294" w:name="page27"/>
      <w:bookmarkEnd w:id="294"/>
      <w:del w:id="295" w:author="Tom-2K19" w:date="2019-05-15T16:46:00Z">
        <w:r>
          <w:rPr>
            <w:rFonts w:eastAsia="Calibri"/>
            <w:noProof/>
          </w:rPr>
          <w:drawing>
            <wp:anchor distT="0" distB="0" distL="114300" distR="114300" simplePos="0" relativeHeight="251681792" behindDoc="1" locked="0" layoutInCell="0" allowOverlap="1" wp14:anchorId="30C94DF2" wp14:editId="35C01900">
              <wp:simplePos x="0" y="0"/>
              <wp:positionH relativeFrom="page">
                <wp:posOffset>6515100</wp:posOffset>
              </wp:positionH>
              <wp:positionV relativeFrom="page">
                <wp:posOffset>257810</wp:posOffset>
              </wp:positionV>
              <wp:extent cx="572770" cy="575945"/>
              <wp:effectExtent l="0" t="0" r="0" b="0"/>
              <wp:wrapNone/>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52" cstate="print">
                        <a:clrChange>
                          <a:clrFrom>
                            <a:srgbClr val="FFFFFF"/>
                          </a:clrFrom>
                          <a:clrTo>
                            <a:srgbClr val="FFFFFF">
                              <a:alpha val="0"/>
                            </a:srgbClr>
                          </a:clrTo>
                        </a:clrChange>
                      </a:blip>
                      <a:srcRect/>
                      <a:stretch>
                        <a:fillRect/>
                      </a:stretch>
                    </pic:blipFill>
                    <pic:spPr bwMode="auto">
                      <a:xfrm>
                        <a:off x="0" y="0"/>
                        <a:ext cx="572770" cy="575945"/>
                      </a:xfrm>
                      <a:prstGeom prst="rect">
                        <a:avLst/>
                      </a:prstGeom>
                      <a:noFill/>
                    </pic:spPr>
                  </pic:pic>
                </a:graphicData>
              </a:graphic>
            </wp:anchor>
          </w:drawing>
        </w:r>
        <w:r w:rsidRPr="00F530E6">
          <w:rPr>
            <w:rFonts w:eastAsia="SimSun"/>
            <w:lang w:eastAsia="zh-CN"/>
          </w:rPr>
          <w:delText>DIKO 安裝導覽 v1.0</w:delText>
        </w:r>
      </w:del>
    </w:p>
    <w:p w:rsidR="00AB3705" w:rsidRDefault="00AB3705" w:rsidP="00AB3705">
      <w:pPr>
        <w:spacing w:line="241" w:lineRule="exact"/>
        <w:rPr>
          <w:del w:id="296" w:author="Tom-2K19" w:date="2019-05-15T16:46:00Z"/>
          <w:sz w:val="20"/>
          <w:szCs w:val="20"/>
        </w:rPr>
      </w:pPr>
    </w:p>
    <w:p w:rsidR="00AB3705" w:rsidRDefault="00AB3705">
      <w:pPr>
        <w:pStyle w:val="2"/>
        <w:ind w:left="720" w:hanging="720"/>
        <w:rPr>
          <w:rPrChange w:id="297" w:author="Tom-2K19" w:date="2019-05-15T16:46:00Z">
            <w:rPr>
              <w:sz w:val="20"/>
            </w:rPr>
          </w:rPrChange>
        </w:rPr>
        <w:pPrChange w:id="298" w:author="Tom-2K19" w:date="2019-05-15T16:46:00Z">
          <w:pPr>
            <w:tabs>
              <w:tab w:val="left" w:pos="700"/>
            </w:tabs>
          </w:pPr>
        </w:pPrChange>
      </w:pPr>
      <w:del w:id="299" w:author="Tom-2K19" w:date="2019-05-15T16:46:00Z">
        <w:r w:rsidRPr="00F530E6">
          <w:rPr>
            <w:rFonts w:eastAsia="SimSun" w:cs="Calibri"/>
            <w:lang w:eastAsia="zh-CN"/>
          </w:rPr>
          <w:delText>6.9</w:delText>
        </w:r>
        <w:r>
          <w:rPr>
            <w:sz w:val="20"/>
            <w:szCs w:val="20"/>
            <w:lang w:eastAsia="zh-CN"/>
          </w:rPr>
          <w:tab/>
        </w:r>
        <w:r w:rsidRPr="00F530E6">
          <w:rPr>
            <w:rFonts w:eastAsia="SimSun" w:cs="Calibri"/>
            <w:lang w:eastAsia="zh-CN"/>
          </w:rPr>
          <w:delText>Select</w:delText>
        </w:r>
      </w:del>
      <w:ins w:id="300" w:author="Tom-2K19" w:date="2019-05-15T16:46:00Z">
        <w:r>
          <w:rPr>
            <w:noProof/>
          </w:rPr>
          <mc:AlternateContent>
            <mc:Choice Requires="wps">
              <w:drawing>
                <wp:anchor distT="0" distB="0" distL="114300" distR="114300" simplePos="0" relativeHeight="251662336" behindDoc="0" locked="0" layoutInCell="1" allowOverlap="1" wp14:anchorId="258BF7E8" wp14:editId="05B25022">
                  <wp:simplePos x="0" y="0"/>
                  <wp:positionH relativeFrom="column">
                    <wp:posOffset>426720</wp:posOffset>
                  </wp:positionH>
                  <wp:positionV relativeFrom="paragraph">
                    <wp:posOffset>816610</wp:posOffset>
                  </wp:positionV>
                  <wp:extent cx="457200" cy="447675"/>
                  <wp:effectExtent l="19050" t="19050" r="19050" b="19050"/>
                  <wp:wrapNone/>
                  <wp:docPr id="366" name="Oval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7200" cy="447675"/>
                          </a:xfrm>
                          <a:prstGeom prst="ellipse">
                            <a:avLst/>
                          </a:prstGeom>
                          <a:noFill/>
                          <a:ln w="2857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AD71945" id="Oval 8" o:spid="_x0000_s1026" style="position:absolute;margin-left:33.6pt;margin-top:64.3pt;width:36pt;height:35.2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nnJCscgIAAO4EAAAOAAAAZHJzL2Uyb0RvYy54bWysVNuO2yAQfa/Uf0C8J7azzmWtdVZRHFeV tt2Vtv0AYnCMioECibOt9t87YCdNui9VVT/ggYHDnJkz3N0fW4EOzFiuZI6TcYwRk5WiXO5y/PVL OVpgZB2RlAglWY5fmMX3y/fv7jqdsYlqlKDMIACRNut0jhvndBZFtmpYS+xYaSbBWSvTEgdTs4uo IR2gtyKaxPEs6pSh2qiKWQurRe/Ey4Bf16xyj3VtmUMixxCbC6MJ49aP0fKOZDtDdMOrIQzyD1G0 hEu49AxVEEfQ3vA3UC2vjLKqduNKtZGqa16xwAHYJPEfbJ4bolngAsmx+pwm+/9gq8+HJ4M4zfHN bIaRJC0U6fFABFr43HTaZrDlWT8Zz87qB1V9s0iqdUPkjq2MUV3DCIWIEr8/ujrgJxaOom33SVEA JnunQpqOtWk9ICQAHUM1Xs7VYEeHKlhMp3OoMEYVuNJ0PptPww0kOx3WxroPTLXIGzlmQnBtfb5I Rg4P1vl4SHba5ZelKrkQoeZCoi7Hk8UUYAM1JTj13jAxu+1aGAR5yHFZxvANd9vLbUbtJQ1oPgeb wXaEi96G24X0eEAJ4hmsXhc/b+PbzWKzSEfpZLYZpXFRjFblOh3NymQ+LW6K9bpIXn1oSZo1nFIm fXQnjSbp32lg6JZeXWeVXrGw12RL+N6Sja7DCJkFVqd/YBeK7+vd62ar6AvU3qi+6eCRAKNR5gdG HTRcju33PTEMI/FRgn5ukzT1HRomofYYmUvP9tJDZAVQOXYY9eba9V2914bvGrgpCWWVagWaq3kQ g9djH9WgVGiqwGB4AHzXXs7Drt/P1PIXAAAA//8DAFBLAwQUAAYACAAAACEAYBcXY+AAAAAKAQAA DwAAAGRycy9kb3ducmV2LnhtbEyPQU+DQBCF7yb+h82YeLNLMSIgS0M0ejHRWE3T4wBbQNlZwi4U /fVOT3qbee/lzTfZZjG9mPXoOksK1qsAhKbK1h01Cj7eH69iEM4j1dhb0gq+tYNNfn6WYVrbI73p eesbwSXkUlTQej+kUrqq1Qbdyg6a2DvY0aDndWxkPeKRy00vwyCIpMGO+EKLg75vdfW1nYyCYv55 wtfuubyZbLzsD/Kh2L18KnV5sRR3ILxe/F8YTviMDjkzlXai2oleQXQbcpL1MI5AnALXCSslD0my Bpln8v8L+S8AAAD//wMAUEsBAi0AFAAGAAgAAAAhALaDOJL+AAAA4QEAABMAAAAAAAAAAAAAAAAA AAAAAFtDb250ZW50X1R5cGVzXS54bWxQSwECLQAUAAYACAAAACEAOP0h/9YAAACUAQAACwAAAAAA AAAAAAAAAAAvAQAAX3JlbHMvLnJlbHNQSwECLQAUAAYACAAAACEAp5yQrHICAADuBAAADgAAAAAA AAAAAAAAAAAuAgAAZHJzL2Uyb0RvYy54bWxQSwECLQAUAAYACAAAACEAYBcXY+AAAAAKAQAADwAA AAAAAAAAAAAAAADMBAAAZHJzL2Rvd25yZXYueG1sUEsFBgAAAAAEAAQA8wAAANkFAAAAAA== " filled="f" strokecolor="red" strokeweight="2.25pt"/>
              </w:pict>
            </mc:Fallback>
          </mc:AlternateContent>
        </w:r>
        <w:r>
          <w:t xml:space="preserve">Click “</w:t>
        </w:r>
        <w:r w:rsidRPr="006A454E">
          <w:rPr>
            <w:u w:val="single"/>
          </w:rPr>
          <w:t xml:space="preserve">W</w:t>
        </w:r>
        <w:r>
          <w:t xml:space="preserve">indows collation you would like to use:” first. Then select</w:t>
        </w:r>
      </w:ins>
      <w:r w:rsidRPr="007F652A">
        <w:t xml:space="preserve"> “Chinese_Hong_Kong_Stroke_90” and checked the “Accent</w:t>
      </w:r>
      <w:del w:id="301" w:author="Tom-2K19" w:date="2019-05-15T16:46:00Z">
        <w:r w:rsidRPr="00F530E6">
          <w:rPr>
            <w:rFonts w:eastAsia="SimSun" w:cs="Calibri"/>
            <w:lang w:eastAsia="zh-CN"/>
          </w:rPr>
          <w:delText>‐</w:delText>
        </w:r>
      </w:del>
      <w:ins w:id="302" w:author="Tom-2K19" w:date="2019-05-15T16:46:00Z">
        <w:r>
          <w:t xml:space="preserve">-</w:t>
        </w:r>
      </w:ins>
      <w:r w:rsidRPr="007F652A">
        <w:t xml:space="preserve">sensitive” then click [OK]</w:t>
      </w:r>
      <w:ins w:id="303" w:author="Tom-2K19" w:date="2019-05-15T16:46:00Z">
        <w:r>
          <w:br/>
        </w:r>
        <w:r w:rsidRPr="007103B4">
          <w:rPr>
            <w:noProof/>
          </w:rPr>
          <w:drawing>
            <wp:inline distT="0" distB="0" distL="0" distR="0" wp14:anchorId="24B8DB74" wp14:editId="62C7C655">
              <wp:extent cx="5105400" cy="3590925"/>
              <wp:effectExtent l="0" t="0" r="0" b="0"/>
              <wp:docPr id="302"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105400" cy="3590925"/>
                      </a:xfrm>
                      <a:prstGeom prst="rect">
                        <a:avLst/>
                      </a:prstGeom>
                      <a:noFill/>
                      <a:ln>
                        <a:noFill/>
                      </a:ln>
                    </pic:spPr>
                  </pic:pic>
                </a:graphicData>
              </a:graphic>
            </wp:inline>
          </w:drawing>
        </w:r>
      </w:ins>
    </w:p>
    <w:p w:rsidR="00AB3705" w:rsidRPr="00F96ECC" w:rsidRDefault="00AB3705" w:rsidP="00AB3705">
      <w:pPr>
        <w:spacing w:line="20" w:lineRule="exact"/>
        <w:rPr>
          <w:del w:id="304" w:author="Tom-2K19" w:date="2019-05-15T16:46:00Z"/>
          <w:lang w:eastAsia="zh-HK"/>
        </w:rPr>
      </w:pPr>
      <w:del w:id="305" w:author="Tom-2K19" w:date="2019-05-15T16:46:00Z">
        <w:r w:rsidRPr="00F96ECC">
          <w:rPr>
            <w:noProof/>
          </w:rPr>
          <w:drawing>
            <wp:anchor distT="0" distB="0" distL="114300" distR="114300" simplePos="0" relativeHeight="251682816" behindDoc="1" locked="0" layoutInCell="0" allowOverlap="1" wp14:anchorId="251098E0" wp14:editId="08C595BB">
              <wp:simplePos x="0" y="0"/>
              <wp:positionH relativeFrom="column">
                <wp:posOffset>462280</wp:posOffset>
              </wp:positionH>
              <wp:positionV relativeFrom="paragraph">
                <wp:posOffset>27305</wp:posOffset>
              </wp:positionV>
              <wp:extent cx="5104765" cy="3590290"/>
              <wp:effectExtent l="0" t="0" r="0" b="0"/>
              <wp:wrapNone/>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66" cstate="print"/>
                      <a:srcRect/>
                      <a:stretch>
                        <a:fillRect/>
                      </a:stretch>
                    </pic:blipFill>
                    <pic:spPr bwMode="auto">
                      <a:xfrm>
                        <a:off x="0" y="0"/>
                        <a:ext cx="5104765" cy="3590290"/>
                      </a:xfrm>
                      <a:prstGeom prst="rect">
                        <a:avLst/>
                      </a:prstGeom>
                      <a:noFill/>
                    </pic:spPr>
                  </pic:pic>
                </a:graphicData>
              </a:graphic>
            </wp:anchor>
          </w:drawing>
        </w:r>
      </w:del>
      <w:r w:rsidR="00F96ECC" w:rsidRPr="00F96ECC">
        <w:rPr>
          <w:rFonts w:hint="eastAsia"/>
          <w:lang w:eastAsia="zh-HK"/>
        </w:rPr>
        <w:t xml:space="preserve">6</w:t>
      </w:r>
      <w:r w:rsidR="00F96ECC" w:rsidRPr="00F96ECC">
        <w:rPr>
          <w:lang w:eastAsia="zh-HK"/>
        </w:rPr>
        <w:t xml:space="preserve">.11</w:t>
      </w:r>
      <w:r w:rsidR="00F96ECC" w:rsidRPr="00F96ECC">
        <w:rPr>
          <w:lang w:eastAsia="zh-HK"/>
        </w:rPr>
        <w:tab/>
      </w:r>
    </w:p>
    <w:p w:rsidR="00AB3705" w:rsidRPr="00F96ECC" w:rsidRDefault="00AB3705" w:rsidP="00AB3705">
      <w:pPr>
        <w:spacing w:line="200" w:lineRule="exact"/>
        <w:rPr>
          <w:del w:id="306" w:author="Tom-2K19" w:date="2019-05-15T16:46:00Z"/>
        </w:rPr>
      </w:pPr>
    </w:p>
    <w:p w:rsidR="00AB3705" w:rsidRPr="00F96ECC" w:rsidRDefault="00AB3705" w:rsidP="00AB3705">
      <w:pPr>
        <w:spacing w:line="200" w:lineRule="exact"/>
        <w:rPr>
          <w:del w:id="307" w:author="Tom-2K19" w:date="2019-05-15T16:46:00Z"/>
        </w:rPr>
      </w:pPr>
    </w:p>
    <w:p w:rsidR="00AB3705" w:rsidRPr="00F96ECC" w:rsidRDefault="00AB3705" w:rsidP="00AB3705">
      <w:pPr>
        <w:spacing w:line="200" w:lineRule="exact"/>
        <w:rPr>
          <w:del w:id="308" w:author="Tom-2K19" w:date="2019-05-15T16:46:00Z"/>
        </w:rPr>
      </w:pPr>
    </w:p>
    <w:p w:rsidR="00AB3705" w:rsidRPr="00F96ECC" w:rsidRDefault="00AB3705" w:rsidP="00AB3705">
      <w:pPr>
        <w:spacing w:line="200" w:lineRule="exact"/>
        <w:rPr>
          <w:del w:id="309" w:author="Tom-2K19" w:date="2019-05-15T16:46:00Z"/>
        </w:rPr>
      </w:pPr>
    </w:p>
    <w:p w:rsidR="00AB3705" w:rsidRPr="00F96ECC" w:rsidRDefault="00AB3705" w:rsidP="00AB3705">
      <w:pPr>
        <w:spacing w:line="200" w:lineRule="exact"/>
        <w:rPr>
          <w:del w:id="310" w:author="Tom-2K19" w:date="2019-05-15T16:46:00Z"/>
        </w:rPr>
      </w:pPr>
    </w:p>
    <w:p w:rsidR="00AB3705" w:rsidRPr="00F96ECC" w:rsidRDefault="00AB3705" w:rsidP="00AB3705">
      <w:pPr>
        <w:spacing w:line="200" w:lineRule="exact"/>
        <w:rPr>
          <w:del w:id="311" w:author="Tom-2K19" w:date="2019-05-15T16:46:00Z"/>
        </w:rPr>
      </w:pPr>
    </w:p>
    <w:p w:rsidR="00AB3705" w:rsidRPr="00F96ECC" w:rsidRDefault="00AB3705" w:rsidP="00AB3705">
      <w:pPr>
        <w:spacing w:line="200" w:lineRule="exact"/>
        <w:rPr>
          <w:del w:id="312" w:author="Tom-2K19" w:date="2019-05-15T16:46:00Z"/>
        </w:rPr>
      </w:pPr>
    </w:p>
    <w:p w:rsidR="00AB3705" w:rsidRPr="00F96ECC" w:rsidRDefault="00AB3705" w:rsidP="00AB3705">
      <w:pPr>
        <w:spacing w:line="200" w:lineRule="exact"/>
        <w:rPr>
          <w:del w:id="313" w:author="Tom-2K19" w:date="2019-05-15T16:46:00Z"/>
        </w:rPr>
      </w:pPr>
    </w:p>
    <w:p w:rsidR="00AB3705" w:rsidRPr="00F96ECC" w:rsidRDefault="00AB3705" w:rsidP="00AB3705">
      <w:pPr>
        <w:spacing w:line="200" w:lineRule="exact"/>
        <w:rPr>
          <w:del w:id="314" w:author="Tom-2K19" w:date="2019-05-15T16:46:00Z"/>
        </w:rPr>
      </w:pPr>
    </w:p>
    <w:p w:rsidR="00AB3705" w:rsidRPr="00F96ECC" w:rsidRDefault="00AB3705" w:rsidP="00AB3705">
      <w:pPr>
        <w:spacing w:line="200" w:lineRule="exact"/>
        <w:rPr>
          <w:del w:id="315" w:author="Tom-2K19" w:date="2019-05-15T16:46:00Z"/>
        </w:rPr>
      </w:pPr>
    </w:p>
    <w:p w:rsidR="00AB3705" w:rsidRPr="00F96ECC" w:rsidRDefault="00AB3705" w:rsidP="00AB3705">
      <w:pPr>
        <w:spacing w:line="200" w:lineRule="exact"/>
        <w:rPr>
          <w:del w:id="316" w:author="Tom-2K19" w:date="2019-05-15T16:46:00Z"/>
        </w:rPr>
      </w:pPr>
    </w:p>
    <w:p w:rsidR="00AB3705" w:rsidRPr="00F96ECC" w:rsidRDefault="00AB3705" w:rsidP="00AB3705">
      <w:pPr>
        <w:spacing w:line="200" w:lineRule="exact"/>
        <w:rPr>
          <w:del w:id="317" w:author="Tom-2K19" w:date="2019-05-15T16:46:00Z"/>
        </w:rPr>
      </w:pPr>
    </w:p>
    <w:p w:rsidR="00AB3705" w:rsidRPr="00F96ECC" w:rsidRDefault="00AB3705" w:rsidP="00AB3705">
      <w:pPr>
        <w:spacing w:line="200" w:lineRule="exact"/>
        <w:rPr>
          <w:del w:id="318" w:author="Tom-2K19" w:date="2019-05-15T16:46:00Z"/>
        </w:rPr>
      </w:pPr>
    </w:p>
    <w:p w:rsidR="00AB3705" w:rsidRPr="00F96ECC" w:rsidRDefault="00AB3705" w:rsidP="00AB3705">
      <w:pPr>
        <w:spacing w:line="200" w:lineRule="exact"/>
        <w:rPr>
          <w:del w:id="319" w:author="Tom-2K19" w:date="2019-05-15T16:46:00Z"/>
        </w:rPr>
      </w:pPr>
    </w:p>
    <w:p w:rsidR="00AB3705" w:rsidRPr="00F96ECC" w:rsidRDefault="00AB3705" w:rsidP="00AB3705">
      <w:pPr>
        <w:spacing w:line="200" w:lineRule="exact"/>
        <w:rPr>
          <w:del w:id="320" w:author="Tom-2K19" w:date="2019-05-15T16:46:00Z"/>
        </w:rPr>
      </w:pPr>
    </w:p>
    <w:p w:rsidR="00AB3705" w:rsidRPr="00F96ECC" w:rsidRDefault="00AB3705" w:rsidP="00AB3705">
      <w:pPr>
        <w:spacing w:line="200" w:lineRule="exact"/>
        <w:rPr>
          <w:del w:id="321" w:author="Tom-2K19" w:date="2019-05-15T16:46:00Z"/>
        </w:rPr>
      </w:pPr>
    </w:p>
    <w:p w:rsidR="00AB3705" w:rsidRPr="00F96ECC" w:rsidRDefault="00AB3705" w:rsidP="00AB3705">
      <w:pPr>
        <w:spacing w:line="200" w:lineRule="exact"/>
        <w:rPr>
          <w:del w:id="322" w:author="Tom-2K19" w:date="2019-05-15T16:46:00Z"/>
        </w:rPr>
      </w:pPr>
    </w:p>
    <w:p w:rsidR="00AB3705" w:rsidRPr="00F96ECC" w:rsidRDefault="00AB3705" w:rsidP="00AB3705">
      <w:pPr>
        <w:spacing w:line="200" w:lineRule="exact"/>
        <w:rPr>
          <w:del w:id="323" w:author="Tom-2K19" w:date="2019-05-15T16:46:00Z"/>
        </w:rPr>
      </w:pPr>
    </w:p>
    <w:p w:rsidR="00AB3705" w:rsidRPr="00F96ECC" w:rsidRDefault="00AB3705" w:rsidP="00AB3705">
      <w:pPr>
        <w:spacing w:line="200" w:lineRule="exact"/>
        <w:rPr>
          <w:del w:id="324" w:author="Tom-2K19" w:date="2019-05-15T16:46:00Z"/>
        </w:rPr>
      </w:pPr>
    </w:p>
    <w:p w:rsidR="00AB3705" w:rsidRPr="00F96ECC" w:rsidRDefault="00AB3705" w:rsidP="00AB3705">
      <w:pPr>
        <w:spacing w:line="200" w:lineRule="exact"/>
        <w:rPr>
          <w:del w:id="325" w:author="Tom-2K19" w:date="2019-05-15T16:46:00Z"/>
        </w:rPr>
      </w:pPr>
    </w:p>
    <w:p w:rsidR="00AB3705" w:rsidRPr="00F96ECC" w:rsidRDefault="00AB3705" w:rsidP="00AB3705">
      <w:pPr>
        <w:spacing w:line="200" w:lineRule="exact"/>
        <w:rPr>
          <w:del w:id="326" w:author="Tom-2K19" w:date="2019-05-15T16:46:00Z"/>
        </w:rPr>
      </w:pPr>
    </w:p>
    <w:p w:rsidR="00AB3705" w:rsidRPr="00F96ECC" w:rsidRDefault="00AB3705" w:rsidP="00AB3705">
      <w:pPr>
        <w:spacing w:line="200" w:lineRule="exact"/>
        <w:rPr>
          <w:del w:id="327" w:author="Tom-2K19" w:date="2019-05-15T16:46:00Z"/>
        </w:rPr>
      </w:pPr>
    </w:p>
    <w:p w:rsidR="00AB3705" w:rsidRPr="00F96ECC" w:rsidRDefault="00AB3705" w:rsidP="00AB3705">
      <w:pPr>
        <w:spacing w:line="200" w:lineRule="exact"/>
        <w:rPr>
          <w:del w:id="328" w:author="Tom-2K19" w:date="2019-05-15T16:46:00Z"/>
        </w:rPr>
      </w:pPr>
    </w:p>
    <w:p w:rsidR="00AB3705" w:rsidRPr="00F96ECC" w:rsidRDefault="00AB3705" w:rsidP="00AB3705">
      <w:pPr>
        <w:spacing w:line="200" w:lineRule="exact"/>
        <w:rPr>
          <w:del w:id="329" w:author="Tom-2K19" w:date="2019-05-15T16:46:00Z"/>
        </w:rPr>
      </w:pPr>
    </w:p>
    <w:p w:rsidR="00AB3705" w:rsidRPr="00F96ECC" w:rsidRDefault="00AB3705" w:rsidP="00AB3705">
      <w:pPr>
        <w:spacing w:line="200" w:lineRule="exact"/>
        <w:rPr>
          <w:del w:id="330" w:author="Tom-2K19" w:date="2019-05-15T16:46:00Z"/>
        </w:rPr>
      </w:pPr>
    </w:p>
    <w:p w:rsidR="00AB3705" w:rsidRPr="00F96ECC" w:rsidRDefault="00AB3705" w:rsidP="00AB3705">
      <w:pPr>
        <w:spacing w:line="200" w:lineRule="exact"/>
        <w:rPr>
          <w:del w:id="331" w:author="Tom-2K19" w:date="2019-05-15T16:46:00Z"/>
        </w:rPr>
      </w:pPr>
    </w:p>
    <w:p w:rsidR="00AB3705" w:rsidRPr="00F96ECC" w:rsidRDefault="00AB3705" w:rsidP="00AB3705">
      <w:pPr>
        <w:spacing w:line="200" w:lineRule="exact"/>
        <w:rPr>
          <w:del w:id="332" w:author="Tom-2K19" w:date="2019-05-15T16:46:00Z"/>
        </w:rPr>
      </w:pPr>
    </w:p>
    <w:p w:rsidR="00AB3705" w:rsidRPr="00F96ECC" w:rsidRDefault="00AB3705" w:rsidP="00AB3705">
      <w:pPr>
        <w:spacing w:line="200" w:lineRule="exact"/>
        <w:rPr>
          <w:del w:id="333" w:author="Tom-2K19" w:date="2019-05-15T16:46:00Z"/>
        </w:rPr>
      </w:pPr>
    </w:p>
    <w:p w:rsidR="00AB3705" w:rsidRPr="00F96ECC" w:rsidRDefault="00AB3705" w:rsidP="00AB3705">
      <w:pPr>
        <w:spacing w:line="318" w:lineRule="exact"/>
        <w:rPr>
          <w:del w:id="334" w:author="Tom-2K19" w:date="2019-05-15T16:46:00Z"/>
        </w:rPr>
      </w:pPr>
    </w:p>
    <w:p w:rsidR="00AB3705" w:rsidRDefault="00AB3705">
      <w:pPr>
        <w:pStyle w:val="2"/>
        <w:ind w:left="720" w:hanging="720"/>
        <w:rPr>
          <w:rPrChange w:id="335" w:author="Tom-2K19" w:date="2019-05-15T16:46:00Z">
            <w:rPr>
              <w:sz w:val="20"/>
            </w:rPr>
          </w:rPrChange>
        </w:rPr>
        <w:pPrChange w:id="336" w:author="Tom-2K19" w:date="2019-05-15T16:46:00Z">
          <w:pPr>
            <w:tabs>
              <w:tab w:val="left" w:pos="700"/>
            </w:tabs>
          </w:pPr>
        </w:pPrChange>
      </w:pPr>
      <w:del w:id="337" w:author="Tom-2K19" w:date="2019-05-15T16:46:00Z">
        <w:r w:rsidRPr="00F96ECC">
          <w:rPr>
            <w:rFonts w:eastAsia="SimSun" w:cs="Calibri"/>
            <w:szCs w:val="22"/>
            <w:lang w:eastAsia="zh-CN"/>
          </w:rPr>
          <w:delText>6.10</w:delText>
        </w:r>
        <w:r w:rsidRPr="00F96ECC">
          <w:rPr>
            <w:rFonts w:cs="Calibri"/>
            <w:szCs w:val="22"/>
            <w:lang w:eastAsia="zh-CN"/>
          </w:rPr>
          <w:tab/>
        </w:r>
      </w:del>
      <w:r w:rsidRPr="007F652A">
        <w:rPr>
          <w:szCs w:val="22"/>
        </w:rPr>
        <w:t xml:space="preserve">Click [Next&gt;]</w:t>
      </w:r>
      <w:r w:rsidR="00F96ECC" w:rsidRPr="00F96ECC">
        <w:rPr>
          <w:szCs w:val="22"/>
        </w:rPr>
        <w:br/>
      </w:r>
      <w:ins w:id="338" w:author="Tom-2K19" w:date="2019-05-15T16:46:00Z">
        <w:r>
          <w:br/>
        </w:r>
        <w:r w:rsidRPr="005E7B7D">
          <w:rPr>
            <w:noProof/>
          </w:rPr>
          <w:drawing>
            <wp:inline distT="0" distB="0" distL="0" distR="0" wp14:anchorId="1F0DDDEF" wp14:editId="7207D9BC">
              <wp:extent cx="4695825" cy="3514725"/>
              <wp:effectExtent l="0" t="0" r="0" b="0"/>
              <wp:docPr id="301"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695825" cy="3514725"/>
                      </a:xfrm>
                      <a:prstGeom prst="rect">
                        <a:avLst/>
                      </a:prstGeom>
                      <a:noFill/>
                      <a:ln>
                        <a:noFill/>
                      </a:ln>
                    </pic:spPr>
                  </pic:pic>
                </a:graphicData>
              </a:graphic>
            </wp:inline>
          </w:drawing>
        </w:r>
      </w:ins>
    </w:p>
    <w:p w:rsidR="00AB3705" w:rsidRPr="00F96ECC" w:rsidRDefault="00AB3705" w:rsidP="00AB3705">
      <w:pPr>
        <w:spacing w:line="20" w:lineRule="exact"/>
        <w:rPr>
          <w:del w:id="339" w:author="Tom-2K19" w:date="2019-05-15T16:46:00Z"/>
          <w:lang w:eastAsia="zh-HK"/>
        </w:rPr>
      </w:pPr>
      <w:del w:id="340" w:author="Tom-2K19" w:date="2019-05-15T16:46:00Z">
        <w:r w:rsidRPr="00F96ECC">
          <w:rPr>
            <w:noProof/>
          </w:rPr>
          <w:drawing>
            <wp:anchor distT="0" distB="0" distL="114300" distR="114300" simplePos="0" relativeHeight="251683840" behindDoc="1" locked="0" layoutInCell="0" allowOverlap="1" wp14:anchorId="3238FF2D" wp14:editId="4FA2412E">
              <wp:simplePos x="0" y="0"/>
              <wp:positionH relativeFrom="column">
                <wp:posOffset>462280</wp:posOffset>
              </wp:positionH>
              <wp:positionV relativeFrom="paragraph">
                <wp:posOffset>27305</wp:posOffset>
              </wp:positionV>
              <wp:extent cx="4755515" cy="3565525"/>
              <wp:effectExtent l="0" t="0" r="0" b="0"/>
              <wp:wrapNone/>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68" cstate="print"/>
                      <a:srcRect/>
                      <a:stretch>
                        <a:fillRect/>
                      </a:stretch>
                    </pic:blipFill>
                    <pic:spPr bwMode="auto">
                      <a:xfrm>
                        <a:off x="0" y="0"/>
                        <a:ext cx="4755515" cy="3565525"/>
                      </a:xfrm>
                      <a:prstGeom prst="rect">
                        <a:avLst/>
                      </a:prstGeom>
                      <a:noFill/>
                    </pic:spPr>
                  </pic:pic>
                </a:graphicData>
              </a:graphic>
            </wp:anchor>
          </w:drawing>
        </w:r>
      </w:del>
      <w:r w:rsidR="00F96ECC" w:rsidRPr="00F96ECC">
        <w:rPr>
          <w:rFonts w:hint="eastAsia"/>
          <w:lang w:eastAsia="zh-HK"/>
        </w:rPr>
        <w:t xml:space="preserve">6</w:t>
      </w:r>
      <w:r w:rsidR="00F96ECC" w:rsidRPr="00F96ECC">
        <w:rPr>
          <w:lang w:eastAsia="zh-HK"/>
        </w:rPr>
        <w:t xml:space="preserve">.12</w:t>
      </w:r>
      <w:r w:rsidR="00F96ECC">
        <w:rPr>
          <w:lang w:eastAsia="zh-HK"/>
        </w:rPr>
        <w:tab/>
      </w:r>
    </w:p>
    <w:p w:rsidR="00AB3705" w:rsidRPr="00F96ECC" w:rsidRDefault="00AB3705" w:rsidP="00AB3705">
      <w:pPr>
        <w:rPr>
          <w:del w:id="341" w:author="Tom-2K19" w:date="2019-05-15T16:46:00Z"/>
        </w:rPr>
        <w:sectPr w:rsidR="00AB3705" w:rsidRPr="00F96ECC">
          <w:pgSz w:w="12240" w:h="15840"/>
          <w:pgMar w:top="700" w:right="1440" w:bottom="1440" w:left="1000" w:header="0" w:footer="0" w:gutter="0"/>
          <w:cols w:space="720" w:equalWidth="0">
            <w:col w:w="9800"/>
          </w:cols>
        </w:sectPr>
      </w:pPr>
    </w:p>
    <w:p w:rsidR="00AB3705" w:rsidRPr="00F96ECC" w:rsidRDefault="00AB3705" w:rsidP="00AB3705">
      <w:pPr>
        <w:rPr>
          <w:del w:id="342" w:author="Tom-2K19" w:date="2019-05-15T16:46:00Z"/>
        </w:rPr>
      </w:pPr>
      <w:bookmarkStart w:id="343" w:name="page28"/>
      <w:bookmarkEnd w:id="343"/>
      <w:del w:id="344" w:author="Tom-2K19" w:date="2019-05-15T16:46:00Z">
        <w:r w:rsidRPr="00F96ECC">
          <w:rPr>
            <w:rFonts w:eastAsia="Calibri"/>
            <w:noProof/>
          </w:rPr>
          <w:drawing>
            <wp:anchor distT="0" distB="0" distL="114300" distR="114300" simplePos="0" relativeHeight="251684864" behindDoc="1" locked="0" layoutInCell="0" allowOverlap="1" wp14:anchorId="1EAB67C4" wp14:editId="30B88CD1">
              <wp:simplePos x="0" y="0"/>
              <wp:positionH relativeFrom="page">
                <wp:posOffset>6515100</wp:posOffset>
              </wp:positionH>
              <wp:positionV relativeFrom="page">
                <wp:posOffset>257810</wp:posOffset>
              </wp:positionV>
              <wp:extent cx="572770" cy="575945"/>
              <wp:effectExtent l="0" t="0" r="0" b="0"/>
              <wp:wrapNone/>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52" cstate="print">
                        <a:clrChange>
                          <a:clrFrom>
                            <a:srgbClr val="FFFFFF"/>
                          </a:clrFrom>
                          <a:clrTo>
                            <a:srgbClr val="FFFFFF">
                              <a:alpha val="0"/>
                            </a:srgbClr>
                          </a:clrTo>
                        </a:clrChange>
                      </a:blip>
                      <a:srcRect/>
                      <a:stretch>
                        <a:fillRect/>
                      </a:stretch>
                    </pic:blipFill>
                    <pic:spPr bwMode="auto">
                      <a:xfrm>
                        <a:off x="0" y="0"/>
                        <a:ext cx="572770" cy="575945"/>
                      </a:xfrm>
                      <a:prstGeom prst="rect">
                        <a:avLst/>
                      </a:prstGeom>
                      <a:noFill/>
                    </pic:spPr>
                  </pic:pic>
                </a:graphicData>
              </a:graphic>
            </wp:anchor>
          </w:drawing>
        </w:r>
        <w:r w:rsidRPr="00F96ECC">
          <w:rPr>
            <w:rFonts w:eastAsia="SimSun"/>
            <w:lang w:eastAsia="zh-CN"/>
          </w:rPr>
          <w:delText>DIKO 安裝導覽 v1.0</w:delText>
        </w:r>
      </w:del>
    </w:p>
    <w:p w:rsidR="00AB3705" w:rsidRPr="00F96ECC" w:rsidRDefault="00AB3705" w:rsidP="00AB3705">
      <w:pPr>
        <w:spacing w:line="241" w:lineRule="exact"/>
        <w:rPr>
          <w:del w:id="345" w:author="Tom-2K19" w:date="2019-05-15T16:46:00Z"/>
        </w:rPr>
      </w:pPr>
    </w:p>
    <w:p w:rsidR="00AB3705" w:rsidRPr="00F96ECC" w:rsidRDefault="00AB3705" w:rsidP="00AB3705">
      <w:pPr>
        <w:tabs>
          <w:tab w:val="left" w:pos="700"/>
        </w:tabs>
        <w:spacing w:line="275" w:lineRule="auto"/>
        <w:ind w:left="720" w:hanging="719"/>
        <w:rPr>
          <w:del w:id="346" w:author="Tom-2K19" w:date="2019-05-15T16:46:00Z"/>
        </w:rPr>
      </w:pPr>
      <w:del w:id="347" w:author="Tom-2K19" w:date="2019-05-15T16:46:00Z">
        <w:r w:rsidRPr="00F96ECC">
          <w:rPr>
            <w:rFonts w:eastAsia="SimSun"/>
            <w:lang w:eastAsia="zh-CN"/>
          </w:rPr>
          <w:delText>6.11</w:delText>
        </w:r>
        <w:r w:rsidRPr="00F96ECC">
          <w:rPr>
            <w:lang w:eastAsia="zh-CN"/>
          </w:rPr>
          <w:tab/>
        </w:r>
      </w:del>
      <w:r w:rsidRPr="00F96ECC">
        <w:t xml:space="preserve">Select the “Mixed Mode (SQL Server authentication and Windows authentication) and Click [Add Current User].</w:t>
      </w:r>
      <w:r w:rsidR="00F96ECC">
        <w:t xml:space="preserve">  </w:t>
      </w:r>
    </w:p>
    <w:p w:rsidR="00AB3705" w:rsidRPr="00F96ECC" w:rsidRDefault="00AB3705" w:rsidP="00AB3705">
      <w:pPr>
        <w:spacing w:line="1" w:lineRule="exact"/>
        <w:rPr>
          <w:del w:id="348" w:author="Tom-2K19" w:date="2019-05-15T16:46:00Z"/>
        </w:rPr>
      </w:pPr>
    </w:p>
    <w:p w:rsidR="00AB3705" w:rsidRPr="005E7B7D" w:rsidRDefault="00AB3705">
      <w:pPr>
        <w:pStyle w:val="2"/>
        <w:ind w:left="720" w:hanging="720"/>
        <w:rPr>
          <w:rPrChange w:id="349" w:author="Tom-2K19" w:date="2019-05-15T16:46:00Z">
            <w:rPr>
              <w:sz w:val="20"/>
            </w:rPr>
          </w:rPrChange>
        </w:rPr>
        <w:pPrChange w:id="350" w:author="Tom-2K19" w:date="2019-05-15T16:46:00Z">
          <w:pPr>
            <w:spacing w:line="285" w:lineRule="auto"/>
            <w:ind w:left="720" w:right="180"/>
          </w:pPr>
        </w:pPrChange>
      </w:pPr>
      <w:r w:rsidRPr="007F652A">
        <w:rPr>
          <w:szCs w:val="22"/>
        </w:rPr>
        <w:t xml:space="preserve">Input the “Enter password” and “Confirm password” for database, will use “p@ssw0rd” for this sample and then </w:t>
      </w:r>
      <w:r w:rsidRPr="00B423D3">
        <w:rPr>
          <w:szCs w:val="22"/>
        </w:rPr>
        <w:t xml:space="preserve">click [Next&gt;]</w:t>
      </w:r>
      <w:ins w:id="351" w:author="Tom-2K19" w:date="2019-05-15T16:46:00Z">
        <w:r w:rsidRPr="00F96ECC">
          <w:rPr>
            <w:szCs w:val="22"/>
          </w:rPr>
          <w:br/>
        </w:r>
        <w:r w:rsidRPr="00C42023">
          <w:rPr>
            <w:noProof/>
          </w:rPr>
          <w:drawing>
            <wp:inline distT="0" distB="0" distL="0" distR="0" wp14:anchorId="32FEF3C3" wp14:editId="79DA3E67">
              <wp:extent cx="4991100" cy="3733800"/>
              <wp:effectExtent l="0" t="0" r="0" b="0"/>
              <wp:docPr id="30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991100" cy="3733800"/>
                      </a:xfrm>
                      <a:prstGeom prst="rect">
                        <a:avLst/>
                      </a:prstGeom>
                      <a:noFill/>
                      <a:ln>
                        <a:noFill/>
                      </a:ln>
                    </pic:spPr>
                  </pic:pic>
                </a:graphicData>
              </a:graphic>
            </wp:inline>
          </w:drawing>
        </w:r>
      </w:ins>
    </w:p>
    <w:p w:rsidR="00AB3705" w:rsidRPr="00F96ECC" w:rsidRDefault="00AB3705" w:rsidP="00AB3705">
      <w:pPr>
        <w:spacing w:line="20" w:lineRule="exact"/>
        <w:rPr>
          <w:del w:id="352" w:author="Tom-2K19" w:date="2019-05-15T16:46:00Z"/>
          <w:lang w:eastAsia="zh-HK"/>
        </w:rPr>
      </w:pPr>
      <w:del w:id="353" w:author="Tom-2K19" w:date="2019-05-15T16:46:00Z">
        <w:r w:rsidRPr="00F96ECC">
          <w:rPr>
            <w:noProof/>
          </w:rPr>
          <w:drawing>
            <wp:anchor distT="0" distB="0" distL="114300" distR="114300" simplePos="0" relativeHeight="251685888" behindDoc="1" locked="0" layoutInCell="0" allowOverlap="1" wp14:anchorId="4498E8F5" wp14:editId="392DDC71">
              <wp:simplePos x="0" y="0"/>
              <wp:positionH relativeFrom="column">
                <wp:posOffset>462280</wp:posOffset>
              </wp:positionH>
              <wp:positionV relativeFrom="paragraph">
                <wp:posOffset>-9525</wp:posOffset>
              </wp:positionV>
              <wp:extent cx="5856605" cy="4389755"/>
              <wp:effectExtent l="0" t="0" r="0" b="0"/>
              <wp:wrapNone/>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70" cstate="print"/>
                      <a:srcRect/>
                      <a:stretch>
                        <a:fillRect/>
                      </a:stretch>
                    </pic:blipFill>
                    <pic:spPr bwMode="auto">
                      <a:xfrm>
                        <a:off x="0" y="0"/>
                        <a:ext cx="5856605" cy="4389755"/>
                      </a:xfrm>
                      <a:prstGeom prst="rect">
                        <a:avLst/>
                      </a:prstGeom>
                      <a:noFill/>
                    </pic:spPr>
                  </pic:pic>
                </a:graphicData>
              </a:graphic>
            </wp:anchor>
          </w:drawing>
        </w:r>
      </w:del>
      <w:r w:rsidR="00F96ECC" w:rsidRPr="00F96ECC">
        <w:rPr>
          <w:rFonts w:hint="eastAsia"/>
          <w:lang w:eastAsia="zh-HK"/>
        </w:rPr>
        <w:t xml:space="preserve">6</w:t>
      </w:r>
      <w:r w:rsidR="00F96ECC" w:rsidRPr="00F96ECC">
        <w:rPr>
          <w:lang w:eastAsia="zh-HK"/>
        </w:rPr>
        <w:t xml:space="preserve">.13</w:t>
      </w:r>
      <w:r w:rsidR="00F96ECC" w:rsidRPr="00F96ECC">
        <w:rPr>
          <w:lang w:eastAsia="zh-HK"/>
        </w:rPr>
        <w:tab/>
      </w:r>
    </w:p>
    <w:p w:rsidR="00AB3705" w:rsidRPr="00F96ECC" w:rsidRDefault="00AB3705" w:rsidP="00AB3705">
      <w:pPr>
        <w:rPr>
          <w:del w:id="354" w:author="Tom-2K19" w:date="2019-05-15T16:46:00Z"/>
        </w:rPr>
        <w:sectPr w:rsidR="00AB3705" w:rsidRPr="00F96ECC">
          <w:pgSz w:w="12240" w:h="15840"/>
          <w:pgMar w:top="700" w:right="1140" w:bottom="1440" w:left="1000" w:header="0" w:footer="0" w:gutter="0"/>
          <w:cols w:space="720" w:equalWidth="0">
            <w:col w:w="10100"/>
          </w:cols>
        </w:sectPr>
      </w:pPr>
    </w:p>
    <w:p w:rsidR="00AB3705" w:rsidRPr="00F96ECC" w:rsidRDefault="00AB3705" w:rsidP="00AB3705">
      <w:pPr>
        <w:rPr>
          <w:del w:id="355" w:author="Tom-2K19" w:date="2019-05-15T16:46:00Z"/>
        </w:rPr>
      </w:pPr>
      <w:bookmarkStart w:id="356" w:name="page29"/>
      <w:bookmarkEnd w:id="356"/>
      <w:del w:id="357" w:author="Tom-2K19" w:date="2019-05-15T16:46:00Z">
        <w:r w:rsidRPr="00F96ECC">
          <w:rPr>
            <w:rFonts w:eastAsia="Calibri"/>
            <w:noProof/>
          </w:rPr>
          <w:drawing>
            <wp:anchor distT="0" distB="0" distL="114300" distR="114300" simplePos="0" relativeHeight="251686912" behindDoc="1" locked="0" layoutInCell="0" allowOverlap="1" wp14:anchorId="2F6EA1EF" wp14:editId="42472138">
              <wp:simplePos x="0" y="0"/>
              <wp:positionH relativeFrom="page">
                <wp:posOffset>6515100</wp:posOffset>
              </wp:positionH>
              <wp:positionV relativeFrom="page">
                <wp:posOffset>257810</wp:posOffset>
              </wp:positionV>
              <wp:extent cx="572770" cy="575945"/>
              <wp:effectExtent l="0" t="0" r="0" b="0"/>
              <wp:wrapNone/>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52" cstate="print">
                        <a:clrChange>
                          <a:clrFrom>
                            <a:srgbClr val="FFFFFF"/>
                          </a:clrFrom>
                          <a:clrTo>
                            <a:srgbClr val="FFFFFF">
                              <a:alpha val="0"/>
                            </a:srgbClr>
                          </a:clrTo>
                        </a:clrChange>
                      </a:blip>
                      <a:srcRect/>
                      <a:stretch>
                        <a:fillRect/>
                      </a:stretch>
                    </pic:blipFill>
                    <pic:spPr bwMode="auto">
                      <a:xfrm>
                        <a:off x="0" y="0"/>
                        <a:ext cx="572770" cy="575945"/>
                      </a:xfrm>
                      <a:prstGeom prst="rect">
                        <a:avLst/>
                      </a:prstGeom>
                      <a:noFill/>
                    </pic:spPr>
                  </pic:pic>
                </a:graphicData>
              </a:graphic>
            </wp:anchor>
          </w:drawing>
        </w:r>
        <w:r w:rsidRPr="00F96ECC">
          <w:rPr>
            <w:rFonts w:eastAsia="SimSun"/>
            <w:lang w:eastAsia="zh-CN"/>
          </w:rPr>
          <w:delText>DIKO 安裝導覽 v1.0</w:delText>
        </w:r>
      </w:del>
    </w:p>
    <w:p w:rsidR="00AB3705" w:rsidRPr="00F96ECC" w:rsidRDefault="00AB3705" w:rsidP="00AB3705">
      <w:pPr>
        <w:spacing w:line="241" w:lineRule="exact"/>
        <w:rPr>
          <w:del w:id="358" w:author="Tom-2K19" w:date="2019-05-15T16:46:00Z"/>
        </w:rPr>
      </w:pPr>
    </w:p>
    <w:p w:rsidR="00AB3705" w:rsidRPr="00283E87" w:rsidRDefault="00AB3705">
      <w:pPr>
        <w:pStyle w:val="2"/>
        <w:ind w:left="720" w:hanging="720"/>
        <w:rPr>
          <w:rPrChange w:id="359" w:author="Tom-2K19" w:date="2019-05-15T16:46:00Z">
            <w:rPr>
              <w:sz w:val="20"/>
            </w:rPr>
          </w:rPrChange>
        </w:rPr>
        <w:pPrChange w:id="360" w:author="Tom-2K19" w:date="2019-05-15T16:46:00Z">
          <w:pPr>
            <w:tabs>
              <w:tab w:val="left" w:pos="700"/>
            </w:tabs>
          </w:pPr>
        </w:pPrChange>
      </w:pPr>
      <w:del w:id="361" w:author="Tom-2K19" w:date="2019-05-15T16:46:00Z">
        <w:r w:rsidRPr="00F96ECC">
          <w:rPr>
            <w:rFonts w:eastAsia="SimSun" w:cs="Calibri"/>
            <w:szCs w:val="22"/>
            <w:lang w:eastAsia="zh-CN"/>
          </w:rPr>
          <w:delText>6.12</w:delText>
        </w:r>
        <w:r w:rsidRPr="00F96ECC">
          <w:rPr>
            <w:rFonts w:cs="Calibri"/>
            <w:szCs w:val="22"/>
            <w:lang w:eastAsia="zh-CN"/>
          </w:rPr>
          <w:tab/>
        </w:r>
      </w:del>
      <w:r w:rsidRPr="007F652A">
        <w:rPr>
          <w:szCs w:val="22"/>
        </w:rPr>
        <w:t xml:space="preserve">Select “Install and Configure.” and click [Next&gt;]</w:t>
      </w:r>
      <w:ins w:id="362" w:author="Tom-2K19" w:date="2019-05-15T16:46:00Z">
        <w:r w:rsidRPr="00F96ECC">
          <w:rPr>
            <w:szCs w:val="22"/>
          </w:rPr>
          <w:br/>
        </w:r>
      </w:ins>
      <w:r w:rsidR="00F96ECC">
        <w:br/>
      </w:r>
      <w:ins w:id="363" w:author="Tom-2K19" w:date="2019-05-15T16:46:00Z">
        <w:r w:rsidRPr="00637C5F">
          <w:rPr>
            <w:noProof/>
          </w:rPr>
          <w:drawing>
            <wp:inline distT="0" distB="0" distL="0" distR="0" wp14:anchorId="3DD2418D" wp14:editId="4629A0C1">
              <wp:extent cx="4752975" cy="3571875"/>
              <wp:effectExtent l="0" t="0" r="0" b="0"/>
              <wp:docPr id="299"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752975" cy="3571875"/>
                      </a:xfrm>
                      <a:prstGeom prst="rect">
                        <a:avLst/>
                      </a:prstGeom>
                      <a:noFill/>
                      <a:ln>
                        <a:noFill/>
                      </a:ln>
                    </pic:spPr>
                  </pic:pic>
                </a:graphicData>
              </a:graphic>
            </wp:inline>
          </w:drawing>
        </w:r>
      </w:ins>
    </w:p>
    <w:p w:rsidR="00AB3705" w:rsidRPr="00F96ECC" w:rsidRDefault="00AB3705" w:rsidP="00AB3705">
      <w:pPr>
        <w:spacing w:line="20" w:lineRule="exact"/>
        <w:rPr>
          <w:del w:id="364" w:author="Tom-2K19" w:date="2019-05-15T16:46:00Z"/>
          <w:lang w:eastAsia="zh-HK"/>
        </w:rPr>
      </w:pPr>
      <w:del w:id="365" w:author="Tom-2K19" w:date="2019-05-15T16:46:00Z">
        <w:r w:rsidRPr="00F96ECC">
          <w:rPr>
            <w:noProof/>
          </w:rPr>
          <w:drawing>
            <wp:anchor distT="0" distB="0" distL="114300" distR="114300" simplePos="0" relativeHeight="251687936" behindDoc="1" locked="0" layoutInCell="0" allowOverlap="1" wp14:anchorId="4608E07C" wp14:editId="5D98BCC0">
              <wp:simplePos x="0" y="0"/>
              <wp:positionH relativeFrom="column">
                <wp:posOffset>462280</wp:posOffset>
              </wp:positionH>
              <wp:positionV relativeFrom="paragraph">
                <wp:posOffset>27305</wp:posOffset>
              </wp:positionV>
              <wp:extent cx="4755515" cy="3573780"/>
              <wp:effectExtent l="0" t="0" r="0" b="0"/>
              <wp:wrapNone/>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72" cstate="print"/>
                      <a:srcRect/>
                      <a:stretch>
                        <a:fillRect/>
                      </a:stretch>
                    </pic:blipFill>
                    <pic:spPr bwMode="auto">
                      <a:xfrm>
                        <a:off x="0" y="0"/>
                        <a:ext cx="4755515" cy="3573780"/>
                      </a:xfrm>
                      <a:prstGeom prst="rect">
                        <a:avLst/>
                      </a:prstGeom>
                      <a:noFill/>
                    </pic:spPr>
                  </pic:pic>
                </a:graphicData>
              </a:graphic>
            </wp:anchor>
          </w:drawing>
        </w:r>
      </w:del>
      <w:r w:rsidR="00F96ECC" w:rsidRPr="00F96ECC">
        <w:rPr>
          <w:rFonts w:hint="eastAsia"/>
          <w:lang w:eastAsia="zh-HK"/>
        </w:rPr>
        <w:t xml:space="preserve">6</w:t>
      </w:r>
      <w:r w:rsidR="00F96ECC" w:rsidRPr="00F96ECC">
        <w:rPr>
          <w:lang w:eastAsia="zh-HK"/>
        </w:rPr>
        <w:t xml:space="preserve">.14 </w:t>
      </w:r>
      <w:r w:rsidR="00F96ECC" w:rsidRPr="00F96ECC">
        <w:rPr>
          <w:lang w:eastAsia="zh-HK"/>
        </w:rPr>
        <w:tab/>
      </w:r>
    </w:p>
    <w:p w:rsidR="00AB3705" w:rsidRPr="00F96ECC" w:rsidRDefault="00AB3705" w:rsidP="00AB3705">
      <w:pPr>
        <w:spacing w:line="200" w:lineRule="exact"/>
        <w:rPr>
          <w:del w:id="366" w:author="Tom-2K19" w:date="2019-05-15T16:46:00Z"/>
        </w:rPr>
      </w:pPr>
    </w:p>
    <w:p w:rsidR="00AB3705" w:rsidRPr="00F96ECC" w:rsidRDefault="00AB3705" w:rsidP="00AB3705">
      <w:pPr>
        <w:spacing w:line="200" w:lineRule="exact"/>
        <w:rPr>
          <w:del w:id="367" w:author="Tom-2K19" w:date="2019-05-15T16:46:00Z"/>
        </w:rPr>
      </w:pPr>
    </w:p>
    <w:p w:rsidR="00AB3705" w:rsidRPr="00F96ECC" w:rsidRDefault="00AB3705" w:rsidP="00AB3705">
      <w:pPr>
        <w:spacing w:line="200" w:lineRule="exact"/>
        <w:rPr>
          <w:del w:id="368" w:author="Tom-2K19" w:date="2019-05-15T16:46:00Z"/>
        </w:rPr>
      </w:pPr>
    </w:p>
    <w:p w:rsidR="00AB3705" w:rsidRPr="00F96ECC" w:rsidRDefault="00AB3705" w:rsidP="00AB3705">
      <w:pPr>
        <w:spacing w:line="200" w:lineRule="exact"/>
        <w:rPr>
          <w:del w:id="369" w:author="Tom-2K19" w:date="2019-05-15T16:46:00Z"/>
        </w:rPr>
      </w:pPr>
    </w:p>
    <w:p w:rsidR="00AB3705" w:rsidRPr="00F96ECC" w:rsidRDefault="00AB3705" w:rsidP="00AB3705">
      <w:pPr>
        <w:spacing w:line="200" w:lineRule="exact"/>
        <w:rPr>
          <w:del w:id="370" w:author="Tom-2K19" w:date="2019-05-15T16:46:00Z"/>
        </w:rPr>
      </w:pPr>
    </w:p>
    <w:p w:rsidR="00AB3705" w:rsidRPr="00F96ECC" w:rsidRDefault="00AB3705" w:rsidP="00AB3705">
      <w:pPr>
        <w:spacing w:line="200" w:lineRule="exact"/>
        <w:rPr>
          <w:del w:id="371" w:author="Tom-2K19" w:date="2019-05-15T16:46:00Z"/>
        </w:rPr>
      </w:pPr>
    </w:p>
    <w:p w:rsidR="00AB3705" w:rsidRPr="00F96ECC" w:rsidRDefault="00AB3705" w:rsidP="00AB3705">
      <w:pPr>
        <w:spacing w:line="200" w:lineRule="exact"/>
        <w:rPr>
          <w:del w:id="372" w:author="Tom-2K19" w:date="2019-05-15T16:46:00Z"/>
        </w:rPr>
      </w:pPr>
    </w:p>
    <w:p w:rsidR="00AB3705" w:rsidRPr="00F96ECC" w:rsidRDefault="00AB3705" w:rsidP="00AB3705">
      <w:pPr>
        <w:spacing w:line="200" w:lineRule="exact"/>
        <w:rPr>
          <w:del w:id="373" w:author="Tom-2K19" w:date="2019-05-15T16:46:00Z"/>
        </w:rPr>
      </w:pPr>
    </w:p>
    <w:p w:rsidR="00AB3705" w:rsidRPr="00F96ECC" w:rsidRDefault="00AB3705" w:rsidP="00AB3705">
      <w:pPr>
        <w:spacing w:line="200" w:lineRule="exact"/>
        <w:rPr>
          <w:del w:id="374" w:author="Tom-2K19" w:date="2019-05-15T16:46:00Z"/>
        </w:rPr>
      </w:pPr>
    </w:p>
    <w:p w:rsidR="00AB3705" w:rsidRPr="00F96ECC" w:rsidRDefault="00AB3705" w:rsidP="00AB3705">
      <w:pPr>
        <w:spacing w:line="200" w:lineRule="exact"/>
        <w:rPr>
          <w:del w:id="375" w:author="Tom-2K19" w:date="2019-05-15T16:46:00Z"/>
        </w:rPr>
      </w:pPr>
    </w:p>
    <w:p w:rsidR="00AB3705" w:rsidRPr="00F96ECC" w:rsidRDefault="00AB3705" w:rsidP="00AB3705">
      <w:pPr>
        <w:spacing w:line="200" w:lineRule="exact"/>
        <w:rPr>
          <w:del w:id="376" w:author="Tom-2K19" w:date="2019-05-15T16:46:00Z"/>
        </w:rPr>
      </w:pPr>
    </w:p>
    <w:p w:rsidR="00AB3705" w:rsidRPr="00F96ECC" w:rsidRDefault="00AB3705" w:rsidP="00AB3705">
      <w:pPr>
        <w:spacing w:line="200" w:lineRule="exact"/>
        <w:rPr>
          <w:del w:id="377" w:author="Tom-2K19" w:date="2019-05-15T16:46:00Z"/>
        </w:rPr>
      </w:pPr>
    </w:p>
    <w:p w:rsidR="00AB3705" w:rsidRPr="00F96ECC" w:rsidRDefault="00AB3705" w:rsidP="00AB3705">
      <w:pPr>
        <w:spacing w:line="200" w:lineRule="exact"/>
        <w:rPr>
          <w:del w:id="378" w:author="Tom-2K19" w:date="2019-05-15T16:46:00Z"/>
        </w:rPr>
      </w:pPr>
    </w:p>
    <w:p w:rsidR="00AB3705" w:rsidRPr="00F96ECC" w:rsidRDefault="00AB3705" w:rsidP="00AB3705">
      <w:pPr>
        <w:spacing w:line="200" w:lineRule="exact"/>
        <w:rPr>
          <w:del w:id="379" w:author="Tom-2K19" w:date="2019-05-15T16:46:00Z"/>
        </w:rPr>
      </w:pPr>
    </w:p>
    <w:p w:rsidR="00AB3705" w:rsidRPr="00F96ECC" w:rsidRDefault="00AB3705" w:rsidP="00AB3705">
      <w:pPr>
        <w:spacing w:line="200" w:lineRule="exact"/>
        <w:rPr>
          <w:del w:id="380" w:author="Tom-2K19" w:date="2019-05-15T16:46:00Z"/>
        </w:rPr>
      </w:pPr>
    </w:p>
    <w:p w:rsidR="00AB3705" w:rsidRPr="00F96ECC" w:rsidRDefault="00AB3705" w:rsidP="00AB3705">
      <w:pPr>
        <w:spacing w:line="200" w:lineRule="exact"/>
        <w:rPr>
          <w:del w:id="381" w:author="Tom-2K19" w:date="2019-05-15T16:46:00Z"/>
        </w:rPr>
      </w:pPr>
    </w:p>
    <w:p w:rsidR="00AB3705" w:rsidRPr="00F96ECC" w:rsidRDefault="00AB3705" w:rsidP="00AB3705">
      <w:pPr>
        <w:spacing w:line="200" w:lineRule="exact"/>
        <w:rPr>
          <w:del w:id="382" w:author="Tom-2K19" w:date="2019-05-15T16:46:00Z"/>
        </w:rPr>
      </w:pPr>
    </w:p>
    <w:p w:rsidR="00AB3705" w:rsidRPr="00F96ECC" w:rsidRDefault="00AB3705" w:rsidP="00AB3705">
      <w:pPr>
        <w:spacing w:line="200" w:lineRule="exact"/>
        <w:rPr>
          <w:del w:id="383" w:author="Tom-2K19" w:date="2019-05-15T16:46:00Z"/>
        </w:rPr>
      </w:pPr>
    </w:p>
    <w:p w:rsidR="00AB3705" w:rsidRPr="00F96ECC" w:rsidRDefault="00AB3705" w:rsidP="00AB3705">
      <w:pPr>
        <w:spacing w:line="200" w:lineRule="exact"/>
        <w:rPr>
          <w:del w:id="384" w:author="Tom-2K19" w:date="2019-05-15T16:46:00Z"/>
        </w:rPr>
      </w:pPr>
    </w:p>
    <w:p w:rsidR="00AB3705" w:rsidRPr="00F96ECC" w:rsidRDefault="00AB3705" w:rsidP="00AB3705">
      <w:pPr>
        <w:spacing w:line="200" w:lineRule="exact"/>
        <w:rPr>
          <w:del w:id="385" w:author="Tom-2K19" w:date="2019-05-15T16:46:00Z"/>
        </w:rPr>
      </w:pPr>
    </w:p>
    <w:p w:rsidR="00AB3705" w:rsidRPr="00F96ECC" w:rsidRDefault="00AB3705" w:rsidP="00AB3705">
      <w:pPr>
        <w:spacing w:line="200" w:lineRule="exact"/>
        <w:rPr>
          <w:del w:id="386" w:author="Tom-2K19" w:date="2019-05-15T16:46:00Z"/>
        </w:rPr>
      </w:pPr>
    </w:p>
    <w:p w:rsidR="00AB3705" w:rsidRPr="00F96ECC" w:rsidRDefault="00AB3705" w:rsidP="00AB3705">
      <w:pPr>
        <w:spacing w:line="200" w:lineRule="exact"/>
        <w:rPr>
          <w:del w:id="387" w:author="Tom-2K19" w:date="2019-05-15T16:46:00Z"/>
        </w:rPr>
      </w:pPr>
    </w:p>
    <w:p w:rsidR="00AB3705" w:rsidRPr="00F96ECC" w:rsidRDefault="00AB3705" w:rsidP="00AB3705">
      <w:pPr>
        <w:spacing w:line="200" w:lineRule="exact"/>
        <w:rPr>
          <w:del w:id="388" w:author="Tom-2K19" w:date="2019-05-15T16:46:00Z"/>
        </w:rPr>
      </w:pPr>
    </w:p>
    <w:p w:rsidR="00AB3705" w:rsidRPr="00F96ECC" w:rsidRDefault="00AB3705" w:rsidP="00AB3705">
      <w:pPr>
        <w:spacing w:line="200" w:lineRule="exact"/>
        <w:rPr>
          <w:del w:id="389" w:author="Tom-2K19" w:date="2019-05-15T16:46:00Z"/>
        </w:rPr>
      </w:pPr>
    </w:p>
    <w:p w:rsidR="00AB3705" w:rsidRPr="00F96ECC" w:rsidRDefault="00AB3705" w:rsidP="00AB3705">
      <w:pPr>
        <w:spacing w:line="200" w:lineRule="exact"/>
        <w:rPr>
          <w:del w:id="390" w:author="Tom-2K19" w:date="2019-05-15T16:46:00Z"/>
        </w:rPr>
      </w:pPr>
    </w:p>
    <w:p w:rsidR="00AB3705" w:rsidRPr="00F96ECC" w:rsidRDefault="00AB3705" w:rsidP="00AB3705">
      <w:pPr>
        <w:spacing w:line="200" w:lineRule="exact"/>
        <w:rPr>
          <w:del w:id="391" w:author="Tom-2K19" w:date="2019-05-15T16:46:00Z"/>
        </w:rPr>
      </w:pPr>
    </w:p>
    <w:p w:rsidR="00AB3705" w:rsidRPr="00F96ECC" w:rsidRDefault="00AB3705" w:rsidP="00AB3705">
      <w:pPr>
        <w:spacing w:line="200" w:lineRule="exact"/>
        <w:rPr>
          <w:del w:id="392" w:author="Tom-2K19" w:date="2019-05-15T16:46:00Z"/>
        </w:rPr>
      </w:pPr>
    </w:p>
    <w:p w:rsidR="00AB3705" w:rsidRPr="00F96ECC" w:rsidRDefault="00AB3705" w:rsidP="00AB3705">
      <w:pPr>
        <w:spacing w:line="200" w:lineRule="exact"/>
        <w:rPr>
          <w:del w:id="393" w:author="Tom-2K19" w:date="2019-05-15T16:46:00Z"/>
        </w:rPr>
      </w:pPr>
    </w:p>
    <w:p w:rsidR="00AB3705" w:rsidRPr="00F96ECC" w:rsidRDefault="00AB3705" w:rsidP="00AB3705">
      <w:pPr>
        <w:spacing w:line="290" w:lineRule="exact"/>
        <w:rPr>
          <w:del w:id="394" w:author="Tom-2K19" w:date="2019-05-15T16:46:00Z"/>
        </w:rPr>
      </w:pPr>
    </w:p>
    <w:p w:rsidR="00AB3705" w:rsidRPr="00283E87" w:rsidRDefault="00AB3705">
      <w:pPr>
        <w:pStyle w:val="2"/>
        <w:ind w:left="720" w:hanging="720"/>
        <w:rPr>
          <w:rPrChange w:id="395" w:author="Tom-2K19" w:date="2019-05-15T16:46:00Z">
            <w:rPr>
              <w:sz w:val="20"/>
            </w:rPr>
          </w:rPrChange>
        </w:rPr>
        <w:pPrChange w:id="396" w:author="Tom-2K19" w:date="2019-05-15T16:46:00Z">
          <w:pPr>
            <w:tabs>
              <w:tab w:val="left" w:pos="700"/>
            </w:tabs>
          </w:pPr>
        </w:pPrChange>
      </w:pPr>
      <w:del w:id="397" w:author="Tom-2K19" w:date="2019-05-15T16:46:00Z">
        <w:r w:rsidRPr="00F96ECC">
          <w:rPr>
            <w:rFonts w:eastAsia="SimSun" w:cs="Calibri"/>
            <w:szCs w:val="22"/>
            <w:lang w:eastAsia="zh-CN"/>
          </w:rPr>
          <w:delText>6.13</w:delText>
        </w:r>
        <w:r w:rsidRPr="00F96ECC">
          <w:rPr>
            <w:rFonts w:cs="Calibri"/>
            <w:szCs w:val="22"/>
            <w:lang w:eastAsia="zh-CN"/>
          </w:rPr>
          <w:tab/>
        </w:r>
      </w:del>
      <w:r w:rsidRPr="007F652A">
        <w:rPr>
          <w:szCs w:val="22"/>
        </w:rPr>
        <w:t xml:space="preserve">Click [Next&gt;]</w:t>
      </w:r>
      <w:ins w:id="398" w:author="Tom-2K19" w:date="2019-05-15T16:46:00Z">
        <w:r w:rsidRPr="00F96ECC">
          <w:rPr>
            <w:szCs w:val="22"/>
          </w:rPr>
          <w:br/>
        </w:r>
        <w:r w:rsidRPr="00F86439">
          <w:rPr>
            <w:noProof/>
          </w:rPr>
          <w:drawing>
            <wp:inline distT="0" distB="0" distL="0" distR="0" wp14:anchorId="478E0B6F" wp14:editId="2F597A91">
              <wp:extent cx="4752975" cy="3581400"/>
              <wp:effectExtent l="0" t="0" r="0" b="0"/>
              <wp:docPr id="29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752975" cy="3581400"/>
                      </a:xfrm>
                      <a:prstGeom prst="rect">
                        <a:avLst/>
                      </a:prstGeom>
                      <a:noFill/>
                      <a:ln>
                        <a:noFill/>
                      </a:ln>
                    </pic:spPr>
                  </pic:pic>
                </a:graphicData>
              </a:graphic>
            </wp:inline>
          </w:drawing>
        </w:r>
      </w:ins>
    </w:p>
    <w:p w:rsidR="00AB3705" w:rsidRDefault="00AB3705" w:rsidP="00AB3705">
      <w:pPr>
        <w:spacing w:line="20" w:lineRule="exact"/>
        <w:rPr>
          <w:del w:id="399" w:author="Tom-2K19" w:date="2019-05-15T16:46:00Z"/>
          <w:sz w:val="20"/>
          <w:szCs w:val="20"/>
        </w:rPr>
      </w:pPr>
      <w:del w:id="400" w:author="Tom-2K19" w:date="2019-05-15T16:46:00Z">
        <w:r>
          <w:rPr>
            <w:noProof/>
            <w:sz w:val="20"/>
            <w:szCs w:val="20"/>
          </w:rPr>
          <w:drawing>
            <wp:anchor distT="0" distB="0" distL="114300" distR="114300" simplePos="0" relativeHeight="251688960" behindDoc="1" locked="0" layoutInCell="0" allowOverlap="1" wp14:anchorId="16BFCCF8" wp14:editId="5726F3B9">
              <wp:simplePos x="0" y="0"/>
              <wp:positionH relativeFrom="column">
                <wp:posOffset>462280</wp:posOffset>
              </wp:positionH>
              <wp:positionV relativeFrom="paragraph">
                <wp:posOffset>27305</wp:posOffset>
              </wp:positionV>
              <wp:extent cx="4756150" cy="3585210"/>
              <wp:effectExtent l="0" t="0" r="0" b="0"/>
              <wp:wrapNone/>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74" cstate="print"/>
                      <a:srcRect/>
                      <a:stretch>
                        <a:fillRect/>
                      </a:stretch>
                    </pic:blipFill>
                    <pic:spPr bwMode="auto">
                      <a:xfrm>
                        <a:off x="0" y="0"/>
                        <a:ext cx="4756150" cy="3585210"/>
                      </a:xfrm>
                      <a:prstGeom prst="rect">
                        <a:avLst/>
                      </a:prstGeom>
                      <a:noFill/>
                    </pic:spPr>
                  </pic:pic>
                </a:graphicData>
              </a:graphic>
            </wp:anchor>
          </w:drawing>
        </w:r>
      </w:del>
    </w:p>
    <w:p w:rsidR="00AB3705" w:rsidRDefault="00AB3705" w:rsidP="00AB3705">
      <w:pPr>
        <w:rPr>
          <w:del w:id="401" w:author="Tom-2K19" w:date="2019-05-15T16:46:00Z"/>
        </w:rPr>
        <w:sectPr w:rsidR="00AB3705">
          <w:pgSz w:w="12240" w:h="15840"/>
          <w:pgMar w:top="700" w:right="1440" w:bottom="1440" w:left="1000" w:header="0" w:footer="0" w:gutter="0"/>
          <w:cols w:space="720" w:equalWidth="0">
            <w:col w:w="9800"/>
          </w:cols>
        </w:sectPr>
      </w:pPr>
    </w:p>
    <w:p w:rsidR="00AB3705" w:rsidRDefault="00AB3705" w:rsidP="00AB3705">
      <w:pPr>
        <w:rPr>
          <w:del w:id="402" w:author="Tom-2K19" w:date="2019-05-15T16:46:00Z"/>
          <w:sz w:val="20"/>
          <w:szCs w:val="20"/>
        </w:rPr>
      </w:pPr>
      <w:bookmarkStart w:id="403" w:name="page30"/>
      <w:bookmarkEnd w:id="403"/>
      <w:del w:id="404" w:author="Tom-2K19" w:date="2019-05-15T16:46:00Z">
        <w:r>
          <w:rPr>
            <w:rFonts w:eastAsia="Calibri"/>
            <w:noProof/>
          </w:rPr>
          <w:drawing>
            <wp:anchor distT="0" distB="0" distL="114300" distR="114300" simplePos="0" relativeHeight="251689984" behindDoc="1" locked="0" layoutInCell="0" allowOverlap="1" wp14:anchorId="0C60F1CD" wp14:editId="7E290708">
              <wp:simplePos x="0" y="0"/>
              <wp:positionH relativeFrom="page">
                <wp:posOffset>6515100</wp:posOffset>
              </wp:positionH>
              <wp:positionV relativeFrom="page">
                <wp:posOffset>257810</wp:posOffset>
              </wp:positionV>
              <wp:extent cx="572770" cy="575945"/>
              <wp:effectExtent l="0" t="0" r="0" b="0"/>
              <wp:wrapNone/>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52" cstate="print">
                        <a:clrChange>
                          <a:clrFrom>
                            <a:srgbClr val="FFFFFF"/>
                          </a:clrFrom>
                          <a:clrTo>
                            <a:srgbClr val="FFFFFF">
                              <a:alpha val="0"/>
                            </a:srgbClr>
                          </a:clrTo>
                        </a:clrChange>
                      </a:blip>
                      <a:srcRect/>
                      <a:stretch>
                        <a:fillRect/>
                      </a:stretch>
                    </pic:blipFill>
                    <pic:spPr bwMode="auto">
                      <a:xfrm>
                        <a:off x="0" y="0"/>
                        <a:ext cx="572770" cy="575945"/>
                      </a:xfrm>
                      <a:prstGeom prst="rect">
                        <a:avLst/>
                      </a:prstGeom>
                      <a:noFill/>
                    </pic:spPr>
                  </pic:pic>
                </a:graphicData>
              </a:graphic>
            </wp:anchor>
          </w:drawing>
        </w:r>
        <w:r w:rsidRPr="00F530E6">
          <w:rPr>
            <w:rFonts w:eastAsia="SimSun"/>
            <w:lang w:eastAsia="zh-CN"/>
          </w:rPr>
          <w:delText>DIKO 安裝導覽 v1.0</w:delText>
        </w:r>
      </w:del>
    </w:p>
    <w:p w:rsidR="00AB3705" w:rsidRDefault="00AB3705" w:rsidP="00AB3705">
      <w:pPr>
        <w:spacing w:line="241" w:lineRule="exact"/>
        <w:rPr>
          <w:del w:id="405" w:author="Tom-2K19" w:date="2019-05-15T16:46:00Z"/>
          <w:sz w:val="20"/>
          <w:szCs w:val="20"/>
        </w:rPr>
      </w:pPr>
    </w:p>
    <w:p w:rsidR="00AB3705" w:rsidRDefault="00AB3705">
      <w:pPr>
        <w:pStyle w:val="2"/>
        <w:ind w:left="720" w:hanging="720"/>
        <w:rPr>
          <w:rPrChange w:id="406" w:author="Tom-2K19" w:date="2019-05-15T16:46:00Z">
            <w:rPr>
              <w:sz w:val="20"/>
            </w:rPr>
          </w:rPrChange>
        </w:rPr>
        <w:pPrChange w:id="407" w:author="Tom-2K19" w:date="2019-05-15T16:46:00Z">
          <w:pPr>
            <w:tabs>
              <w:tab w:val="left" w:pos="700"/>
            </w:tabs>
          </w:pPr>
        </w:pPrChange>
      </w:pPr>
      <w:del w:id="408" w:author="Tom-2K19" w:date="2019-05-15T16:46:00Z">
        <w:r w:rsidRPr="00F530E6">
          <w:rPr>
            <w:rFonts w:eastAsia="SimSun" w:cs="Calibri"/>
            <w:lang w:eastAsia="zh-CN"/>
          </w:rPr>
          <w:delText>6.14</w:delText>
        </w:r>
        <w:r w:rsidRPr="00F530E6">
          <w:rPr>
            <w:rFonts w:cs="Calibri"/>
            <w:lang w:eastAsia="zh-CN"/>
          </w:rPr>
          <w:tab/>
        </w:r>
      </w:del>
      <w:r w:rsidR="00F96ECC">
        <w:t xml:space="preserve">6.15 </w:t>
      </w:r>
      <w:r w:rsidR="00F96ECC">
        <w:tab/>
        <w:t xml:space="preserve">W</w:t>
      </w:r>
      <w:r w:rsidRPr="007F652A">
        <w:t xml:space="preserve">aiting for the installation progress.</w:t>
      </w:r>
      <w:r w:rsidR="00F96ECC">
        <w:br/>
      </w:r>
      <w:ins w:id="409" w:author="Tom-2K19" w:date="2019-05-15T16:46:00Z">
        <w:r>
          <w:rPr>
            <w:lang w:eastAsia="zh-HK"/>
          </w:rPr>
          <w:br/>
        </w:r>
        <w:r w:rsidRPr="00637C5F">
          <w:rPr>
            <w:noProof/>
          </w:rPr>
          <w:drawing>
            <wp:inline distT="0" distB="0" distL="0" distR="0" wp14:anchorId="06FFBBA4" wp14:editId="1BCE2E44">
              <wp:extent cx="4752975" cy="3562350"/>
              <wp:effectExtent l="0" t="0" r="0" b="0"/>
              <wp:docPr id="297"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752975" cy="3562350"/>
                      </a:xfrm>
                      <a:prstGeom prst="rect">
                        <a:avLst/>
                      </a:prstGeom>
                      <a:noFill/>
                      <a:ln>
                        <a:noFill/>
                      </a:ln>
                    </pic:spPr>
                  </pic:pic>
                </a:graphicData>
              </a:graphic>
            </wp:inline>
          </w:drawing>
        </w:r>
      </w:ins>
    </w:p>
    <w:p w:rsidR="00AB3705" w:rsidRDefault="00AB3705" w:rsidP="00AB3705">
      <w:pPr>
        <w:spacing w:line="20" w:lineRule="exact"/>
        <w:rPr>
          <w:del w:id="410" w:author="Tom-2K19" w:date="2019-05-15T16:46:00Z"/>
          <w:sz w:val="20"/>
          <w:szCs w:val="20"/>
        </w:rPr>
      </w:pPr>
      <w:del w:id="411" w:author="Tom-2K19" w:date="2019-05-15T16:46:00Z">
        <w:r>
          <w:rPr>
            <w:noProof/>
            <w:sz w:val="20"/>
            <w:szCs w:val="20"/>
          </w:rPr>
          <w:drawing>
            <wp:anchor distT="0" distB="0" distL="114300" distR="114300" simplePos="0" relativeHeight="251691008" behindDoc="1" locked="0" layoutInCell="0" allowOverlap="1" wp14:anchorId="4FD19635" wp14:editId="367C4F3D">
              <wp:simplePos x="0" y="0"/>
              <wp:positionH relativeFrom="column">
                <wp:posOffset>462280</wp:posOffset>
              </wp:positionH>
              <wp:positionV relativeFrom="paragraph">
                <wp:posOffset>27305</wp:posOffset>
              </wp:positionV>
              <wp:extent cx="4755515" cy="3565525"/>
              <wp:effectExtent l="0" t="0" r="0" b="0"/>
              <wp:wrapNone/>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76" cstate="print"/>
                      <a:srcRect/>
                      <a:stretch>
                        <a:fillRect/>
                      </a:stretch>
                    </pic:blipFill>
                    <pic:spPr bwMode="auto">
                      <a:xfrm>
                        <a:off x="0" y="0"/>
                        <a:ext cx="4755515" cy="3565525"/>
                      </a:xfrm>
                      <a:prstGeom prst="rect">
                        <a:avLst/>
                      </a:prstGeom>
                      <a:noFill/>
                    </pic:spPr>
                  </pic:pic>
                </a:graphicData>
              </a:graphic>
            </wp:anchor>
          </w:drawing>
        </w:r>
      </w:del>
    </w:p>
    <w:p w:rsidR="00AB3705" w:rsidRDefault="00AB3705" w:rsidP="00AB3705">
      <w:pPr>
        <w:spacing w:line="200" w:lineRule="exact"/>
        <w:rPr>
          <w:del w:id="412" w:author="Tom-2K19" w:date="2019-05-15T16:46:00Z"/>
          <w:sz w:val="20"/>
          <w:szCs w:val="20"/>
        </w:rPr>
      </w:pPr>
    </w:p>
    <w:p w:rsidR="00AB3705" w:rsidRDefault="00AB3705" w:rsidP="00AB3705">
      <w:pPr>
        <w:spacing w:line="200" w:lineRule="exact"/>
        <w:rPr>
          <w:del w:id="413" w:author="Tom-2K19" w:date="2019-05-15T16:46:00Z"/>
          <w:sz w:val="20"/>
          <w:szCs w:val="20"/>
        </w:rPr>
      </w:pPr>
    </w:p>
    <w:p w:rsidR="00AB3705" w:rsidRDefault="00AB3705" w:rsidP="00AB3705">
      <w:pPr>
        <w:spacing w:line="200" w:lineRule="exact"/>
        <w:rPr>
          <w:del w:id="414" w:author="Tom-2K19" w:date="2019-05-15T16:46:00Z"/>
          <w:sz w:val="20"/>
          <w:szCs w:val="20"/>
        </w:rPr>
      </w:pPr>
    </w:p>
    <w:p w:rsidR="00AB3705" w:rsidRDefault="00AB3705" w:rsidP="00AB3705">
      <w:pPr>
        <w:spacing w:line="200" w:lineRule="exact"/>
        <w:rPr>
          <w:del w:id="415" w:author="Tom-2K19" w:date="2019-05-15T16:46:00Z"/>
          <w:sz w:val="20"/>
          <w:szCs w:val="20"/>
        </w:rPr>
      </w:pPr>
    </w:p>
    <w:p w:rsidR="00AB3705" w:rsidRDefault="00AB3705" w:rsidP="00AB3705">
      <w:pPr>
        <w:spacing w:line="200" w:lineRule="exact"/>
        <w:rPr>
          <w:del w:id="416" w:author="Tom-2K19" w:date="2019-05-15T16:46:00Z"/>
          <w:sz w:val="20"/>
          <w:szCs w:val="20"/>
        </w:rPr>
      </w:pPr>
    </w:p>
    <w:p w:rsidR="00AB3705" w:rsidRDefault="00AB3705" w:rsidP="00AB3705">
      <w:pPr>
        <w:spacing w:line="200" w:lineRule="exact"/>
        <w:rPr>
          <w:del w:id="417" w:author="Tom-2K19" w:date="2019-05-15T16:46:00Z"/>
          <w:sz w:val="20"/>
          <w:szCs w:val="20"/>
        </w:rPr>
      </w:pPr>
    </w:p>
    <w:p w:rsidR="00AB3705" w:rsidRDefault="00AB3705" w:rsidP="00AB3705">
      <w:pPr>
        <w:spacing w:line="200" w:lineRule="exact"/>
        <w:rPr>
          <w:del w:id="418" w:author="Tom-2K19" w:date="2019-05-15T16:46:00Z"/>
          <w:sz w:val="20"/>
          <w:szCs w:val="20"/>
        </w:rPr>
      </w:pPr>
    </w:p>
    <w:p w:rsidR="00AB3705" w:rsidRDefault="00AB3705" w:rsidP="00AB3705">
      <w:pPr>
        <w:spacing w:line="200" w:lineRule="exact"/>
        <w:rPr>
          <w:del w:id="419" w:author="Tom-2K19" w:date="2019-05-15T16:46:00Z"/>
          <w:sz w:val="20"/>
          <w:szCs w:val="20"/>
        </w:rPr>
      </w:pPr>
    </w:p>
    <w:p w:rsidR="00AB3705" w:rsidRDefault="00AB3705" w:rsidP="00AB3705">
      <w:pPr>
        <w:spacing w:line="200" w:lineRule="exact"/>
        <w:rPr>
          <w:del w:id="420" w:author="Tom-2K19" w:date="2019-05-15T16:46:00Z"/>
          <w:sz w:val="20"/>
          <w:szCs w:val="20"/>
        </w:rPr>
      </w:pPr>
    </w:p>
    <w:p w:rsidR="00AB3705" w:rsidRDefault="00AB3705" w:rsidP="00AB3705">
      <w:pPr>
        <w:spacing w:line="200" w:lineRule="exact"/>
        <w:rPr>
          <w:del w:id="421" w:author="Tom-2K19" w:date="2019-05-15T16:46:00Z"/>
          <w:sz w:val="20"/>
          <w:szCs w:val="20"/>
        </w:rPr>
      </w:pPr>
    </w:p>
    <w:p w:rsidR="00AB3705" w:rsidRDefault="00AB3705" w:rsidP="00AB3705">
      <w:pPr>
        <w:spacing w:line="200" w:lineRule="exact"/>
        <w:rPr>
          <w:del w:id="422" w:author="Tom-2K19" w:date="2019-05-15T16:46:00Z"/>
          <w:sz w:val="20"/>
          <w:szCs w:val="20"/>
        </w:rPr>
      </w:pPr>
    </w:p>
    <w:p w:rsidR="00AB3705" w:rsidRDefault="00AB3705" w:rsidP="00AB3705">
      <w:pPr>
        <w:spacing w:line="200" w:lineRule="exact"/>
        <w:rPr>
          <w:del w:id="423" w:author="Tom-2K19" w:date="2019-05-15T16:46:00Z"/>
          <w:sz w:val="20"/>
          <w:szCs w:val="20"/>
        </w:rPr>
      </w:pPr>
    </w:p>
    <w:p w:rsidR="00AB3705" w:rsidRDefault="00AB3705" w:rsidP="00AB3705">
      <w:pPr>
        <w:spacing w:line="200" w:lineRule="exact"/>
        <w:rPr>
          <w:del w:id="424" w:author="Tom-2K19" w:date="2019-05-15T16:46:00Z"/>
          <w:sz w:val="20"/>
          <w:szCs w:val="20"/>
        </w:rPr>
      </w:pPr>
    </w:p>
    <w:p w:rsidR="00AB3705" w:rsidRDefault="00AB3705" w:rsidP="00AB3705">
      <w:pPr>
        <w:spacing w:line="200" w:lineRule="exact"/>
        <w:rPr>
          <w:del w:id="425" w:author="Tom-2K19" w:date="2019-05-15T16:46:00Z"/>
          <w:sz w:val="20"/>
          <w:szCs w:val="20"/>
        </w:rPr>
      </w:pPr>
    </w:p>
    <w:p w:rsidR="00AB3705" w:rsidRDefault="00AB3705" w:rsidP="00AB3705">
      <w:pPr>
        <w:spacing w:line="200" w:lineRule="exact"/>
        <w:rPr>
          <w:del w:id="426" w:author="Tom-2K19" w:date="2019-05-15T16:46:00Z"/>
          <w:sz w:val="20"/>
          <w:szCs w:val="20"/>
        </w:rPr>
      </w:pPr>
    </w:p>
    <w:p w:rsidR="00AB3705" w:rsidRDefault="00AB3705" w:rsidP="00AB3705">
      <w:pPr>
        <w:spacing w:line="200" w:lineRule="exact"/>
        <w:rPr>
          <w:del w:id="427" w:author="Tom-2K19" w:date="2019-05-15T16:46:00Z"/>
          <w:sz w:val="20"/>
          <w:szCs w:val="20"/>
        </w:rPr>
      </w:pPr>
    </w:p>
    <w:p w:rsidR="00AB3705" w:rsidRDefault="00AB3705" w:rsidP="00AB3705">
      <w:pPr>
        <w:spacing w:line="200" w:lineRule="exact"/>
        <w:rPr>
          <w:del w:id="428" w:author="Tom-2K19" w:date="2019-05-15T16:46:00Z"/>
          <w:sz w:val="20"/>
          <w:szCs w:val="20"/>
        </w:rPr>
      </w:pPr>
    </w:p>
    <w:p w:rsidR="00AB3705" w:rsidRDefault="00AB3705" w:rsidP="00AB3705">
      <w:pPr>
        <w:spacing w:line="200" w:lineRule="exact"/>
        <w:rPr>
          <w:del w:id="429" w:author="Tom-2K19" w:date="2019-05-15T16:46:00Z"/>
          <w:sz w:val="20"/>
          <w:szCs w:val="20"/>
        </w:rPr>
      </w:pPr>
    </w:p>
    <w:p w:rsidR="00AB3705" w:rsidRDefault="00AB3705" w:rsidP="00AB3705">
      <w:pPr>
        <w:spacing w:line="200" w:lineRule="exact"/>
        <w:rPr>
          <w:del w:id="430" w:author="Tom-2K19" w:date="2019-05-15T16:46:00Z"/>
          <w:sz w:val="20"/>
          <w:szCs w:val="20"/>
        </w:rPr>
      </w:pPr>
    </w:p>
    <w:p w:rsidR="00AB3705" w:rsidRDefault="00AB3705" w:rsidP="00AB3705">
      <w:pPr>
        <w:spacing w:line="200" w:lineRule="exact"/>
        <w:rPr>
          <w:del w:id="431" w:author="Tom-2K19" w:date="2019-05-15T16:46:00Z"/>
          <w:sz w:val="20"/>
          <w:szCs w:val="20"/>
        </w:rPr>
      </w:pPr>
    </w:p>
    <w:p w:rsidR="00AB3705" w:rsidRDefault="00AB3705" w:rsidP="00AB3705">
      <w:pPr>
        <w:spacing w:line="200" w:lineRule="exact"/>
        <w:rPr>
          <w:del w:id="432" w:author="Tom-2K19" w:date="2019-05-15T16:46:00Z"/>
          <w:sz w:val="20"/>
          <w:szCs w:val="20"/>
        </w:rPr>
      </w:pPr>
    </w:p>
    <w:p w:rsidR="00AB3705" w:rsidRDefault="00AB3705" w:rsidP="00AB3705">
      <w:pPr>
        <w:spacing w:line="200" w:lineRule="exact"/>
        <w:rPr>
          <w:del w:id="433" w:author="Tom-2K19" w:date="2019-05-15T16:46:00Z"/>
          <w:sz w:val="20"/>
          <w:szCs w:val="20"/>
        </w:rPr>
      </w:pPr>
    </w:p>
    <w:p w:rsidR="00AB3705" w:rsidRDefault="00AB3705" w:rsidP="00AB3705">
      <w:pPr>
        <w:spacing w:line="200" w:lineRule="exact"/>
        <w:rPr>
          <w:del w:id="434" w:author="Tom-2K19" w:date="2019-05-15T16:46:00Z"/>
          <w:sz w:val="20"/>
          <w:szCs w:val="20"/>
        </w:rPr>
      </w:pPr>
    </w:p>
    <w:p w:rsidR="00AB3705" w:rsidRDefault="00AB3705" w:rsidP="00AB3705">
      <w:pPr>
        <w:spacing w:line="200" w:lineRule="exact"/>
        <w:rPr>
          <w:del w:id="435" w:author="Tom-2K19" w:date="2019-05-15T16:46:00Z"/>
          <w:sz w:val="20"/>
          <w:szCs w:val="20"/>
        </w:rPr>
      </w:pPr>
    </w:p>
    <w:p w:rsidR="00AB3705" w:rsidRDefault="00AB3705" w:rsidP="00AB3705">
      <w:pPr>
        <w:spacing w:line="200" w:lineRule="exact"/>
        <w:rPr>
          <w:del w:id="436" w:author="Tom-2K19" w:date="2019-05-15T16:46:00Z"/>
          <w:sz w:val="20"/>
          <w:szCs w:val="20"/>
        </w:rPr>
      </w:pPr>
    </w:p>
    <w:p w:rsidR="00AB3705" w:rsidRDefault="00AB3705" w:rsidP="00AB3705">
      <w:pPr>
        <w:spacing w:line="200" w:lineRule="exact"/>
        <w:rPr>
          <w:del w:id="437" w:author="Tom-2K19" w:date="2019-05-15T16:46:00Z"/>
          <w:sz w:val="20"/>
          <w:szCs w:val="20"/>
        </w:rPr>
      </w:pPr>
    </w:p>
    <w:p w:rsidR="00AB3705" w:rsidRDefault="00AB3705" w:rsidP="00AB3705">
      <w:pPr>
        <w:spacing w:line="200" w:lineRule="exact"/>
        <w:rPr>
          <w:del w:id="438" w:author="Tom-2K19" w:date="2019-05-15T16:46:00Z"/>
          <w:sz w:val="20"/>
          <w:szCs w:val="20"/>
        </w:rPr>
      </w:pPr>
    </w:p>
    <w:p w:rsidR="00AB3705" w:rsidRDefault="00AB3705" w:rsidP="00AB3705">
      <w:pPr>
        <w:spacing w:line="200" w:lineRule="exact"/>
        <w:rPr>
          <w:del w:id="439" w:author="Tom-2K19" w:date="2019-05-15T16:46:00Z"/>
          <w:sz w:val="20"/>
          <w:szCs w:val="20"/>
        </w:rPr>
      </w:pPr>
    </w:p>
    <w:p w:rsidR="00AB3705" w:rsidRDefault="00AB3705" w:rsidP="00AB3705">
      <w:pPr>
        <w:spacing w:line="277" w:lineRule="exact"/>
        <w:rPr>
          <w:del w:id="440" w:author="Tom-2K19" w:date="2019-05-15T16:46:00Z"/>
          <w:sz w:val="20"/>
          <w:szCs w:val="20"/>
        </w:rPr>
      </w:pPr>
    </w:p>
    <w:p w:rsidR="00AB3705" w:rsidRPr="00283E87" w:rsidRDefault="00AB3705">
      <w:pPr>
        <w:pStyle w:val="2"/>
        <w:ind w:left="720" w:hanging="720"/>
        <w:rPr>
          <w:rPrChange w:id="441" w:author="Tom-2K19" w:date="2019-05-15T16:46:00Z">
            <w:rPr>
              <w:sz w:val="20"/>
            </w:rPr>
          </w:rPrChange>
        </w:rPr>
        <w:pPrChange w:id="442" w:author="Tom-2K19" w:date="2019-05-15T16:46:00Z">
          <w:pPr>
            <w:tabs>
              <w:tab w:val="left" w:pos="700"/>
            </w:tabs>
          </w:pPr>
        </w:pPrChange>
      </w:pPr>
      <w:del w:id="443" w:author="Tom-2K19" w:date="2019-05-15T16:46:00Z">
        <w:r w:rsidRPr="00F530E6">
          <w:rPr>
            <w:rFonts w:eastAsia="SimSun" w:cs="Calibri"/>
            <w:lang w:eastAsia="zh-CN"/>
          </w:rPr>
          <w:delText>6.15</w:delText>
        </w:r>
        <w:r w:rsidRPr="00F530E6">
          <w:rPr>
            <w:rFonts w:cs="Calibri"/>
            <w:lang w:eastAsia="zh-CN"/>
          </w:rPr>
          <w:tab/>
        </w:r>
      </w:del>
      <w:r w:rsidR="00F96ECC">
        <w:t xml:space="preserve">6.16 </w:t>
      </w:r>
      <w:r w:rsidR="00F96ECC">
        <w:tab/>
        <w:t xml:space="preserve">C</w:t>
      </w:r>
      <w:r w:rsidRPr="007F652A">
        <w:t xml:space="preserve">lick [Close] after progress succeeded</w:t>
      </w:r>
      <w:ins w:id="444" w:author="Tom-2K19" w:date="2019-05-15T16:46:00Z">
        <w:r>
          <w:br/>
        </w:r>
        <w:r w:rsidRPr="00963A6D">
          <w:rPr>
            <w:noProof/>
          </w:rPr>
          <w:drawing>
            <wp:inline distT="0" distB="0" distL="0" distR="0" wp14:anchorId="59F8A4C9" wp14:editId="32D693C1">
              <wp:extent cx="4752975" cy="3562350"/>
              <wp:effectExtent l="0" t="0" r="0" b="0"/>
              <wp:docPr id="296"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752975" cy="3562350"/>
                      </a:xfrm>
                      <a:prstGeom prst="rect">
                        <a:avLst/>
                      </a:prstGeom>
                      <a:noFill/>
                      <a:ln>
                        <a:noFill/>
                      </a:ln>
                    </pic:spPr>
                  </pic:pic>
                </a:graphicData>
              </a:graphic>
            </wp:inline>
          </w:drawing>
        </w:r>
      </w:ins>
    </w:p>
    <w:p w:rsidR="00AB3705" w:rsidRDefault="00AB3705" w:rsidP="00AB3705">
      <w:pPr>
        <w:spacing w:line="20" w:lineRule="exact"/>
        <w:rPr>
          <w:del w:id="445" w:author="Tom-2K19" w:date="2019-05-15T16:46:00Z"/>
          <w:sz w:val="20"/>
          <w:szCs w:val="20"/>
        </w:rPr>
      </w:pPr>
      <w:del w:id="446" w:author="Tom-2K19" w:date="2019-05-15T16:46:00Z">
        <w:r>
          <w:rPr>
            <w:noProof/>
            <w:sz w:val="20"/>
            <w:szCs w:val="20"/>
          </w:rPr>
          <w:drawing>
            <wp:anchor distT="0" distB="0" distL="114300" distR="114300" simplePos="0" relativeHeight="251692032" behindDoc="1" locked="0" layoutInCell="0" allowOverlap="1" wp14:anchorId="6CEF19B1" wp14:editId="2BB99F8D">
              <wp:simplePos x="0" y="0"/>
              <wp:positionH relativeFrom="column">
                <wp:posOffset>462280</wp:posOffset>
              </wp:positionH>
              <wp:positionV relativeFrom="paragraph">
                <wp:posOffset>27305</wp:posOffset>
              </wp:positionV>
              <wp:extent cx="4755515" cy="3561080"/>
              <wp:effectExtent l="0" t="0" r="0" b="0"/>
              <wp:wrapNone/>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78" cstate="print"/>
                      <a:srcRect/>
                      <a:stretch>
                        <a:fillRect/>
                      </a:stretch>
                    </pic:blipFill>
                    <pic:spPr bwMode="auto">
                      <a:xfrm>
                        <a:off x="0" y="0"/>
                        <a:ext cx="4755515" cy="3561080"/>
                      </a:xfrm>
                      <a:prstGeom prst="rect">
                        <a:avLst/>
                      </a:prstGeom>
                      <a:noFill/>
                    </pic:spPr>
                  </pic:pic>
                </a:graphicData>
              </a:graphic>
            </wp:anchor>
          </w:drawing>
        </w:r>
      </w:del>
    </w:p>
    <w:p w:rsidR="00AB3705" w:rsidRDefault="00AB3705" w:rsidP="00AB3705">
      <w:pPr>
        <w:rPr>
          <w:del w:id="447" w:author="Tom-2K19" w:date="2019-05-15T16:46:00Z"/>
        </w:rPr>
        <w:sectPr w:rsidR="00AB3705">
          <w:pgSz w:w="12240" w:h="15840"/>
          <w:pgMar w:top="700" w:right="1440" w:bottom="1440" w:left="1000" w:header="0" w:footer="0" w:gutter="0"/>
          <w:cols w:space="720" w:equalWidth="0">
            <w:col w:w="9800"/>
          </w:cols>
        </w:sectPr>
      </w:pPr>
    </w:p>
    <w:p w:rsidR="00AB3705" w:rsidRDefault="00AB3705" w:rsidP="00AB3705">
      <w:pPr>
        <w:rPr>
          <w:del w:id="448" w:author="Tom-2K19" w:date="2019-05-15T16:46:00Z"/>
          <w:sz w:val="20"/>
          <w:szCs w:val="20"/>
        </w:rPr>
      </w:pPr>
      <w:bookmarkStart w:id="449" w:name="page31"/>
      <w:bookmarkEnd w:id="449"/>
      <w:del w:id="450" w:author="Tom-2K19" w:date="2019-05-15T16:46:00Z">
        <w:r>
          <w:rPr>
            <w:rFonts w:eastAsia="Calibri"/>
            <w:noProof/>
          </w:rPr>
          <w:drawing>
            <wp:anchor distT="0" distB="0" distL="114300" distR="114300" simplePos="0" relativeHeight="251693056" behindDoc="1" locked="0" layoutInCell="0" allowOverlap="1" wp14:anchorId="0B2AAEA1" wp14:editId="7F7A181F">
              <wp:simplePos x="0" y="0"/>
              <wp:positionH relativeFrom="page">
                <wp:posOffset>6515100</wp:posOffset>
              </wp:positionH>
              <wp:positionV relativeFrom="page">
                <wp:posOffset>257810</wp:posOffset>
              </wp:positionV>
              <wp:extent cx="572770" cy="575945"/>
              <wp:effectExtent l="0" t="0" r="0" b="0"/>
              <wp:wrapNone/>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52" cstate="print">
                        <a:clrChange>
                          <a:clrFrom>
                            <a:srgbClr val="FFFFFF"/>
                          </a:clrFrom>
                          <a:clrTo>
                            <a:srgbClr val="FFFFFF">
                              <a:alpha val="0"/>
                            </a:srgbClr>
                          </a:clrTo>
                        </a:clrChange>
                      </a:blip>
                      <a:srcRect/>
                      <a:stretch>
                        <a:fillRect/>
                      </a:stretch>
                    </pic:blipFill>
                    <pic:spPr bwMode="auto">
                      <a:xfrm>
                        <a:off x="0" y="0"/>
                        <a:ext cx="572770" cy="575945"/>
                      </a:xfrm>
                      <a:prstGeom prst="rect">
                        <a:avLst/>
                      </a:prstGeom>
                      <a:noFill/>
                    </pic:spPr>
                  </pic:pic>
                </a:graphicData>
              </a:graphic>
            </wp:anchor>
          </w:drawing>
        </w:r>
        <w:r w:rsidRPr="00F530E6">
          <w:rPr>
            <w:rFonts w:eastAsia="SimSun"/>
            <w:lang w:eastAsia="zh-CN"/>
          </w:rPr>
          <w:delText>DIKO 安裝導覽 v1.0</w:delText>
        </w:r>
      </w:del>
    </w:p>
    <w:p w:rsidR="00AB3705" w:rsidRDefault="00AB3705" w:rsidP="00AB3705">
      <w:pPr>
        <w:spacing w:line="241" w:lineRule="exact"/>
        <w:rPr>
          <w:del w:id="451" w:author="Tom-2K19" w:date="2019-05-15T16:46:00Z"/>
          <w:sz w:val="20"/>
          <w:szCs w:val="20"/>
        </w:rPr>
      </w:pPr>
    </w:p>
    <w:p w:rsidR="00AB3705" w:rsidRPr="00283E87" w:rsidRDefault="00AB3705">
      <w:pPr>
        <w:pStyle w:val="2"/>
        <w:ind w:left="720" w:hanging="720"/>
        <w:rPr>
          <w:rPrChange w:id="452" w:author="Tom-2K19" w:date="2019-05-15T16:46:00Z">
            <w:rPr>
              <w:sz w:val="20"/>
            </w:rPr>
          </w:rPrChange>
        </w:rPr>
        <w:pPrChange w:id="453" w:author="Tom-2K19" w:date="2019-05-15T16:46:00Z">
          <w:pPr>
            <w:tabs>
              <w:tab w:val="left" w:pos="700"/>
            </w:tabs>
          </w:pPr>
        </w:pPrChange>
      </w:pPr>
      <w:del w:id="454" w:author="Tom-2K19" w:date="2019-05-15T16:46:00Z">
        <w:r w:rsidRPr="00F530E6">
          <w:rPr>
            <w:rFonts w:eastAsia="SimSun" w:cs="Calibri"/>
            <w:lang w:eastAsia="zh-CN"/>
          </w:rPr>
          <w:delText>6.16</w:delText>
        </w:r>
        <w:r w:rsidRPr="00F530E6">
          <w:rPr>
            <w:rFonts w:cs="Calibri"/>
            <w:lang w:eastAsia="zh-CN"/>
          </w:rPr>
          <w:tab/>
        </w:r>
      </w:del>
      <w:r w:rsidR="00F96ECC">
        <w:t xml:space="preserve">6.17 </w:t>
      </w:r>
      <w:r w:rsidR="00F96ECC">
        <w:tab/>
        <w:t xml:space="preserve">C</w:t>
      </w:r>
      <w:r w:rsidRPr="007F652A">
        <w:t xml:space="preserve">lose </w:t>
      </w:r>
      <w:del w:id="455" w:author="Tom-2K19" w:date="2019-05-15T16:46:00Z">
        <w:r w:rsidRPr="00F530E6">
          <w:rPr>
            <w:rFonts w:eastAsia="SimSun" w:cs="Calibri"/>
            <w:lang w:eastAsia="zh-CN"/>
          </w:rPr>
          <w:delText>the</w:delText>
        </w:r>
      </w:del>
      <w:ins w:id="456" w:author="Tom-2K19" w:date="2019-05-15T16:46:00Z">
        <w:r>
          <w:rPr>
            <w:lang w:eastAsia="zh-HK"/>
          </w:rPr>
          <w:t xml:space="preserve">this</w:t>
        </w:r>
      </w:ins>
      <w:r w:rsidRPr="007F652A">
        <w:t xml:space="preserve"> “SQL Server Installation Center” screen</w:t>
      </w:r>
      <w:r w:rsidR="00F96ECC">
        <w:br/>
      </w:r>
      <w:ins w:id="457" w:author="Tom-2K19" w:date="2019-05-15T16:46:00Z">
        <w:r>
          <w:rPr>
            <w:lang w:eastAsia="zh-HK"/>
          </w:rPr>
          <w:br/>
        </w:r>
        <w:r w:rsidRPr="00EC3E58">
          <w:rPr>
            <w:noProof/>
          </w:rPr>
          <w:drawing>
            <wp:inline distT="0" distB="0" distL="0" distR="0" wp14:anchorId="09FC61F7" wp14:editId="3246E838">
              <wp:extent cx="4752975" cy="3562350"/>
              <wp:effectExtent l="0" t="0" r="0" b="0"/>
              <wp:docPr id="29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752975" cy="3562350"/>
                      </a:xfrm>
                      <a:prstGeom prst="rect">
                        <a:avLst/>
                      </a:prstGeom>
                      <a:noFill/>
                      <a:ln>
                        <a:noFill/>
                      </a:ln>
                    </pic:spPr>
                  </pic:pic>
                </a:graphicData>
              </a:graphic>
            </wp:inline>
          </w:drawing>
        </w:r>
      </w:ins>
    </w:p>
    <w:p w:rsidR="00AB3705" w:rsidRDefault="00AB3705" w:rsidP="00AB3705">
      <w:pPr>
        <w:spacing w:line="20" w:lineRule="exact"/>
        <w:rPr>
          <w:del w:id="458" w:author="Tom-2K19" w:date="2019-05-15T16:46:00Z"/>
          <w:sz w:val="20"/>
          <w:szCs w:val="20"/>
        </w:rPr>
      </w:pPr>
      <w:del w:id="459" w:author="Tom-2K19" w:date="2019-05-15T16:46:00Z">
        <w:r>
          <w:rPr>
            <w:noProof/>
            <w:sz w:val="20"/>
            <w:szCs w:val="20"/>
          </w:rPr>
          <w:drawing>
            <wp:anchor distT="0" distB="0" distL="114300" distR="114300" simplePos="0" relativeHeight="251694080" behindDoc="1" locked="0" layoutInCell="0" allowOverlap="1" wp14:anchorId="65477B9E" wp14:editId="025E3CFC">
              <wp:simplePos x="0" y="0"/>
              <wp:positionH relativeFrom="column">
                <wp:posOffset>462280</wp:posOffset>
              </wp:positionH>
              <wp:positionV relativeFrom="paragraph">
                <wp:posOffset>27305</wp:posOffset>
              </wp:positionV>
              <wp:extent cx="4754245" cy="3565525"/>
              <wp:effectExtent l="0" t="0" r="0" b="0"/>
              <wp:wrapNone/>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80" cstate="print"/>
                      <a:srcRect/>
                      <a:stretch>
                        <a:fillRect/>
                      </a:stretch>
                    </pic:blipFill>
                    <pic:spPr bwMode="auto">
                      <a:xfrm>
                        <a:off x="0" y="0"/>
                        <a:ext cx="4754245" cy="3565525"/>
                      </a:xfrm>
                      <a:prstGeom prst="rect">
                        <a:avLst/>
                      </a:prstGeom>
                      <a:noFill/>
                    </pic:spPr>
                  </pic:pic>
                </a:graphicData>
              </a:graphic>
            </wp:anchor>
          </w:drawing>
        </w:r>
      </w:del>
    </w:p>
    <w:p w:rsidR="00AB3705" w:rsidRDefault="00AB3705" w:rsidP="00AB3705">
      <w:pPr>
        <w:spacing w:line="200" w:lineRule="exact"/>
        <w:rPr>
          <w:del w:id="460" w:author="Tom-2K19" w:date="2019-05-15T16:46:00Z"/>
          <w:sz w:val="20"/>
          <w:szCs w:val="20"/>
        </w:rPr>
      </w:pPr>
    </w:p>
    <w:p w:rsidR="00AB3705" w:rsidRDefault="00AB3705" w:rsidP="00AB3705">
      <w:pPr>
        <w:spacing w:line="200" w:lineRule="exact"/>
        <w:rPr>
          <w:del w:id="461" w:author="Tom-2K19" w:date="2019-05-15T16:46:00Z"/>
          <w:sz w:val="20"/>
          <w:szCs w:val="20"/>
        </w:rPr>
      </w:pPr>
    </w:p>
    <w:p w:rsidR="00AB3705" w:rsidRDefault="00AB3705" w:rsidP="00AB3705">
      <w:pPr>
        <w:spacing w:line="200" w:lineRule="exact"/>
        <w:rPr>
          <w:del w:id="462" w:author="Tom-2K19" w:date="2019-05-15T16:46:00Z"/>
          <w:sz w:val="20"/>
          <w:szCs w:val="20"/>
        </w:rPr>
      </w:pPr>
    </w:p>
    <w:p w:rsidR="00AB3705" w:rsidRDefault="00AB3705" w:rsidP="00AB3705">
      <w:pPr>
        <w:spacing w:line="200" w:lineRule="exact"/>
        <w:rPr>
          <w:del w:id="463" w:author="Tom-2K19" w:date="2019-05-15T16:46:00Z"/>
          <w:sz w:val="20"/>
          <w:szCs w:val="20"/>
        </w:rPr>
      </w:pPr>
    </w:p>
    <w:p w:rsidR="00AB3705" w:rsidRDefault="00AB3705" w:rsidP="00AB3705">
      <w:pPr>
        <w:spacing w:line="200" w:lineRule="exact"/>
        <w:rPr>
          <w:del w:id="464" w:author="Tom-2K19" w:date="2019-05-15T16:46:00Z"/>
          <w:sz w:val="20"/>
          <w:szCs w:val="20"/>
        </w:rPr>
      </w:pPr>
    </w:p>
    <w:p w:rsidR="00AB3705" w:rsidRDefault="00AB3705" w:rsidP="00AB3705">
      <w:pPr>
        <w:spacing w:line="200" w:lineRule="exact"/>
        <w:rPr>
          <w:del w:id="465" w:author="Tom-2K19" w:date="2019-05-15T16:46:00Z"/>
          <w:sz w:val="20"/>
          <w:szCs w:val="20"/>
        </w:rPr>
      </w:pPr>
    </w:p>
    <w:p w:rsidR="00AB3705" w:rsidRDefault="00AB3705" w:rsidP="00AB3705">
      <w:pPr>
        <w:spacing w:line="200" w:lineRule="exact"/>
        <w:rPr>
          <w:del w:id="466" w:author="Tom-2K19" w:date="2019-05-15T16:46:00Z"/>
          <w:sz w:val="20"/>
          <w:szCs w:val="20"/>
        </w:rPr>
      </w:pPr>
    </w:p>
    <w:p w:rsidR="00AB3705" w:rsidRDefault="00AB3705" w:rsidP="00AB3705">
      <w:pPr>
        <w:spacing w:line="200" w:lineRule="exact"/>
        <w:rPr>
          <w:del w:id="467" w:author="Tom-2K19" w:date="2019-05-15T16:46:00Z"/>
          <w:sz w:val="20"/>
          <w:szCs w:val="20"/>
        </w:rPr>
      </w:pPr>
    </w:p>
    <w:p w:rsidR="00AB3705" w:rsidRDefault="00AB3705" w:rsidP="00AB3705">
      <w:pPr>
        <w:spacing w:line="200" w:lineRule="exact"/>
        <w:rPr>
          <w:del w:id="468" w:author="Tom-2K19" w:date="2019-05-15T16:46:00Z"/>
          <w:sz w:val="20"/>
          <w:szCs w:val="20"/>
        </w:rPr>
      </w:pPr>
    </w:p>
    <w:p w:rsidR="00AB3705" w:rsidRDefault="00AB3705" w:rsidP="00AB3705">
      <w:pPr>
        <w:spacing w:line="200" w:lineRule="exact"/>
        <w:rPr>
          <w:del w:id="469" w:author="Tom-2K19" w:date="2019-05-15T16:46:00Z"/>
          <w:sz w:val="20"/>
          <w:szCs w:val="20"/>
        </w:rPr>
      </w:pPr>
    </w:p>
    <w:p w:rsidR="00AB3705" w:rsidRDefault="00AB3705" w:rsidP="00AB3705">
      <w:pPr>
        <w:spacing w:line="200" w:lineRule="exact"/>
        <w:rPr>
          <w:del w:id="470" w:author="Tom-2K19" w:date="2019-05-15T16:46:00Z"/>
          <w:sz w:val="20"/>
          <w:szCs w:val="20"/>
        </w:rPr>
      </w:pPr>
    </w:p>
    <w:p w:rsidR="00AB3705" w:rsidRDefault="00AB3705" w:rsidP="00AB3705">
      <w:pPr>
        <w:spacing w:line="200" w:lineRule="exact"/>
        <w:rPr>
          <w:del w:id="471" w:author="Tom-2K19" w:date="2019-05-15T16:46:00Z"/>
          <w:sz w:val="20"/>
          <w:szCs w:val="20"/>
        </w:rPr>
      </w:pPr>
    </w:p>
    <w:p w:rsidR="00AB3705" w:rsidRDefault="00AB3705" w:rsidP="00AB3705">
      <w:pPr>
        <w:spacing w:line="200" w:lineRule="exact"/>
        <w:rPr>
          <w:del w:id="472" w:author="Tom-2K19" w:date="2019-05-15T16:46:00Z"/>
          <w:sz w:val="20"/>
          <w:szCs w:val="20"/>
        </w:rPr>
      </w:pPr>
    </w:p>
    <w:p w:rsidR="00AB3705" w:rsidRDefault="00AB3705" w:rsidP="00AB3705">
      <w:pPr>
        <w:spacing w:line="200" w:lineRule="exact"/>
        <w:rPr>
          <w:del w:id="473" w:author="Tom-2K19" w:date="2019-05-15T16:46:00Z"/>
          <w:sz w:val="20"/>
          <w:szCs w:val="20"/>
        </w:rPr>
      </w:pPr>
    </w:p>
    <w:p w:rsidR="00AB3705" w:rsidRDefault="00AB3705" w:rsidP="00AB3705">
      <w:pPr>
        <w:spacing w:line="200" w:lineRule="exact"/>
        <w:rPr>
          <w:del w:id="474" w:author="Tom-2K19" w:date="2019-05-15T16:46:00Z"/>
          <w:sz w:val="20"/>
          <w:szCs w:val="20"/>
        </w:rPr>
      </w:pPr>
    </w:p>
    <w:p w:rsidR="00AB3705" w:rsidRDefault="00AB3705" w:rsidP="00AB3705">
      <w:pPr>
        <w:spacing w:line="200" w:lineRule="exact"/>
        <w:rPr>
          <w:del w:id="475" w:author="Tom-2K19" w:date="2019-05-15T16:46:00Z"/>
          <w:sz w:val="20"/>
          <w:szCs w:val="20"/>
        </w:rPr>
      </w:pPr>
    </w:p>
    <w:p w:rsidR="00AB3705" w:rsidRDefault="00AB3705" w:rsidP="00AB3705">
      <w:pPr>
        <w:spacing w:line="200" w:lineRule="exact"/>
        <w:rPr>
          <w:del w:id="476" w:author="Tom-2K19" w:date="2019-05-15T16:46:00Z"/>
          <w:sz w:val="20"/>
          <w:szCs w:val="20"/>
        </w:rPr>
      </w:pPr>
    </w:p>
    <w:p w:rsidR="00AB3705" w:rsidRDefault="00AB3705" w:rsidP="00AB3705">
      <w:pPr>
        <w:spacing w:line="200" w:lineRule="exact"/>
        <w:rPr>
          <w:del w:id="477" w:author="Tom-2K19" w:date="2019-05-15T16:46:00Z"/>
          <w:sz w:val="20"/>
          <w:szCs w:val="20"/>
        </w:rPr>
      </w:pPr>
    </w:p>
    <w:p w:rsidR="00AB3705" w:rsidRDefault="00AB3705" w:rsidP="00AB3705">
      <w:pPr>
        <w:spacing w:line="200" w:lineRule="exact"/>
        <w:rPr>
          <w:del w:id="478" w:author="Tom-2K19" w:date="2019-05-15T16:46:00Z"/>
          <w:sz w:val="20"/>
          <w:szCs w:val="20"/>
        </w:rPr>
      </w:pPr>
    </w:p>
    <w:p w:rsidR="00AB3705" w:rsidRDefault="00AB3705" w:rsidP="00AB3705">
      <w:pPr>
        <w:spacing w:line="200" w:lineRule="exact"/>
        <w:rPr>
          <w:del w:id="479" w:author="Tom-2K19" w:date="2019-05-15T16:46:00Z"/>
          <w:sz w:val="20"/>
          <w:szCs w:val="20"/>
        </w:rPr>
      </w:pPr>
    </w:p>
    <w:p w:rsidR="00AB3705" w:rsidRDefault="00AB3705" w:rsidP="00AB3705">
      <w:pPr>
        <w:spacing w:line="200" w:lineRule="exact"/>
        <w:rPr>
          <w:del w:id="480" w:author="Tom-2K19" w:date="2019-05-15T16:46:00Z"/>
          <w:sz w:val="20"/>
          <w:szCs w:val="20"/>
        </w:rPr>
      </w:pPr>
    </w:p>
    <w:p w:rsidR="00AB3705" w:rsidRDefault="00AB3705" w:rsidP="00AB3705">
      <w:pPr>
        <w:spacing w:line="200" w:lineRule="exact"/>
        <w:rPr>
          <w:del w:id="481" w:author="Tom-2K19" w:date="2019-05-15T16:46:00Z"/>
          <w:sz w:val="20"/>
          <w:szCs w:val="20"/>
        </w:rPr>
      </w:pPr>
    </w:p>
    <w:p w:rsidR="00AB3705" w:rsidRDefault="00AB3705" w:rsidP="00AB3705">
      <w:pPr>
        <w:spacing w:line="200" w:lineRule="exact"/>
        <w:rPr>
          <w:del w:id="482" w:author="Tom-2K19" w:date="2019-05-15T16:46:00Z"/>
          <w:sz w:val="20"/>
          <w:szCs w:val="20"/>
        </w:rPr>
      </w:pPr>
    </w:p>
    <w:p w:rsidR="00AB3705" w:rsidRDefault="00AB3705" w:rsidP="00AB3705">
      <w:pPr>
        <w:spacing w:line="200" w:lineRule="exact"/>
        <w:rPr>
          <w:del w:id="483" w:author="Tom-2K19" w:date="2019-05-15T16:46:00Z"/>
          <w:sz w:val="20"/>
          <w:szCs w:val="20"/>
        </w:rPr>
      </w:pPr>
    </w:p>
    <w:p w:rsidR="00AB3705" w:rsidRDefault="00AB3705" w:rsidP="00AB3705">
      <w:pPr>
        <w:spacing w:line="200" w:lineRule="exact"/>
        <w:rPr>
          <w:del w:id="484" w:author="Tom-2K19" w:date="2019-05-15T16:46:00Z"/>
          <w:sz w:val="20"/>
          <w:szCs w:val="20"/>
        </w:rPr>
      </w:pPr>
    </w:p>
    <w:p w:rsidR="00AB3705" w:rsidRDefault="00AB3705" w:rsidP="00AB3705">
      <w:pPr>
        <w:spacing w:line="200" w:lineRule="exact"/>
        <w:rPr>
          <w:del w:id="485" w:author="Tom-2K19" w:date="2019-05-15T16:46:00Z"/>
          <w:sz w:val="20"/>
          <w:szCs w:val="20"/>
        </w:rPr>
      </w:pPr>
    </w:p>
    <w:p w:rsidR="00AB3705" w:rsidRDefault="00AB3705" w:rsidP="00AB3705">
      <w:pPr>
        <w:spacing w:line="200" w:lineRule="exact"/>
        <w:rPr>
          <w:del w:id="486" w:author="Tom-2K19" w:date="2019-05-15T16:46:00Z"/>
          <w:sz w:val="20"/>
          <w:szCs w:val="20"/>
        </w:rPr>
      </w:pPr>
    </w:p>
    <w:p w:rsidR="00AB3705" w:rsidRDefault="00AB3705" w:rsidP="00AB3705">
      <w:pPr>
        <w:spacing w:line="200" w:lineRule="exact"/>
        <w:rPr>
          <w:del w:id="487" w:author="Tom-2K19" w:date="2019-05-15T16:46:00Z"/>
          <w:sz w:val="20"/>
          <w:szCs w:val="20"/>
        </w:rPr>
      </w:pPr>
    </w:p>
    <w:p w:rsidR="00AB3705" w:rsidRDefault="00AB3705" w:rsidP="00AB3705">
      <w:pPr>
        <w:spacing w:line="275" w:lineRule="exact"/>
        <w:rPr>
          <w:del w:id="488" w:author="Tom-2K19" w:date="2019-05-15T16:46:00Z"/>
          <w:sz w:val="20"/>
          <w:szCs w:val="20"/>
        </w:rPr>
      </w:pPr>
    </w:p>
    <w:p w:rsidR="00B423D3" w:rsidRDefault="00B423D3" w:rsidP="00AB3705">
      <w:pPr>
        <w:tabs>
          <w:tab w:val="left" w:pos="700"/>
        </w:tabs>
        <w:rPr>
          <w:rFonts w:eastAsia="SimSun"/>
          <w:lang w:eastAsia="zh-CN"/>
        </w:rPr>
      </w:pPr>
    </w:p>
    <w:p w:rsidR="00B423D3" w:rsidRDefault="00B423D3">
      <w:pPr>
        <w:rPr>
          <w:rFonts w:eastAsia="SimSun"/>
          <w:lang w:eastAsia="zh-CN"/>
        </w:rPr>
      </w:pPr>
      <w:r>
        <w:rPr>
          <w:rFonts w:eastAsia="SimSun"/>
          <w:lang w:eastAsia="zh-CN"/>
        </w:rPr>
        <w:br w:type="page"/>
      </w:r>
    </w:p>
    <w:p w:rsidR="00AB3705" w:rsidRDefault="00B423D3" w:rsidP="00AB3705">
      <w:pPr>
        <w:tabs>
          <w:tab w:val="left" w:pos="700"/>
        </w:tabs>
        <w:rPr>
          <w:del w:id="489" w:author="Tom-2K19" w:date="2019-05-15T16:46:00Z"/>
          <w:sz w:val="20"/>
          <w:szCs w:val="20"/>
        </w:rPr>
      </w:pPr>
      <w:r>
        <w:rPr>
          <w:rFonts w:eastAsia="SimSun"/>
          <w:lang w:eastAsia="zh-CN"/>
        </w:rPr>
        <w:t xml:space="preserve">After installing the DOS </w:t>
      </w:r>
      <w:del w:id="490" w:author="Tom-2K19" w:date="2019-05-15T16:46:00Z">
        <w:r w:rsidR="00AB3705" w:rsidRPr="00F530E6">
          <w:rPr>
            <w:rFonts w:eastAsia="SimSun"/>
            <w:lang w:eastAsia="zh-CN"/>
          </w:rPr>
          <w:delText>6.17</w:delText>
        </w:r>
        <w:r w:rsidR="00AB3705" w:rsidRPr="00F530E6">
          <w:rPr>
            <w:lang w:eastAsia="zh-CN"/>
          </w:rPr>
          <w:tab/>
        </w:r>
        <w:r w:rsidR="00AB3705" w:rsidRPr="00F530E6">
          <w:rPr>
            <w:rFonts w:eastAsia="SimSun"/>
            <w:lang w:eastAsia="zh-CN"/>
          </w:rPr>
          <w:delText>Search and right click on the “SQL Server Management Studio”</w:delText>
        </w:r>
      </w:del>
    </w:p>
    <w:p w:rsidR="00AB3705" w:rsidRDefault="00AB3705" w:rsidP="00AB3705">
      <w:pPr>
        <w:spacing w:line="20" w:lineRule="exact"/>
        <w:rPr>
          <w:del w:id="491" w:author="Tom-2K19" w:date="2019-05-15T16:46:00Z"/>
          <w:sz w:val="20"/>
          <w:szCs w:val="20"/>
        </w:rPr>
      </w:pPr>
      <w:del w:id="492" w:author="Tom-2K19" w:date="2019-05-15T16:46:00Z">
        <w:r>
          <w:rPr>
            <w:noProof/>
            <w:sz w:val="20"/>
            <w:szCs w:val="20"/>
          </w:rPr>
          <w:drawing>
            <wp:anchor distT="0" distB="0" distL="114300" distR="114300" simplePos="0" relativeHeight="251695104" behindDoc="1" locked="0" layoutInCell="0" allowOverlap="1" wp14:anchorId="74564831" wp14:editId="2D1C65EF">
              <wp:simplePos x="0" y="0"/>
              <wp:positionH relativeFrom="column">
                <wp:posOffset>5080</wp:posOffset>
              </wp:positionH>
              <wp:positionV relativeFrom="paragraph">
                <wp:posOffset>27305</wp:posOffset>
              </wp:positionV>
              <wp:extent cx="6129655" cy="2106930"/>
              <wp:effectExtent l="0" t="0" r="0" b="0"/>
              <wp:wrapNone/>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81" cstate="print"/>
                      <a:srcRect/>
                      <a:stretch>
                        <a:fillRect/>
                      </a:stretch>
                    </pic:blipFill>
                    <pic:spPr bwMode="auto">
                      <a:xfrm>
                        <a:off x="0" y="0"/>
                        <a:ext cx="6129655" cy="2106930"/>
                      </a:xfrm>
                      <a:prstGeom prst="rect">
                        <a:avLst/>
                      </a:prstGeom>
                      <a:noFill/>
                    </pic:spPr>
                  </pic:pic>
                </a:graphicData>
              </a:graphic>
            </wp:anchor>
          </w:drawing>
        </w:r>
      </w:del>
    </w:p>
    <w:p w:rsidR="00AB3705" w:rsidRDefault="00AB3705" w:rsidP="00AB3705">
      <w:pPr>
        <w:rPr>
          <w:del w:id="493" w:author="Tom-2K19" w:date="2019-05-15T16:46:00Z"/>
        </w:rPr>
        <w:sectPr w:rsidR="00AB3705">
          <w:pgSz w:w="12240" w:h="15840"/>
          <w:pgMar w:top="700" w:right="1440" w:bottom="1440" w:left="1000" w:header="0" w:footer="0" w:gutter="0"/>
          <w:cols w:space="720" w:equalWidth="0">
            <w:col w:w="9800"/>
          </w:cols>
        </w:sectPr>
      </w:pPr>
    </w:p>
    <w:p w:rsidR="00AB3705" w:rsidRDefault="00AB3705" w:rsidP="00AB3705">
      <w:pPr>
        <w:rPr>
          <w:del w:id="494" w:author="Tom-2K19" w:date="2019-05-15T16:46:00Z"/>
          <w:sz w:val="20"/>
          <w:szCs w:val="20"/>
        </w:rPr>
      </w:pPr>
      <w:bookmarkStart w:id="495" w:name="page32"/>
      <w:bookmarkEnd w:id="495"/>
      <w:del w:id="496" w:author="Tom-2K19" w:date="2019-05-15T16:46:00Z">
        <w:r>
          <w:rPr>
            <w:rFonts w:eastAsia="Calibri"/>
            <w:noProof/>
          </w:rPr>
          <w:drawing>
            <wp:anchor distT="0" distB="0" distL="114300" distR="114300" simplePos="0" relativeHeight="251696128" behindDoc="1" locked="0" layoutInCell="0" allowOverlap="1" wp14:anchorId="357F3C0B" wp14:editId="6D2F5101">
              <wp:simplePos x="0" y="0"/>
              <wp:positionH relativeFrom="page">
                <wp:posOffset>6515100</wp:posOffset>
              </wp:positionH>
              <wp:positionV relativeFrom="page">
                <wp:posOffset>257810</wp:posOffset>
              </wp:positionV>
              <wp:extent cx="572770" cy="575945"/>
              <wp:effectExtent l="0" t="0" r="0" b="0"/>
              <wp:wrapNone/>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52" cstate="print">
                        <a:clrChange>
                          <a:clrFrom>
                            <a:srgbClr val="FFFFFF"/>
                          </a:clrFrom>
                          <a:clrTo>
                            <a:srgbClr val="FFFFFF">
                              <a:alpha val="0"/>
                            </a:srgbClr>
                          </a:clrTo>
                        </a:clrChange>
                      </a:blip>
                      <a:srcRect/>
                      <a:stretch>
                        <a:fillRect/>
                      </a:stretch>
                    </pic:blipFill>
                    <pic:spPr bwMode="auto">
                      <a:xfrm>
                        <a:off x="0" y="0"/>
                        <a:ext cx="572770" cy="575945"/>
                      </a:xfrm>
                      <a:prstGeom prst="rect">
                        <a:avLst/>
                      </a:prstGeom>
                      <a:noFill/>
                    </pic:spPr>
                  </pic:pic>
                </a:graphicData>
              </a:graphic>
            </wp:anchor>
          </w:drawing>
        </w:r>
        <w:r w:rsidRPr="00F530E6">
          <w:rPr>
            <w:rFonts w:eastAsia="SimSun"/>
            <w:lang w:eastAsia="zh-CN"/>
          </w:rPr>
          <w:delText>DIKO 安裝導覽 v1.0</w:delText>
        </w:r>
      </w:del>
    </w:p>
    <w:p w:rsidR="00AB3705" w:rsidRDefault="00AB3705" w:rsidP="00AB3705">
      <w:pPr>
        <w:spacing w:line="240" w:lineRule="exact"/>
        <w:rPr>
          <w:del w:id="497" w:author="Tom-2K19" w:date="2019-05-15T16:46:00Z"/>
          <w:sz w:val="20"/>
          <w:szCs w:val="20"/>
        </w:rPr>
      </w:pPr>
    </w:p>
    <w:p w:rsidR="00AB3705" w:rsidRPr="00283E87" w:rsidRDefault="00AB3705" w:rsidP="00AB3705">
      <w:pPr>
        <w:pStyle w:val="2"/>
        <w:ind w:left="720" w:hanging="720"/>
        <w:rPr>
          <w:ins w:id="498" w:author="Tom-2K19" w:date="2019-05-15T16:46:00Z"/>
        </w:rPr>
      </w:pPr>
      <w:del w:id="499" w:author="Tom-2K19" w:date="2019-05-15T16:46:00Z">
        <w:r w:rsidRPr="00F530E6">
          <w:rPr>
            <w:rFonts w:eastAsia="SimSun" w:cs="Calibri"/>
            <w:lang w:eastAsia="zh-CN"/>
          </w:rPr>
          <w:delText>6.18</w:delText>
        </w:r>
        <w:r w:rsidRPr="00F530E6">
          <w:rPr>
            <w:rFonts w:cs="Calibri"/>
            <w:lang w:eastAsia="zh-CN"/>
          </w:rPr>
          <w:tab/>
        </w:r>
      </w:del>
      <w:r w:rsidR="00F96ECC">
        <w:rPr>
          <w:lang w:eastAsia="zh-HK"/>
        </w:rPr>
        <w:t xml:space="preserve">6.18 </w:t>
      </w:r>
      <w:r w:rsidR="00F96ECC">
        <w:rPr>
          <w:lang w:eastAsia="zh-HK"/>
        </w:rPr>
        <w:tab/>
        <w:t xml:space="preserve">S</w:t>
      </w:r>
      <w:ins w:id="500" w:author="Tom-2K19" w:date="2019-05-15T16:46:00Z">
        <w:r>
          <w:rPr>
            <w:lang w:eastAsia="zh-HK"/>
          </w:rPr>
          <w:t xml:space="preserve">earch for the </w:t>
        </w:r>
        <w:r w:rsidRPr="00283E87">
          <w:t xml:space="preserve">“SQL Server Management</w:t>
        </w:r>
        <w:r>
          <w:t xml:space="preserve"> Studio</w:t>
        </w:r>
        <w:r w:rsidRPr="00283E87">
          <w:t xml:space="preserve">”</w:t>
        </w:r>
        <w:r>
          <w:t xml:space="preserve"> installed with Microsoft SQL Server Express 2012. If you cannot find it, you can also download this tool separately at </w:t>
        </w:r>
        <w:r>
          <w:fldChar w:fldCharType="begin"/>
        </w:r>
        <w:r>
          <w:instrText xml:space="preserve"> HYPERLINK "</w:instrText>
        </w:r>
        <w:r w:rsidRPr="00951754">
          <w:instrText>https://go.microsoft.com/fwlink/?linkid=2088649</w:instrText>
        </w:r>
        <w:r>
          <w:instrText xml:space="preserve">" </w:instrText>
        </w:r>
        <w:r>
          <w:fldChar w:fldCharType="separate"/>
        </w:r>
        <w:r w:rsidRPr="00D17DBD">
          <w:rPr>
            <w:rStyle w:val="af0"/>
          </w:rPr>
          <w:t xml:space="preserve">https://go.microsoft.com/fwlink/?linkid=2088649</w:t>
        </w:r>
        <w:r>
          <w:fldChar w:fldCharType="end"/>
        </w:r>
        <w:r>
          <w:t xml:space="preserve"> (524 MB). Please check and uninstall any previous installation of SQL Server Management Studio before you install a newer version.</w:t>
        </w:r>
      </w:ins>
    </w:p>
    <w:p w:rsidR="00AB3705" w:rsidRPr="00283E87" w:rsidRDefault="00AB3705" w:rsidP="00AB3705">
      <w:pPr>
        <w:ind w:left="720" w:hanging="720"/>
        <w:rPr>
          <w:ins w:id="501" w:author="Tom-2K19" w:date="2019-05-15T16:46:00Z"/>
        </w:rPr>
      </w:pPr>
      <w:ins w:id="502" w:author="Tom-2K19" w:date="2019-05-15T16:46:00Z">
        <w:r w:rsidRPr="000C392D">
          <w:rPr>
            <w:noProof/>
          </w:rPr>
          <w:drawing>
            <wp:inline distT="0" distB="0" distL="0" distR="0" wp14:anchorId="4B43797D" wp14:editId="7698A06D">
              <wp:extent cx="6124575" cy="2114550"/>
              <wp:effectExtent l="0" t="0" r="0" b="0"/>
              <wp:docPr id="294"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124575" cy="2114550"/>
                      </a:xfrm>
                      <a:prstGeom prst="rect">
                        <a:avLst/>
                      </a:prstGeom>
                      <a:noFill/>
                      <a:ln>
                        <a:noFill/>
                      </a:ln>
                    </pic:spPr>
                  </pic:pic>
                </a:graphicData>
              </a:graphic>
            </wp:inline>
          </w:drawing>
        </w:r>
      </w:ins>
    </w:p>
    <w:p w:rsidR="00AB3705" w:rsidRPr="00283E87" w:rsidRDefault="00F96ECC">
      <w:pPr>
        <w:pStyle w:val="2"/>
        <w:ind w:left="720" w:hanging="720"/>
        <w:rPr>
          <w:rPrChange w:id="503" w:author="Tom-2K19" w:date="2019-05-15T16:46:00Z">
            <w:rPr>
              <w:sz w:val="20"/>
            </w:rPr>
          </w:rPrChange>
        </w:rPr>
        <w:pPrChange w:id="504" w:author="Tom-2K19" w:date="2019-05-15T16:46:00Z">
          <w:pPr>
            <w:tabs>
              <w:tab w:val="left" w:pos="700"/>
            </w:tabs>
          </w:pPr>
        </w:pPrChange>
      </w:pPr>
      <w:r>
        <w:rPr>
          <w:lang w:eastAsia="zh-HK"/>
        </w:rPr>
        <w:t xml:space="preserve">6.19</w:t>
      </w:r>
      <w:r>
        <w:rPr>
          <w:lang w:eastAsia="zh-HK"/>
        </w:rPr>
        <w:tab/>
        <w:t xml:space="preserve">R</w:t>
      </w:r>
      <w:ins w:id="505" w:author="Tom-2K19" w:date="2019-05-15T16:46:00Z">
        <w:r w:rsidR="00AB3705">
          <w:rPr>
            <w:lang w:eastAsia="zh-HK"/>
          </w:rPr>
          <w:t xml:space="preserve">ight </w:t>
        </w:r>
      </w:ins>
      <w:r w:rsidR="00AB3705" w:rsidRPr="007F652A">
        <w:t xml:space="preserve">Click</w:t>
      </w:r>
      <w:ins w:id="506" w:author="Tom-2K19" w:date="2019-05-15T16:46:00Z">
        <w:r w:rsidR="00AB3705">
          <w:rPr>
            <w:lang w:eastAsia="zh-HK"/>
          </w:rPr>
          <w:t xml:space="preserve"> at the icon. Choose</w:t>
        </w:r>
      </w:ins>
      <w:r w:rsidR="00AB3705" w:rsidRPr="007F652A">
        <w:t xml:space="preserve"> “Run as administrator” to start</w:t>
      </w:r>
      <w:r>
        <w:br/>
      </w:r>
      <w:ins w:id="507" w:author="Tom-2K19" w:date="2019-05-15T16:46:00Z">
        <w:r w:rsidR="00AB3705">
          <w:rPr>
            <w:lang w:eastAsia="zh-HK"/>
          </w:rPr>
          <w:br/>
        </w:r>
        <w:r w:rsidR="00AB3705" w:rsidRPr="000C392D">
          <w:rPr>
            <w:noProof/>
            <w:lang w:eastAsia="zh-HK"/>
          </w:rPr>
          <w:drawing>
            <wp:inline distT="0" distB="0" distL="0" distR="0" wp14:anchorId="584F64A4" wp14:editId="78D4C8E8">
              <wp:extent cx="6124575" cy="3448050"/>
              <wp:effectExtent l="0" t="0" r="0" b="0"/>
              <wp:docPr id="293"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124575" cy="3448050"/>
                      </a:xfrm>
                      <a:prstGeom prst="rect">
                        <a:avLst/>
                      </a:prstGeom>
                      <a:noFill/>
                      <a:ln>
                        <a:noFill/>
                      </a:ln>
                    </pic:spPr>
                  </pic:pic>
                </a:graphicData>
              </a:graphic>
            </wp:inline>
          </w:drawing>
        </w:r>
      </w:ins>
    </w:p>
    <w:p w:rsidR="00AB3705" w:rsidRDefault="00AB3705" w:rsidP="00AB3705">
      <w:pPr>
        <w:spacing w:line="20" w:lineRule="exact"/>
        <w:rPr>
          <w:del w:id="508" w:author="Tom-2K19" w:date="2019-05-15T16:46:00Z"/>
          <w:sz w:val="20"/>
          <w:szCs w:val="20"/>
        </w:rPr>
      </w:pPr>
      <w:del w:id="509" w:author="Tom-2K19" w:date="2019-05-15T16:46:00Z">
        <w:r>
          <w:rPr>
            <w:noProof/>
            <w:sz w:val="20"/>
            <w:szCs w:val="20"/>
          </w:rPr>
          <w:drawing>
            <wp:anchor distT="0" distB="0" distL="114300" distR="114300" simplePos="0" relativeHeight="251697152" behindDoc="1" locked="0" layoutInCell="0" allowOverlap="1" wp14:anchorId="162C6A9D" wp14:editId="4102C61A">
              <wp:simplePos x="0" y="0"/>
              <wp:positionH relativeFrom="column">
                <wp:posOffset>462280</wp:posOffset>
              </wp:positionH>
              <wp:positionV relativeFrom="paragraph">
                <wp:posOffset>28575</wp:posOffset>
              </wp:positionV>
              <wp:extent cx="6129655" cy="3450590"/>
              <wp:effectExtent l="0" t="0" r="0" b="0"/>
              <wp:wrapNone/>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84" cstate="print"/>
                      <a:srcRect/>
                      <a:stretch>
                        <a:fillRect/>
                      </a:stretch>
                    </pic:blipFill>
                    <pic:spPr bwMode="auto">
                      <a:xfrm>
                        <a:off x="0" y="0"/>
                        <a:ext cx="6129655" cy="3450590"/>
                      </a:xfrm>
                      <a:prstGeom prst="rect">
                        <a:avLst/>
                      </a:prstGeom>
                      <a:noFill/>
                    </pic:spPr>
                  </pic:pic>
                </a:graphicData>
              </a:graphic>
            </wp:anchor>
          </w:drawing>
        </w:r>
      </w:del>
    </w:p>
    <w:p w:rsidR="00AB3705" w:rsidRDefault="00AB3705" w:rsidP="00AB3705">
      <w:pPr>
        <w:spacing w:line="200" w:lineRule="exact"/>
        <w:rPr>
          <w:del w:id="510" w:author="Tom-2K19" w:date="2019-05-15T16:46:00Z"/>
          <w:sz w:val="20"/>
          <w:szCs w:val="20"/>
        </w:rPr>
      </w:pPr>
    </w:p>
    <w:p w:rsidR="00AB3705" w:rsidRDefault="00AB3705" w:rsidP="00AB3705">
      <w:pPr>
        <w:spacing w:line="200" w:lineRule="exact"/>
        <w:rPr>
          <w:del w:id="511" w:author="Tom-2K19" w:date="2019-05-15T16:46:00Z"/>
          <w:sz w:val="20"/>
          <w:szCs w:val="20"/>
        </w:rPr>
      </w:pPr>
    </w:p>
    <w:p w:rsidR="00AB3705" w:rsidRDefault="00AB3705" w:rsidP="00AB3705">
      <w:pPr>
        <w:spacing w:line="200" w:lineRule="exact"/>
        <w:rPr>
          <w:del w:id="512" w:author="Tom-2K19" w:date="2019-05-15T16:46:00Z"/>
          <w:sz w:val="20"/>
          <w:szCs w:val="20"/>
        </w:rPr>
      </w:pPr>
    </w:p>
    <w:p w:rsidR="00AB3705" w:rsidRDefault="00AB3705" w:rsidP="00AB3705">
      <w:pPr>
        <w:spacing w:line="200" w:lineRule="exact"/>
        <w:rPr>
          <w:del w:id="513" w:author="Tom-2K19" w:date="2019-05-15T16:46:00Z"/>
          <w:sz w:val="20"/>
          <w:szCs w:val="20"/>
        </w:rPr>
      </w:pPr>
    </w:p>
    <w:p w:rsidR="00AB3705" w:rsidRDefault="00AB3705" w:rsidP="00AB3705">
      <w:pPr>
        <w:spacing w:line="200" w:lineRule="exact"/>
        <w:rPr>
          <w:del w:id="514" w:author="Tom-2K19" w:date="2019-05-15T16:46:00Z"/>
          <w:sz w:val="20"/>
          <w:szCs w:val="20"/>
        </w:rPr>
      </w:pPr>
    </w:p>
    <w:p w:rsidR="00AB3705" w:rsidRDefault="00AB3705" w:rsidP="00AB3705">
      <w:pPr>
        <w:spacing w:line="200" w:lineRule="exact"/>
        <w:rPr>
          <w:del w:id="515" w:author="Tom-2K19" w:date="2019-05-15T16:46:00Z"/>
          <w:sz w:val="20"/>
          <w:szCs w:val="20"/>
        </w:rPr>
      </w:pPr>
    </w:p>
    <w:p w:rsidR="00AB3705" w:rsidRDefault="00AB3705" w:rsidP="00AB3705">
      <w:pPr>
        <w:spacing w:line="200" w:lineRule="exact"/>
        <w:rPr>
          <w:del w:id="516" w:author="Tom-2K19" w:date="2019-05-15T16:46:00Z"/>
          <w:sz w:val="20"/>
          <w:szCs w:val="20"/>
        </w:rPr>
      </w:pPr>
    </w:p>
    <w:p w:rsidR="00AB3705" w:rsidRDefault="00AB3705" w:rsidP="00AB3705">
      <w:pPr>
        <w:spacing w:line="200" w:lineRule="exact"/>
        <w:rPr>
          <w:del w:id="517" w:author="Tom-2K19" w:date="2019-05-15T16:46:00Z"/>
          <w:sz w:val="20"/>
          <w:szCs w:val="20"/>
        </w:rPr>
      </w:pPr>
    </w:p>
    <w:p w:rsidR="00AB3705" w:rsidRDefault="00AB3705" w:rsidP="00AB3705">
      <w:pPr>
        <w:spacing w:line="200" w:lineRule="exact"/>
        <w:rPr>
          <w:del w:id="518" w:author="Tom-2K19" w:date="2019-05-15T16:46:00Z"/>
          <w:sz w:val="20"/>
          <w:szCs w:val="20"/>
        </w:rPr>
      </w:pPr>
    </w:p>
    <w:p w:rsidR="00AB3705" w:rsidRDefault="00AB3705" w:rsidP="00AB3705">
      <w:pPr>
        <w:spacing w:line="200" w:lineRule="exact"/>
        <w:rPr>
          <w:del w:id="519" w:author="Tom-2K19" w:date="2019-05-15T16:46:00Z"/>
          <w:sz w:val="20"/>
          <w:szCs w:val="20"/>
        </w:rPr>
      </w:pPr>
    </w:p>
    <w:p w:rsidR="00AB3705" w:rsidRDefault="00AB3705" w:rsidP="00AB3705">
      <w:pPr>
        <w:spacing w:line="200" w:lineRule="exact"/>
        <w:rPr>
          <w:del w:id="520" w:author="Tom-2K19" w:date="2019-05-15T16:46:00Z"/>
          <w:sz w:val="20"/>
          <w:szCs w:val="20"/>
        </w:rPr>
      </w:pPr>
    </w:p>
    <w:p w:rsidR="00AB3705" w:rsidRDefault="00AB3705" w:rsidP="00AB3705">
      <w:pPr>
        <w:spacing w:line="200" w:lineRule="exact"/>
        <w:rPr>
          <w:del w:id="521" w:author="Tom-2K19" w:date="2019-05-15T16:46:00Z"/>
          <w:sz w:val="20"/>
          <w:szCs w:val="20"/>
        </w:rPr>
      </w:pPr>
    </w:p>
    <w:p w:rsidR="00AB3705" w:rsidRDefault="00AB3705" w:rsidP="00AB3705">
      <w:pPr>
        <w:spacing w:line="200" w:lineRule="exact"/>
        <w:rPr>
          <w:del w:id="522" w:author="Tom-2K19" w:date="2019-05-15T16:46:00Z"/>
          <w:sz w:val="20"/>
          <w:szCs w:val="20"/>
        </w:rPr>
      </w:pPr>
    </w:p>
    <w:p w:rsidR="00AB3705" w:rsidRDefault="00AB3705" w:rsidP="00AB3705">
      <w:pPr>
        <w:spacing w:line="200" w:lineRule="exact"/>
        <w:rPr>
          <w:del w:id="523" w:author="Tom-2K19" w:date="2019-05-15T16:46:00Z"/>
          <w:sz w:val="20"/>
          <w:szCs w:val="20"/>
        </w:rPr>
      </w:pPr>
    </w:p>
    <w:p w:rsidR="00AB3705" w:rsidRDefault="00AB3705" w:rsidP="00AB3705">
      <w:pPr>
        <w:spacing w:line="200" w:lineRule="exact"/>
        <w:rPr>
          <w:del w:id="524" w:author="Tom-2K19" w:date="2019-05-15T16:46:00Z"/>
          <w:sz w:val="20"/>
          <w:szCs w:val="20"/>
        </w:rPr>
      </w:pPr>
    </w:p>
    <w:p w:rsidR="00AB3705" w:rsidRDefault="00AB3705" w:rsidP="00AB3705">
      <w:pPr>
        <w:spacing w:line="200" w:lineRule="exact"/>
        <w:rPr>
          <w:del w:id="525" w:author="Tom-2K19" w:date="2019-05-15T16:46:00Z"/>
          <w:sz w:val="20"/>
          <w:szCs w:val="20"/>
        </w:rPr>
      </w:pPr>
    </w:p>
    <w:p w:rsidR="00AB3705" w:rsidRDefault="00AB3705" w:rsidP="00AB3705">
      <w:pPr>
        <w:spacing w:line="200" w:lineRule="exact"/>
        <w:rPr>
          <w:del w:id="526" w:author="Tom-2K19" w:date="2019-05-15T16:46:00Z"/>
          <w:sz w:val="20"/>
          <w:szCs w:val="20"/>
        </w:rPr>
      </w:pPr>
    </w:p>
    <w:p w:rsidR="00AB3705" w:rsidRDefault="00AB3705" w:rsidP="00AB3705">
      <w:pPr>
        <w:spacing w:line="200" w:lineRule="exact"/>
        <w:rPr>
          <w:del w:id="527" w:author="Tom-2K19" w:date="2019-05-15T16:46:00Z"/>
          <w:sz w:val="20"/>
          <w:szCs w:val="20"/>
        </w:rPr>
      </w:pPr>
    </w:p>
    <w:p w:rsidR="00AB3705" w:rsidRDefault="00AB3705" w:rsidP="00AB3705">
      <w:pPr>
        <w:spacing w:line="200" w:lineRule="exact"/>
        <w:rPr>
          <w:del w:id="528" w:author="Tom-2K19" w:date="2019-05-15T16:46:00Z"/>
          <w:sz w:val="20"/>
          <w:szCs w:val="20"/>
        </w:rPr>
      </w:pPr>
    </w:p>
    <w:p w:rsidR="00AB3705" w:rsidRDefault="00AB3705" w:rsidP="00AB3705">
      <w:pPr>
        <w:spacing w:line="200" w:lineRule="exact"/>
        <w:rPr>
          <w:del w:id="529" w:author="Tom-2K19" w:date="2019-05-15T16:46:00Z"/>
          <w:sz w:val="20"/>
          <w:szCs w:val="20"/>
        </w:rPr>
      </w:pPr>
    </w:p>
    <w:p w:rsidR="00AB3705" w:rsidRDefault="00AB3705" w:rsidP="00AB3705">
      <w:pPr>
        <w:spacing w:line="200" w:lineRule="exact"/>
        <w:rPr>
          <w:del w:id="530" w:author="Tom-2K19" w:date="2019-05-15T16:46:00Z"/>
          <w:sz w:val="20"/>
          <w:szCs w:val="20"/>
        </w:rPr>
      </w:pPr>
    </w:p>
    <w:p w:rsidR="00AB3705" w:rsidRDefault="00AB3705" w:rsidP="00AB3705">
      <w:pPr>
        <w:spacing w:line="200" w:lineRule="exact"/>
        <w:rPr>
          <w:del w:id="531" w:author="Tom-2K19" w:date="2019-05-15T16:46:00Z"/>
          <w:sz w:val="20"/>
          <w:szCs w:val="20"/>
        </w:rPr>
      </w:pPr>
    </w:p>
    <w:p w:rsidR="00AB3705" w:rsidRDefault="00AB3705" w:rsidP="00AB3705">
      <w:pPr>
        <w:spacing w:line="200" w:lineRule="exact"/>
        <w:rPr>
          <w:del w:id="532" w:author="Tom-2K19" w:date="2019-05-15T16:46:00Z"/>
          <w:sz w:val="20"/>
          <w:szCs w:val="20"/>
        </w:rPr>
      </w:pPr>
    </w:p>
    <w:p w:rsidR="00AB3705" w:rsidRDefault="00AB3705" w:rsidP="00AB3705">
      <w:pPr>
        <w:spacing w:line="200" w:lineRule="exact"/>
        <w:rPr>
          <w:del w:id="533" w:author="Tom-2K19" w:date="2019-05-15T16:46:00Z"/>
          <w:sz w:val="20"/>
          <w:szCs w:val="20"/>
        </w:rPr>
      </w:pPr>
    </w:p>
    <w:p w:rsidR="00AB3705" w:rsidRDefault="00AB3705" w:rsidP="00AB3705">
      <w:pPr>
        <w:spacing w:line="200" w:lineRule="exact"/>
        <w:rPr>
          <w:del w:id="534" w:author="Tom-2K19" w:date="2019-05-15T16:46:00Z"/>
          <w:sz w:val="20"/>
          <w:szCs w:val="20"/>
        </w:rPr>
      </w:pPr>
    </w:p>
    <w:p w:rsidR="00AB3705" w:rsidRDefault="00AB3705" w:rsidP="00AB3705">
      <w:pPr>
        <w:spacing w:line="200" w:lineRule="exact"/>
        <w:rPr>
          <w:del w:id="535" w:author="Tom-2K19" w:date="2019-05-15T16:46:00Z"/>
          <w:sz w:val="20"/>
          <w:szCs w:val="20"/>
        </w:rPr>
      </w:pPr>
    </w:p>
    <w:p w:rsidR="00AB3705" w:rsidRDefault="00AB3705" w:rsidP="00AB3705">
      <w:pPr>
        <w:spacing w:line="200" w:lineRule="exact"/>
        <w:rPr>
          <w:del w:id="536" w:author="Tom-2K19" w:date="2019-05-15T16:46:00Z"/>
          <w:sz w:val="20"/>
          <w:szCs w:val="20"/>
        </w:rPr>
      </w:pPr>
    </w:p>
    <w:p w:rsidR="00AB3705" w:rsidRDefault="00AB3705" w:rsidP="00AB3705">
      <w:pPr>
        <w:spacing w:line="295" w:lineRule="exact"/>
        <w:rPr>
          <w:del w:id="537" w:author="Tom-2K19" w:date="2019-05-15T16:46:00Z"/>
          <w:sz w:val="20"/>
          <w:szCs w:val="20"/>
        </w:rPr>
      </w:pPr>
    </w:p>
    <w:p w:rsidR="00AB3705" w:rsidRPr="00283E87" w:rsidRDefault="00AB3705">
      <w:pPr>
        <w:pStyle w:val="2"/>
        <w:ind w:left="720" w:hanging="720"/>
        <w:rPr>
          <w:rPrChange w:id="538" w:author="Tom-2K19" w:date="2019-05-15T16:46:00Z">
            <w:rPr>
              <w:sz w:val="20"/>
            </w:rPr>
          </w:rPrChange>
        </w:rPr>
        <w:pPrChange w:id="539" w:author="Tom-2K19" w:date="2019-05-15T16:46:00Z">
          <w:pPr>
            <w:tabs>
              <w:tab w:val="left" w:pos="700"/>
            </w:tabs>
          </w:pPr>
        </w:pPrChange>
      </w:pPr>
      <w:del w:id="540" w:author="Tom-2K19" w:date="2019-05-15T16:46:00Z">
        <w:r w:rsidRPr="00F530E6">
          <w:rPr>
            <w:rFonts w:eastAsia="SimSun" w:cs="Calibri"/>
            <w:lang w:eastAsia="zh-CN"/>
          </w:rPr>
          <w:delText>6.19</w:delText>
        </w:r>
        <w:r w:rsidRPr="00F530E6">
          <w:rPr>
            <w:rFonts w:cs="Calibri"/>
            <w:lang w:eastAsia="zh-CN"/>
          </w:rPr>
          <w:tab/>
        </w:r>
      </w:del>
      <w:r w:rsidR="00F96ECC">
        <w:t xml:space="preserve">6.20 </w:t>
      </w:r>
      <w:r w:rsidR="00F96ECC">
        <w:tab/>
        <w:t xml:space="preserve">S</w:t>
      </w:r>
      <w:r w:rsidRPr="007F652A">
        <w:t xml:space="preserve">elect “</w:t>
      </w:r>
      <w:r w:rsidRPr="00B423D3">
        <w:t xml:space="preserve">Windows Authentication” for the “Authentication”, and Click [Connect]</w:t>
      </w:r>
      <w:ins w:id="541" w:author="Tom-2K19" w:date="2019-05-15T16:46:00Z">
        <w:r>
          <w:rPr>
            <w:lang w:eastAsia="zh-HK"/>
          </w:rPr>
          <w:br/>
        </w:r>
        <w:r w:rsidRPr="00301684">
          <w:rPr>
            <w:noProof/>
          </w:rPr>
          <w:drawing>
            <wp:inline distT="0" distB="0" distL="0" distR="0" wp14:anchorId="2276AEB6" wp14:editId="3E1938BC">
              <wp:extent cx="3924300" cy="2952750"/>
              <wp:effectExtent l="0" t="0" r="0" b="0"/>
              <wp:docPr id="29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924300" cy="2952750"/>
                      </a:xfrm>
                      <a:prstGeom prst="rect">
                        <a:avLst/>
                      </a:prstGeom>
                      <a:noFill/>
                      <a:ln>
                        <a:noFill/>
                      </a:ln>
                    </pic:spPr>
                  </pic:pic>
                </a:graphicData>
              </a:graphic>
            </wp:inline>
          </w:drawing>
        </w:r>
      </w:ins>
    </w:p>
    <w:p w:rsidR="00AB3705" w:rsidRDefault="00AB3705" w:rsidP="00AB3705">
      <w:pPr>
        <w:spacing w:line="20" w:lineRule="exact"/>
        <w:rPr>
          <w:del w:id="542" w:author="Tom-2K19" w:date="2019-05-15T16:46:00Z"/>
          <w:sz w:val="20"/>
          <w:szCs w:val="20"/>
        </w:rPr>
      </w:pPr>
      <w:del w:id="543" w:author="Tom-2K19" w:date="2019-05-15T16:46:00Z">
        <w:r>
          <w:rPr>
            <w:noProof/>
            <w:sz w:val="20"/>
            <w:szCs w:val="20"/>
          </w:rPr>
          <w:drawing>
            <wp:anchor distT="0" distB="0" distL="114300" distR="114300" simplePos="0" relativeHeight="251698176" behindDoc="1" locked="0" layoutInCell="0" allowOverlap="1" wp14:anchorId="68A25C1C" wp14:editId="37B499E1">
              <wp:simplePos x="0" y="0"/>
              <wp:positionH relativeFrom="column">
                <wp:posOffset>462280</wp:posOffset>
              </wp:positionH>
              <wp:positionV relativeFrom="paragraph">
                <wp:posOffset>27305</wp:posOffset>
              </wp:positionV>
              <wp:extent cx="3839845" cy="2898775"/>
              <wp:effectExtent l="0" t="0" r="0" b="0"/>
              <wp:wrapNone/>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86" cstate="print"/>
                      <a:srcRect/>
                      <a:stretch>
                        <a:fillRect/>
                      </a:stretch>
                    </pic:blipFill>
                    <pic:spPr bwMode="auto">
                      <a:xfrm>
                        <a:off x="0" y="0"/>
                        <a:ext cx="3839845" cy="2898775"/>
                      </a:xfrm>
                      <a:prstGeom prst="rect">
                        <a:avLst/>
                      </a:prstGeom>
                      <a:noFill/>
                    </pic:spPr>
                  </pic:pic>
                </a:graphicData>
              </a:graphic>
            </wp:anchor>
          </w:drawing>
        </w:r>
      </w:del>
    </w:p>
    <w:p w:rsidR="00AB3705" w:rsidRDefault="00AB3705" w:rsidP="00AB3705">
      <w:pPr>
        <w:rPr>
          <w:del w:id="544" w:author="Tom-2K19" w:date="2019-05-15T16:46:00Z"/>
        </w:rPr>
        <w:sectPr w:rsidR="00AB3705">
          <w:pgSz w:w="12240" w:h="15840"/>
          <w:pgMar w:top="700" w:right="1440" w:bottom="1440" w:left="1000" w:header="0" w:footer="0" w:gutter="0"/>
          <w:cols w:space="720" w:equalWidth="0">
            <w:col w:w="9800"/>
          </w:cols>
        </w:sectPr>
      </w:pPr>
    </w:p>
    <w:p w:rsidR="00AB3705" w:rsidRDefault="00AB3705" w:rsidP="00AB3705">
      <w:pPr>
        <w:rPr>
          <w:del w:id="545" w:author="Tom-2K19" w:date="2019-05-15T16:46:00Z"/>
          <w:sz w:val="20"/>
          <w:szCs w:val="20"/>
        </w:rPr>
      </w:pPr>
      <w:bookmarkStart w:id="546" w:name="page33"/>
      <w:bookmarkEnd w:id="546"/>
      <w:del w:id="547" w:author="Tom-2K19" w:date="2019-05-15T16:46:00Z">
        <w:r>
          <w:rPr>
            <w:rFonts w:eastAsia="Calibri"/>
            <w:noProof/>
          </w:rPr>
          <w:drawing>
            <wp:anchor distT="0" distB="0" distL="114300" distR="114300" simplePos="0" relativeHeight="251699200" behindDoc="1" locked="0" layoutInCell="0" allowOverlap="1" wp14:anchorId="2680224F" wp14:editId="1CB0F4D0">
              <wp:simplePos x="0" y="0"/>
              <wp:positionH relativeFrom="page">
                <wp:posOffset>6515100</wp:posOffset>
              </wp:positionH>
              <wp:positionV relativeFrom="page">
                <wp:posOffset>257810</wp:posOffset>
              </wp:positionV>
              <wp:extent cx="572770" cy="575945"/>
              <wp:effectExtent l="0" t="0" r="0" b="0"/>
              <wp:wrapNone/>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52" cstate="print">
                        <a:clrChange>
                          <a:clrFrom>
                            <a:srgbClr val="FFFFFF"/>
                          </a:clrFrom>
                          <a:clrTo>
                            <a:srgbClr val="FFFFFF">
                              <a:alpha val="0"/>
                            </a:srgbClr>
                          </a:clrTo>
                        </a:clrChange>
                      </a:blip>
                      <a:srcRect/>
                      <a:stretch>
                        <a:fillRect/>
                      </a:stretch>
                    </pic:blipFill>
                    <pic:spPr bwMode="auto">
                      <a:xfrm>
                        <a:off x="0" y="0"/>
                        <a:ext cx="572770" cy="575945"/>
                      </a:xfrm>
                      <a:prstGeom prst="rect">
                        <a:avLst/>
                      </a:prstGeom>
                      <a:noFill/>
                    </pic:spPr>
                  </pic:pic>
                </a:graphicData>
              </a:graphic>
            </wp:anchor>
          </w:drawing>
        </w:r>
        <w:r w:rsidRPr="00F530E6">
          <w:rPr>
            <w:rFonts w:eastAsia="SimSun"/>
            <w:lang w:eastAsia="zh-CN"/>
          </w:rPr>
          <w:delText>DIKO 安裝導覽 v1.0</w:delText>
        </w:r>
      </w:del>
    </w:p>
    <w:p w:rsidR="00AB3705" w:rsidRDefault="00AB3705" w:rsidP="00AB3705">
      <w:pPr>
        <w:spacing w:line="241" w:lineRule="exact"/>
        <w:rPr>
          <w:del w:id="548" w:author="Tom-2K19" w:date="2019-05-15T16:46:00Z"/>
          <w:sz w:val="20"/>
          <w:szCs w:val="20"/>
        </w:rPr>
      </w:pPr>
    </w:p>
    <w:p w:rsidR="00AB3705" w:rsidRPr="00283E87" w:rsidRDefault="00AB3705">
      <w:pPr>
        <w:pStyle w:val="2"/>
        <w:ind w:left="720" w:hanging="720"/>
        <w:rPr>
          <w:rPrChange w:id="549" w:author="Tom-2K19" w:date="2019-05-15T16:46:00Z">
            <w:rPr>
              <w:sz w:val="20"/>
            </w:rPr>
          </w:rPrChange>
        </w:rPr>
        <w:pPrChange w:id="550" w:author="Tom-2K19" w:date="2019-05-15T16:46:00Z">
          <w:pPr>
            <w:tabs>
              <w:tab w:val="left" w:pos="700"/>
            </w:tabs>
          </w:pPr>
        </w:pPrChange>
      </w:pPr>
      <w:del w:id="551" w:author="Tom-2K19" w:date="2019-05-15T16:46:00Z">
        <w:r w:rsidRPr="00F530E6">
          <w:rPr>
            <w:rFonts w:eastAsia="SimSun" w:cs="Calibri"/>
            <w:lang w:eastAsia="zh-CN"/>
          </w:rPr>
          <w:delText>6.20</w:delText>
        </w:r>
        <w:r w:rsidRPr="00F530E6">
          <w:rPr>
            <w:rFonts w:cs="Calibri"/>
            <w:lang w:eastAsia="zh-CN"/>
          </w:rPr>
          <w:tab/>
        </w:r>
      </w:del>
      <w:ins w:id="552" w:author="Tom-2K19" w:date="2019-05-15T16:46:00Z">
        <w:r>
          <w:rPr>
            <w:noProof/>
          </w:rPr>
          <mc:AlternateContent>
            <mc:Choice Requires="wps">
              <w:drawing>
                <wp:anchor distT="0" distB="0" distL="114300" distR="114300" simplePos="0" relativeHeight="251665408" behindDoc="0" locked="0" layoutInCell="1" allowOverlap="1" wp14:anchorId="4BAC874F" wp14:editId="34CFC0EF">
                  <wp:simplePos x="0" y="0"/>
                  <wp:positionH relativeFrom="column">
                    <wp:posOffset>1677670</wp:posOffset>
                  </wp:positionH>
                  <wp:positionV relativeFrom="paragraph">
                    <wp:posOffset>1609725</wp:posOffset>
                  </wp:positionV>
                  <wp:extent cx="679450" cy="285750"/>
                  <wp:effectExtent l="12700" t="9525" r="22225" b="57150"/>
                  <wp:wrapNone/>
                  <wp:docPr id="365" name="AutoShape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79450" cy="285750"/>
                          </a:xfrm>
                          <a:prstGeom prst="curvedConnector3">
                            <a:avLst>
                              <a:gd name="adj1" fmla="val 71495"/>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447B24D0"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AutoShape 11" o:spid="_x0000_s1026" type="#_x0000_t38" style="position:absolute;margin-left:132.1pt;margin-top:126.75pt;width:53.5pt;height:22.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MK1XUQIAAJAEAAAOAAAAZHJzL2Uyb0RvYy54bWysVM1u2zAMvg/YOwi6p7YT58+IUxR2sku3 Fmj3AIokx9pkSZCUOMGwdx+lONm6XYZhPsiUSX4kP5Je3Z86iY7cOqFVibO7FCOuqGZC7Uv8+XU7 WmDkPFGMSK14ic/c4fv1+3er3hR8rFstGbcIQJQrelPi1ntTJImjLe+Iu9OGK1A22nbEw9XuE2ZJ D+idTMZpOkt6bZmxmnLn4Gt9UeJ1xG8aTv1T0zjukSwx5ObjaeO5C2eyXpFib4lpBR3SIP+QRUeE gqA3qJp4gg5W/AHVCWq1042/o7pLdNMIymMNUE2W/lbNS0sMj7UAOc7caHL/D5Z+Oj5bJFiJJ7Mp Rop00KSHg9cxNsqywFBvXAGGlXq2oUZ6Ui/mUdOvDildtUTtebR+PRtwjh7JG5dwcQbi7PqPmoEN gQCRrlNjuwAJRKBT7Mr51hV+8ojCx9l8mU+hdxRU48V0DjLklJDi6mys8x+47lAQSkwP9shZpZWC 7ms7iYHI8dH52CA2FEnYlwyjppPQ7yORaJ7ly+mAPFhDjCt2cFV6K6SMEyMV6qHUZQrJBJXTUrCg jRe731XSIkAt8XabwjPgvjGz+qBYRGs5YZtB9kRIkJGPZHorgF7JcQjXcYaR5LBnQbpwIFWICFQN 5QXS4tx9W6bLzWKzyEf5eLYZ5Wldjx62VT6abbP5tJ7UVVVn30PyWV60gjGuQv7XHcjyv5uxYRsv 03vbghtTyVv02DZI8fqOScdZCeNxGbSdZudnG6oLYwNjH42HFQ179es9Wv38kax/AAAA//8DAFBL AwQUAAYACAAAACEAXaEPjOAAAAALAQAADwAAAGRycy9kb3ducmV2LnhtbEyPzU7DMBCE70i8g7VI 3KjThPQnjVOVSkU9ISXwANvYTQLxOordNrw9ywluuzOj2W/z7WR7cTWj7xwpmM8iEIZqpztqFHy8 H55WIHxA0tg7Mgq+jYdtcX+XY6bdjUpzrUIjuIR8hgraEIZMSl+3xqKfucEQe2c3Wgy8jo3UI964 3PYyjqKFtNgRX2hxMPvW1F/VxSoYdm4fHys84PFt3b8mn6Vdli9KPT5Muw2IYKbwF4ZffEaHgplO 7kLai15BvHiOOcpDmqQgOJEs56ycWFmvUpBFLv//UPwAAAD//wMAUEsBAi0AFAAGAAgAAAAhALaD OJL+AAAA4QEAABMAAAAAAAAAAAAAAAAAAAAAAFtDb250ZW50X1R5cGVzXS54bWxQSwECLQAUAAYA CAAAACEAOP0h/9YAAACUAQAACwAAAAAAAAAAAAAAAAAvAQAAX3JlbHMvLnJlbHNQSwECLQAUAAYA CAAAACEAvjCtV1ECAACQBAAADgAAAAAAAAAAAAAAAAAuAgAAZHJzL2Uyb0RvYy54bWxQSwECLQAU AAYACAAAACEAXaEPjOAAAAALAQAADwAAAAAAAAAAAAAAAACrBAAAZHJzL2Rvd25yZXYueG1sUEsF BgAAAAAEAAQA8wAAALgFAAAAAA== " adj="15443" strokecolor="red" strokeweight="1.5pt">
                  <v:stroke endarrow="block"/>
                </v:shape>
              </w:pict>
            </mc:Fallback>
          </mc:AlternateContent>
        </w:r>
        <w:r>
          <w:rPr>
            <w:noProof/>
          </w:rPr>
          <mc:AlternateContent>
            <mc:Choice Requires="wps">
              <w:drawing>
                <wp:anchor distT="0" distB="0" distL="114300" distR="114300" simplePos="0" relativeHeight="251664384" behindDoc="0" locked="0" layoutInCell="1" allowOverlap="1" wp14:anchorId="2129657F" wp14:editId="4C27765A">
                  <wp:simplePos x="0" y="0"/>
                  <wp:positionH relativeFrom="column">
                    <wp:posOffset>2090420</wp:posOffset>
                  </wp:positionH>
                  <wp:positionV relativeFrom="paragraph">
                    <wp:posOffset>1908175</wp:posOffset>
                  </wp:positionV>
                  <wp:extent cx="514350" cy="234950"/>
                  <wp:effectExtent l="15875" t="12700" r="12700" b="9525"/>
                  <wp:wrapNone/>
                  <wp:docPr id="364" name="AutoShap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4350" cy="234950"/>
                          </a:xfrm>
                          <a:prstGeom prst="roundRect">
                            <a:avLst>
                              <a:gd name="adj" fmla="val 16667"/>
                            </a:avLst>
                          </a:prstGeom>
                          <a:noFill/>
                          <a:ln w="190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3B9B36BE" id="AutoShape 10" o:spid="_x0000_s1026" style="position:absolute;margin-left:164.6pt;margin-top:150.25pt;width:40.5pt;height:18.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9knWKiQIAACIFAAAOAAAAZHJzL2Uyb0RvYy54bWysVF9v2yAQf5+074B4T20njptYdaoqjqdJ 3Vat2wcgBsdsGBiQOO20776DOGmyvkzT/IDvOPjd/e4PN7f7TqAdM5YrWeDkKsaIyVpRLjcF/vql Gs0wso5ISoSSrMBPzOLbxds3N73O2Vi1SlBmEIBIm/e6wK1zOo8iW7esI/ZKaSbB2CjTEQeq2UTU kB7QOxGN4ziLemWoNqpm1sJueTDiRcBvGla7T01jmUOiwBCbC6sJ69qv0eKG5BtDdMvrIQzyD1F0 hEtweoIqiSNoa/grqI7XRlnVuKtadZFqGl6zwAHYJPEfbB5bolngAsmx+pQm+/9g64+7B4M4LfAk SzGSpIMi3W2dCr5REjLUa5vDwUf9YDxHq+9V/d0iqZYtkRt2Z4zqW0YoxJX4jEYXF7xi4Spa9x8U BXgC8CFZ+8Z0HhDSgPahJk+nmrC9QzVsTpN0MoXK1WAaT9I5yN4DyY+XtbHuHVMd8kKBjdpK+hnq HjyQ3b11oS504EboN4yaTkCVd0SgJMuy6wFxOAzYR0x/U6qKCxH6REjUA8V5DEGERCjBqbcGxWzW S2EQoBa4qmL4Blx7fizEF9B8xlaSBtkRLg4yeBfS40EChth9KkIv/ZzH89VsNUtH6ThbjdK4LEd3 1TIdZVVyPS0n5XJZJr98aEmat5xSJn10x75O0r/rm2HCDh156uwLFvaSbAXfa7LRZRihasDl+A/s Qqv47vATa/O1ok/QKUYdBhUeFhBaZZ4x6mFIC2x/bIlhGIn3ErptnqSpn+qgpNPrMSjm3LI+txBZ A1SBHUYHcekOL8FWG75pwVMSyiqVH4CGO99oL1ENCgxiYDA8Gn7Sz/Vw6uVpW/wGAAD//wMAUEsD BBQABgAIAAAAIQA32zcj4QAAAAsBAAAPAAAAZHJzL2Rvd25yZXYueG1sTI9BT8MwDIXvSPyHyEhc EEvWrmOUphNMQ7sgTQzEOWtNW0icqsm28u9nTnCz33t6/lwsR2fFEYfQedIwnSgQSJWvO2o0vL89 3y5AhGioNtYTavjBAMvy8qIwee1P9IrHXWwEl1DIjYY2xj6XMlQtOhMmvkdi79MPzkReh0bWgzlx ubMyUWounemIL7Smx1WL1ffu4DSo2Wb9sV3Izdc6267mL08Wb1Kr9fXV+PgAIuIY/8Lwi8/oUDLT 3h+oDsJqSJP7hKM8KJWB4MRsqljZs5LeZSDLQv7/oTwDAAD//wMAUEsBAi0AFAAGAAgAAAAhALaD OJL+AAAA4QEAABMAAAAAAAAAAAAAAAAAAAAAAFtDb250ZW50X1R5cGVzXS54bWxQSwECLQAUAAYA CAAAACEAOP0h/9YAAACUAQAACwAAAAAAAAAAAAAAAAAvAQAAX3JlbHMvLnJlbHNQSwECLQAUAAYA CAAAACEAfZJ1iokCAAAiBQAADgAAAAAAAAAAAAAAAAAuAgAAZHJzL2Uyb0RvYy54bWxQSwECLQAU AAYACAAAACEAN9s3I+EAAAALAQAADwAAAAAAAAAAAAAAAADjBAAAZHJzL2Rvd25yZXYueG1sUEsF BgAAAAAEAAQA8wAAAPEFAAAAAA== " filled="f" strokecolor="red" strokeweight="1.5pt"/>
              </w:pict>
            </mc:Fallback>
          </mc:AlternateContent>
        </w:r>
        <w:r>
          <w:rPr>
            <w:noProof/>
          </w:rPr>
          <mc:AlternateContent>
            <mc:Choice Requires="wps">
              <w:drawing>
                <wp:anchor distT="0" distB="0" distL="114300" distR="114300" simplePos="0" relativeHeight="251663360" behindDoc="0" locked="0" layoutInCell="1" allowOverlap="1" wp14:anchorId="20F443E6" wp14:editId="55DD82EE">
                  <wp:simplePos x="0" y="0"/>
                  <wp:positionH relativeFrom="column">
                    <wp:posOffset>1080770</wp:posOffset>
                  </wp:positionH>
                  <wp:positionV relativeFrom="paragraph">
                    <wp:posOffset>1508125</wp:posOffset>
                  </wp:positionV>
                  <wp:extent cx="596900" cy="203200"/>
                  <wp:effectExtent l="15875" t="12700" r="15875" b="12700"/>
                  <wp:wrapNone/>
                  <wp:docPr id="363" name="AutoShap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6900" cy="203200"/>
                          </a:xfrm>
                          <a:prstGeom prst="roundRect">
                            <a:avLst>
                              <a:gd name="adj" fmla="val 16667"/>
                            </a:avLst>
                          </a:prstGeom>
                          <a:noFill/>
                          <a:ln w="190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794A6BB6" id="AutoShape 9" o:spid="_x0000_s1026" style="position:absolute;margin-left:85.1pt;margin-top:118.75pt;width:47pt;height:16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Jah1giAIAACEFAAAOAAAAZHJzL2Uyb0RvYy54bWysVMGO0zAQvSPxD5bvbZI2zTbRpquqaRDS AisWPsCNncbg2MF2my6If2fspGXLXhAiB8f22G/mzbzx7d2pFejItOFK5jiahhgxWSnK5T7Hnz+V kyVGxhJJiVCS5fiJGXy3ev3qtu8yNlONEpRpBCDSZH2X48baLgsCUzWsJWaqOibBWCvdEgtLvQ+o Jj2gtyKYhWES9ErTTquKGQO7xWDEK49f16yyH+raMItEjiE260ftx50bg9UtyfaadA2vxjDIP0TR Ei7B6QWqIJagg+YvoFpeaWVUbaeVagNV17xingOwicI/2Dw2pGOeCyTHdJc0mf8HW70/PmjEaY7n yRwjSVoo0vpglfeNUpegvjMZnHvsHrSjaLp7VX01SKpNQ+SerbVWfcMIhbAidz64uuAWBq6iXf9O UUAngO5zdap16wAhC+jkS/J0KQk7WVTB5iJN0hAKV4FpFs6h5N4Dyc6XO23sG6Za5CY51uog6Uco u/dAjvfG+rLQkRqhXzCqWwFFPhKBoiRJbkbE8XBAsjOmuylVyYXwMhES9UAxDRehRzdKcOqsPit6 v9sIjQA1x2UZwjfiXh3z8Xk0l7GtpH5uCRfDHLwL6fAgAWPsLhVeSj/SMN0ut8t4Es+S7SQOi2Ky LjfxJCmjm0UxLzabIvrpQovirOGUMumiO8s6iv9ONmODDYK8CPuKhbkmW8L3kmxwHQbowrM6/z07 LxWnjkFlO0WfQClaDX0K7wpMGqW/Y9RDj+bYfDsQzTASbyWoLY3i2DW1X8SLmxks9HPL7rmFyAqg cmwxGqYbOzwEh07zfQOeIl9WqZz+a27PUh6iGnUNfegZjG+Ga/Tna3/q98u2+gUAAP//AwBQSwME FAAGAAgAAAAhAC7iu5ThAAAACwEAAA8AAABkcnMvZG93bnJldi54bWxMj0FPwzAMhe9I/IfISFwQ S+jWbpSmE0xDuyBNDMQ5a01bSJyqybby7/FOcPOzn56/VyxHZ8URh9B50nA3USCQKl931Gh4f3u+ XYAI0VBtrCfU8IMBluXlRWHy2p/oFY+72AgOoZAbDW2MfS5lqFp0Jkx8j8S3Tz84E1kOjawHc+Jw Z2WiVCad6Yg/tKbHVYvV9+7gNKjZZv2xXcjN1zrdrrKXJ4s3U6v19dX4+AAi4hj/zHDGZ3QomWnv D1QHYVnPVcJWDcl0noJgR5LNeLM/D/cpyLKQ/zuUvwAAAP//AwBQSwECLQAUAAYACAAAACEAtoM4 kv4AAADhAQAAEwAAAAAAAAAAAAAAAAAAAAAAW0NvbnRlbnRfVHlwZXNdLnhtbFBLAQItABQABgAI AAAAIQA4/SH/1gAAAJQBAAALAAAAAAAAAAAAAAAAAC8BAABfcmVscy8ucmVsc1BLAQItABQABgAI AAAAIQAJah1giAIAACEFAAAOAAAAAAAAAAAAAAAAAC4CAABkcnMvZTJvRG9jLnhtbFBLAQItABQA BgAIAAAAIQAu4ruU4QAAAAsBAAAPAAAAAAAAAAAAAAAAAOIEAABkcnMvZG93bnJldi54bWxQSwUG AAAAAAQABADzAAAA8AUAAAAA " filled="f" strokecolor="red" strokeweight="1.5pt"/>
              </w:pict>
            </mc:Fallback>
          </mc:AlternateContent>
        </w:r>
      </w:ins>
      <w:r w:rsidR="00F96ECC">
        <w:t xml:space="preserve">6.21 </w:t>
      </w:r>
      <w:r w:rsidR="00F96ECC">
        <w:tab/>
        <w:t xml:space="preserve">R</w:t>
      </w:r>
      <w:r w:rsidRPr="007F652A">
        <w:t xml:space="preserve">ight Click on “Databases”, and select “Attach…”</w:t>
      </w:r>
      <w:r w:rsidR="00F96ECC">
        <w:br/>
      </w:r>
      <w:ins w:id="553" w:author="Tom-2K19" w:date="2019-05-15T16:46:00Z">
        <w:r>
          <w:br/>
        </w:r>
        <w:r>
          <w:rPr>
            <w:noProof/>
          </w:rPr>
          <w:drawing>
            <wp:inline distT="0" distB="0" distL="0" distR="0" wp14:anchorId="2DF4BD07" wp14:editId="210483D8">
              <wp:extent cx="3143250" cy="3714750"/>
              <wp:effectExtent l="0" t="0" r="0" b="0"/>
              <wp:docPr id="291"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143250" cy="3714750"/>
                      </a:xfrm>
                      <a:prstGeom prst="rect">
                        <a:avLst/>
                      </a:prstGeom>
                      <a:noFill/>
                      <a:ln>
                        <a:noFill/>
                      </a:ln>
                    </pic:spPr>
                  </pic:pic>
                </a:graphicData>
              </a:graphic>
            </wp:inline>
          </w:drawing>
        </w:r>
      </w:ins>
    </w:p>
    <w:p w:rsidR="00AB3705" w:rsidRDefault="00AB3705" w:rsidP="00AB3705">
      <w:pPr>
        <w:spacing w:line="20" w:lineRule="exact"/>
        <w:rPr>
          <w:del w:id="554" w:author="Tom-2K19" w:date="2019-05-15T16:46:00Z"/>
          <w:sz w:val="20"/>
          <w:szCs w:val="20"/>
        </w:rPr>
      </w:pPr>
      <w:del w:id="555" w:author="Tom-2K19" w:date="2019-05-15T16:46:00Z">
        <w:r>
          <w:rPr>
            <w:noProof/>
            <w:sz w:val="20"/>
            <w:szCs w:val="20"/>
          </w:rPr>
          <w:drawing>
            <wp:anchor distT="0" distB="0" distL="114300" distR="114300" simplePos="0" relativeHeight="251700224" behindDoc="1" locked="0" layoutInCell="0" allowOverlap="1" wp14:anchorId="4542C831" wp14:editId="2E06C7A9">
              <wp:simplePos x="0" y="0"/>
              <wp:positionH relativeFrom="column">
                <wp:posOffset>462280</wp:posOffset>
              </wp:positionH>
              <wp:positionV relativeFrom="paragraph">
                <wp:posOffset>27305</wp:posOffset>
              </wp:positionV>
              <wp:extent cx="3063875" cy="2919730"/>
              <wp:effectExtent l="0" t="0" r="0" b="0"/>
              <wp:wrapNone/>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88" cstate="print"/>
                      <a:srcRect/>
                      <a:stretch>
                        <a:fillRect/>
                      </a:stretch>
                    </pic:blipFill>
                    <pic:spPr bwMode="auto">
                      <a:xfrm>
                        <a:off x="0" y="0"/>
                        <a:ext cx="3063875" cy="2919730"/>
                      </a:xfrm>
                      <a:prstGeom prst="rect">
                        <a:avLst/>
                      </a:prstGeom>
                      <a:noFill/>
                    </pic:spPr>
                  </pic:pic>
                </a:graphicData>
              </a:graphic>
            </wp:anchor>
          </w:drawing>
        </w:r>
      </w:del>
    </w:p>
    <w:p w:rsidR="00AB3705" w:rsidRDefault="00AB3705" w:rsidP="00AB3705">
      <w:pPr>
        <w:spacing w:line="200" w:lineRule="exact"/>
        <w:rPr>
          <w:del w:id="556" w:author="Tom-2K19" w:date="2019-05-15T16:46:00Z"/>
          <w:sz w:val="20"/>
          <w:szCs w:val="20"/>
        </w:rPr>
      </w:pPr>
    </w:p>
    <w:p w:rsidR="00AB3705" w:rsidRDefault="00AB3705" w:rsidP="00AB3705">
      <w:pPr>
        <w:spacing w:line="200" w:lineRule="exact"/>
        <w:rPr>
          <w:del w:id="557" w:author="Tom-2K19" w:date="2019-05-15T16:46:00Z"/>
          <w:sz w:val="20"/>
          <w:szCs w:val="20"/>
        </w:rPr>
      </w:pPr>
    </w:p>
    <w:p w:rsidR="00AB3705" w:rsidRDefault="00AB3705" w:rsidP="00AB3705">
      <w:pPr>
        <w:spacing w:line="200" w:lineRule="exact"/>
        <w:rPr>
          <w:del w:id="558" w:author="Tom-2K19" w:date="2019-05-15T16:46:00Z"/>
          <w:sz w:val="20"/>
          <w:szCs w:val="20"/>
        </w:rPr>
      </w:pPr>
    </w:p>
    <w:p w:rsidR="00AB3705" w:rsidRDefault="00AB3705" w:rsidP="00AB3705">
      <w:pPr>
        <w:spacing w:line="200" w:lineRule="exact"/>
        <w:rPr>
          <w:del w:id="559" w:author="Tom-2K19" w:date="2019-05-15T16:46:00Z"/>
          <w:sz w:val="20"/>
          <w:szCs w:val="20"/>
        </w:rPr>
      </w:pPr>
    </w:p>
    <w:p w:rsidR="00AB3705" w:rsidRDefault="00AB3705" w:rsidP="00AB3705">
      <w:pPr>
        <w:spacing w:line="200" w:lineRule="exact"/>
        <w:rPr>
          <w:del w:id="560" w:author="Tom-2K19" w:date="2019-05-15T16:46:00Z"/>
          <w:sz w:val="20"/>
          <w:szCs w:val="20"/>
        </w:rPr>
      </w:pPr>
    </w:p>
    <w:p w:rsidR="00AB3705" w:rsidRDefault="00AB3705" w:rsidP="00AB3705">
      <w:pPr>
        <w:spacing w:line="200" w:lineRule="exact"/>
        <w:rPr>
          <w:del w:id="561" w:author="Tom-2K19" w:date="2019-05-15T16:46:00Z"/>
          <w:sz w:val="20"/>
          <w:szCs w:val="20"/>
        </w:rPr>
      </w:pPr>
    </w:p>
    <w:p w:rsidR="00AB3705" w:rsidRDefault="00AB3705" w:rsidP="00AB3705">
      <w:pPr>
        <w:spacing w:line="200" w:lineRule="exact"/>
        <w:rPr>
          <w:del w:id="562" w:author="Tom-2K19" w:date="2019-05-15T16:46:00Z"/>
          <w:sz w:val="20"/>
          <w:szCs w:val="20"/>
        </w:rPr>
      </w:pPr>
    </w:p>
    <w:p w:rsidR="00AB3705" w:rsidRDefault="00AB3705" w:rsidP="00AB3705">
      <w:pPr>
        <w:spacing w:line="200" w:lineRule="exact"/>
        <w:rPr>
          <w:del w:id="563" w:author="Tom-2K19" w:date="2019-05-15T16:46:00Z"/>
          <w:sz w:val="20"/>
          <w:szCs w:val="20"/>
        </w:rPr>
      </w:pPr>
    </w:p>
    <w:p w:rsidR="00AB3705" w:rsidRDefault="00AB3705" w:rsidP="00AB3705">
      <w:pPr>
        <w:spacing w:line="200" w:lineRule="exact"/>
        <w:rPr>
          <w:del w:id="564" w:author="Tom-2K19" w:date="2019-05-15T16:46:00Z"/>
          <w:sz w:val="20"/>
          <w:szCs w:val="20"/>
        </w:rPr>
      </w:pPr>
    </w:p>
    <w:p w:rsidR="00AB3705" w:rsidRDefault="00AB3705" w:rsidP="00AB3705">
      <w:pPr>
        <w:spacing w:line="200" w:lineRule="exact"/>
        <w:rPr>
          <w:del w:id="565" w:author="Tom-2K19" w:date="2019-05-15T16:46:00Z"/>
          <w:sz w:val="20"/>
          <w:szCs w:val="20"/>
        </w:rPr>
      </w:pPr>
    </w:p>
    <w:p w:rsidR="00AB3705" w:rsidRDefault="00AB3705" w:rsidP="00AB3705">
      <w:pPr>
        <w:spacing w:line="200" w:lineRule="exact"/>
        <w:rPr>
          <w:del w:id="566" w:author="Tom-2K19" w:date="2019-05-15T16:46:00Z"/>
          <w:sz w:val="20"/>
          <w:szCs w:val="20"/>
        </w:rPr>
      </w:pPr>
    </w:p>
    <w:p w:rsidR="00AB3705" w:rsidRDefault="00AB3705" w:rsidP="00AB3705">
      <w:pPr>
        <w:spacing w:line="200" w:lineRule="exact"/>
        <w:rPr>
          <w:del w:id="567" w:author="Tom-2K19" w:date="2019-05-15T16:46:00Z"/>
          <w:sz w:val="20"/>
          <w:szCs w:val="20"/>
        </w:rPr>
      </w:pPr>
    </w:p>
    <w:p w:rsidR="00AB3705" w:rsidRDefault="00AB3705" w:rsidP="00AB3705">
      <w:pPr>
        <w:spacing w:line="200" w:lineRule="exact"/>
        <w:rPr>
          <w:del w:id="568" w:author="Tom-2K19" w:date="2019-05-15T16:46:00Z"/>
          <w:sz w:val="20"/>
          <w:szCs w:val="20"/>
        </w:rPr>
      </w:pPr>
    </w:p>
    <w:p w:rsidR="00AB3705" w:rsidRDefault="00AB3705" w:rsidP="00AB3705">
      <w:pPr>
        <w:spacing w:line="200" w:lineRule="exact"/>
        <w:rPr>
          <w:del w:id="569" w:author="Tom-2K19" w:date="2019-05-15T16:46:00Z"/>
          <w:sz w:val="20"/>
          <w:szCs w:val="20"/>
        </w:rPr>
      </w:pPr>
    </w:p>
    <w:p w:rsidR="00AB3705" w:rsidRDefault="00AB3705" w:rsidP="00AB3705">
      <w:pPr>
        <w:spacing w:line="200" w:lineRule="exact"/>
        <w:rPr>
          <w:del w:id="570" w:author="Tom-2K19" w:date="2019-05-15T16:46:00Z"/>
          <w:sz w:val="20"/>
          <w:szCs w:val="20"/>
        </w:rPr>
      </w:pPr>
    </w:p>
    <w:p w:rsidR="00AB3705" w:rsidRDefault="00AB3705" w:rsidP="00AB3705">
      <w:pPr>
        <w:spacing w:line="200" w:lineRule="exact"/>
        <w:rPr>
          <w:del w:id="571" w:author="Tom-2K19" w:date="2019-05-15T16:46:00Z"/>
          <w:sz w:val="20"/>
          <w:szCs w:val="20"/>
        </w:rPr>
      </w:pPr>
    </w:p>
    <w:p w:rsidR="00AB3705" w:rsidRDefault="00AB3705" w:rsidP="00AB3705">
      <w:pPr>
        <w:spacing w:line="200" w:lineRule="exact"/>
        <w:rPr>
          <w:del w:id="572" w:author="Tom-2K19" w:date="2019-05-15T16:46:00Z"/>
          <w:sz w:val="20"/>
          <w:szCs w:val="20"/>
        </w:rPr>
      </w:pPr>
    </w:p>
    <w:p w:rsidR="00AB3705" w:rsidRDefault="00AB3705" w:rsidP="00AB3705">
      <w:pPr>
        <w:spacing w:line="200" w:lineRule="exact"/>
        <w:rPr>
          <w:del w:id="573" w:author="Tom-2K19" w:date="2019-05-15T16:46:00Z"/>
          <w:sz w:val="20"/>
          <w:szCs w:val="20"/>
        </w:rPr>
      </w:pPr>
    </w:p>
    <w:p w:rsidR="00AB3705" w:rsidRDefault="00AB3705" w:rsidP="00AB3705">
      <w:pPr>
        <w:spacing w:line="200" w:lineRule="exact"/>
        <w:rPr>
          <w:del w:id="574" w:author="Tom-2K19" w:date="2019-05-15T16:46:00Z"/>
          <w:sz w:val="20"/>
          <w:szCs w:val="20"/>
        </w:rPr>
      </w:pPr>
    </w:p>
    <w:p w:rsidR="00AB3705" w:rsidRDefault="00AB3705" w:rsidP="00AB3705">
      <w:pPr>
        <w:spacing w:line="200" w:lineRule="exact"/>
        <w:rPr>
          <w:del w:id="575" w:author="Tom-2K19" w:date="2019-05-15T16:46:00Z"/>
          <w:sz w:val="20"/>
          <w:szCs w:val="20"/>
        </w:rPr>
      </w:pPr>
    </w:p>
    <w:p w:rsidR="00AB3705" w:rsidRDefault="00AB3705" w:rsidP="00AB3705">
      <w:pPr>
        <w:spacing w:line="200" w:lineRule="exact"/>
        <w:rPr>
          <w:del w:id="576" w:author="Tom-2K19" w:date="2019-05-15T16:46:00Z"/>
          <w:sz w:val="20"/>
          <w:szCs w:val="20"/>
        </w:rPr>
      </w:pPr>
    </w:p>
    <w:p w:rsidR="00AB3705" w:rsidRDefault="00AB3705" w:rsidP="00AB3705">
      <w:pPr>
        <w:spacing w:line="200" w:lineRule="exact"/>
        <w:rPr>
          <w:del w:id="577" w:author="Tom-2K19" w:date="2019-05-15T16:46:00Z"/>
          <w:sz w:val="20"/>
          <w:szCs w:val="20"/>
        </w:rPr>
      </w:pPr>
    </w:p>
    <w:p w:rsidR="00AB3705" w:rsidRDefault="00AB3705" w:rsidP="00AB3705">
      <w:pPr>
        <w:spacing w:line="200" w:lineRule="exact"/>
        <w:rPr>
          <w:del w:id="578" w:author="Tom-2K19" w:date="2019-05-15T16:46:00Z"/>
          <w:sz w:val="20"/>
          <w:szCs w:val="20"/>
        </w:rPr>
      </w:pPr>
    </w:p>
    <w:p w:rsidR="00AB3705" w:rsidRDefault="00AB3705" w:rsidP="00AB3705">
      <w:pPr>
        <w:spacing w:line="200" w:lineRule="exact"/>
        <w:rPr>
          <w:del w:id="579" w:author="Tom-2K19" w:date="2019-05-15T16:46:00Z"/>
          <w:sz w:val="20"/>
          <w:szCs w:val="20"/>
        </w:rPr>
      </w:pPr>
    </w:p>
    <w:p w:rsidR="00AB3705" w:rsidRDefault="00AB3705" w:rsidP="00AB3705">
      <w:pPr>
        <w:spacing w:line="369" w:lineRule="exact"/>
        <w:rPr>
          <w:del w:id="580" w:author="Tom-2K19" w:date="2019-05-15T16:46:00Z"/>
          <w:sz w:val="20"/>
          <w:szCs w:val="20"/>
        </w:rPr>
      </w:pPr>
    </w:p>
    <w:p w:rsidR="00AB3705" w:rsidRPr="00283E87" w:rsidRDefault="00AB3705" w:rsidP="00AB3705">
      <w:pPr>
        <w:ind w:left="720" w:hanging="720"/>
        <w:rPr>
          <w:ins w:id="581" w:author="Tom-2K19" w:date="2019-05-15T16:46:00Z"/>
        </w:rPr>
      </w:pPr>
      <w:del w:id="582" w:author="Tom-2K19" w:date="2019-05-15T16:46:00Z">
        <w:r w:rsidRPr="00F530E6">
          <w:rPr>
            <w:rFonts w:eastAsia="SimSun"/>
            <w:lang w:eastAsia="zh-CN"/>
          </w:rPr>
          <w:delText>6.21</w:delText>
        </w:r>
        <w:r w:rsidRPr="00F530E6">
          <w:rPr>
            <w:lang w:eastAsia="zh-CN"/>
          </w:rPr>
          <w:tab/>
        </w:r>
      </w:del>
    </w:p>
    <w:p w:rsidR="00AB3705" w:rsidRPr="00283E87" w:rsidRDefault="00AB3705">
      <w:pPr>
        <w:pStyle w:val="2"/>
        <w:ind w:left="720" w:hanging="720"/>
        <w:rPr>
          <w:rPrChange w:id="583" w:author="Tom-2K19" w:date="2019-05-15T16:46:00Z">
            <w:rPr>
              <w:sz w:val="20"/>
            </w:rPr>
          </w:rPrChange>
        </w:rPr>
        <w:pPrChange w:id="584" w:author="Tom-2K19" w:date="2019-05-15T16:46:00Z">
          <w:pPr>
            <w:tabs>
              <w:tab w:val="left" w:pos="700"/>
            </w:tabs>
          </w:pPr>
        </w:pPrChange>
      </w:pPr>
      <w:ins w:id="585" w:author="Tom-2K19" w:date="2019-05-15T16:46:00Z">
        <w:r>
          <w:rPr>
            <w:noProof/>
            <w:lang w:eastAsia="zh-HK"/>
          </w:rPr>
          <mc:AlternateContent>
            <mc:Choice Requires="wps">
              <w:drawing>
                <wp:anchor distT="0" distB="0" distL="114300" distR="114300" simplePos="0" relativeHeight="251666432" behindDoc="0" locked="0" layoutInCell="1" allowOverlap="1" wp14:anchorId="5526594A" wp14:editId="3B3C3CE2">
                  <wp:simplePos x="0" y="0"/>
                  <wp:positionH relativeFrom="column">
                    <wp:posOffset>4036695</wp:posOffset>
                  </wp:positionH>
                  <wp:positionV relativeFrom="paragraph">
                    <wp:posOffset>2590800</wp:posOffset>
                  </wp:positionV>
                  <wp:extent cx="828675" cy="314325"/>
                  <wp:effectExtent l="9525" t="9525" r="9525" b="9525"/>
                  <wp:wrapNone/>
                  <wp:docPr id="362"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28675" cy="314325"/>
                          </a:xfrm>
                          <a:prstGeom prst="roundRect">
                            <a:avLst>
                              <a:gd name="adj" fmla="val 16667"/>
                            </a:avLst>
                          </a:prstGeom>
                          <a:noFill/>
                          <a:ln w="190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13E41750" id="AutoShape 12" o:spid="_x0000_s1026" style="position:absolute;margin-left:317.85pt;margin-top:204pt;width:65.25pt;height:24.7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f+4qwigIAACIFAAAOAAAAZHJzL2Uyb0RvYy54bWysVNuO0zAQfUfiHyy/d3NpmrbRpqtV0yCk BVYsfIAbO43BsYPtNl0Q/87YSUvLviBEHhzbY5+ZM3PGt3fHVqAD04YrmePoJsSIyUpRLnc5/vyp nCwwMpZISoSSLMfPzOC71etXt32XsVg1SlCmEYBIk/VdjhtruywITNWwlpgb1TEJxlrpllhY6l1A NekBvRVBHIZp0CtNO60qZgzsFoMRrzx+XbPKfqhrwywSOYbYrB+1H7duDFa3JNtp0jW8GsMg/xBF S7gEp2eogliC9pq/gGp5pZVRtb2pVBuouuYV8xyATRT+weapIR3zXCA5pjunyfw/2Or94VEjTnM8 TWOMJGmhSPd7q7xvFMUuQ31nMjj41D1qx9F0D6r6apBU64bIHbvXWvUNIxTiitz54OqCWxi4irb9 O0UBngC8T9ax1q0DhDSgo6/J87km7GhRBZuLeJHOZxhVYJpGyTSeeQ8kO13utLFvmGqRm+RYq72k H6Hu3gM5PBjr60JHboR+wahuBVT5QASK0jSdj4jj4YBkJ0x3U6qSC+F1IiTqgeIynIUe3SjBqbP6 rOjddi00AtQcl2UI34h7dczH59FcxjaS+rklXAxz8C6kw4MEjLG7VHgt/ViGy81is0gmSZxuJklY FJP7cp1M0jKaz4ppsV4X0U8XWpRkDaeUSRfdSddR8ne6GTtsUORZ2VcszDXZEr6XZIPrMEAXntXp 79l5qTh1DCrbKvoMStFqaFR4WGDSKP0dox6aNMfm255ohpF4K0FtyyhJXFf7RTKbx7DQl5btpYXI CqBybDEapms7vAT7TvNdA54iX1apXAPU3J6kPEQ16hoa0TMYHw3X6Zdrf+r307b6BQAA//8DAFBL AwQUAAYACAAAACEAoxJ8HuEAAAALAQAADwAAAGRycy9kb3ducmV2LnhtbEyPy07DMBBF90j8gzVI bBC1aRsnCnEqqIq6QaooiLUbD0nAjyh22/D3DCtYzszRnXOr1eQsO+EY++AV3M0EMPRNML1vFby9 Pt0WwGLS3mgbPCr4xgir+vKi0qUJZ/+Cp31qGYX4WGoFXUpDyXlsOnQ6zsKAnm4fYXQ60Ti23Iz6 TOHO8rkQkjvde/rQ6QHXHTZf+6NTIJbbzfuu4NvPTbZby+dHizcLq9T11fRwDyzhlP5g+NUndajJ 6RCO3kRmFchFlhOqYCkKKkVELuUc2IE2WZ4Bryv+v0P9AwAA//8DAFBLAQItABQABgAIAAAAIQC2 gziS/gAAAOEBAAATAAAAAAAAAAAAAAAAAAAAAABbQ29udGVudF9UeXBlc10ueG1sUEsBAi0AFAAG AAgAAAAhADj9If/WAAAAlAEAAAsAAAAAAAAAAAAAAAAALwEAAF9yZWxzLy5yZWxzUEsBAi0AFAAG AAgAAAAhAN/7irCKAgAAIgUAAA4AAAAAAAAAAAAAAAAALgIAAGRycy9lMm9Eb2MueG1sUEsBAi0A FAAGAAgAAAAhAKMSfB7hAAAACwEAAA8AAAAAAAAAAAAAAAAA5AQAAGRycy9kb3ducmV2LnhtbFBL BQYAAAAABAAEAPMAAADyBQAAAAA= " filled="f" strokecolor="red" strokeweight="1.5pt"/>
              </w:pict>
            </mc:Fallback>
          </mc:AlternateContent>
        </w:r>
      </w:ins>
      <w:r w:rsidR="00F96ECC">
        <w:t xml:space="preserve">6.22 </w:t>
      </w:r>
      <w:r w:rsidR="00F96ECC">
        <w:tab/>
        <w:t xml:space="preserve">C</w:t>
      </w:r>
      <w:r w:rsidRPr="007F652A">
        <w:t xml:space="preserve">lick “A</w:t>
      </w:r>
      <w:r w:rsidRPr="00B423D3">
        <w:t xml:space="preserve">dd”</w:t>
      </w:r>
      <w:r w:rsidR="00F96ECC">
        <w:br/>
      </w:r>
      <w:ins w:id="586" w:author="Tom-2K19" w:date="2019-05-15T16:46:00Z">
        <w:r>
          <w:br/>
        </w:r>
        <w:r w:rsidRPr="00301684">
          <w:rPr>
            <w:noProof/>
          </w:rPr>
          <w:drawing>
            <wp:inline distT="0" distB="0" distL="0" distR="0" wp14:anchorId="10F86B24" wp14:editId="25331108">
              <wp:extent cx="5581650" cy="5048250"/>
              <wp:effectExtent l="0" t="0" r="0" b="0"/>
              <wp:docPr id="29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581650" cy="5048250"/>
                      </a:xfrm>
                      <a:prstGeom prst="rect">
                        <a:avLst/>
                      </a:prstGeom>
                      <a:noFill/>
                      <a:ln>
                        <a:noFill/>
                      </a:ln>
                    </pic:spPr>
                  </pic:pic>
                </a:graphicData>
              </a:graphic>
            </wp:inline>
          </w:drawing>
        </w:r>
      </w:ins>
    </w:p>
    <w:p w:rsidR="00AB3705" w:rsidRDefault="00AB3705" w:rsidP="00AB3705">
      <w:pPr>
        <w:spacing w:line="20" w:lineRule="exact"/>
        <w:rPr>
          <w:del w:id="587" w:author="Tom-2K19" w:date="2019-05-15T16:46:00Z"/>
          <w:sz w:val="20"/>
          <w:szCs w:val="20"/>
        </w:rPr>
      </w:pPr>
      <w:del w:id="588" w:author="Tom-2K19" w:date="2019-05-15T16:46:00Z">
        <w:r>
          <w:rPr>
            <w:noProof/>
            <w:sz w:val="20"/>
            <w:szCs w:val="20"/>
          </w:rPr>
          <w:drawing>
            <wp:anchor distT="0" distB="0" distL="114300" distR="114300" simplePos="0" relativeHeight="251701248" behindDoc="1" locked="0" layoutInCell="0" allowOverlap="1" wp14:anchorId="3321284A" wp14:editId="1A136432">
              <wp:simplePos x="0" y="0"/>
              <wp:positionH relativeFrom="column">
                <wp:posOffset>462280</wp:posOffset>
              </wp:positionH>
              <wp:positionV relativeFrom="paragraph">
                <wp:posOffset>29210</wp:posOffset>
              </wp:positionV>
              <wp:extent cx="4756150" cy="4268470"/>
              <wp:effectExtent l="0" t="0" r="0" b="0"/>
              <wp:wrapNone/>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90" cstate="print"/>
                      <a:srcRect/>
                      <a:stretch>
                        <a:fillRect/>
                      </a:stretch>
                    </pic:blipFill>
                    <pic:spPr bwMode="auto">
                      <a:xfrm>
                        <a:off x="0" y="0"/>
                        <a:ext cx="4756150" cy="4268470"/>
                      </a:xfrm>
                      <a:prstGeom prst="rect">
                        <a:avLst/>
                      </a:prstGeom>
                      <a:noFill/>
                    </pic:spPr>
                  </pic:pic>
                </a:graphicData>
              </a:graphic>
            </wp:anchor>
          </w:drawing>
        </w:r>
      </w:del>
    </w:p>
    <w:p w:rsidR="00AB3705" w:rsidRDefault="00AB3705" w:rsidP="00AB3705">
      <w:pPr>
        <w:rPr>
          <w:del w:id="589" w:author="Tom-2K19" w:date="2019-05-15T16:46:00Z"/>
        </w:rPr>
        <w:sectPr w:rsidR="00AB3705">
          <w:pgSz w:w="12240" w:h="15840"/>
          <w:pgMar w:top="700" w:right="1440" w:bottom="1440" w:left="1000" w:header="0" w:footer="0" w:gutter="0"/>
          <w:cols w:space="720" w:equalWidth="0">
            <w:col w:w="9800"/>
          </w:cols>
        </w:sectPr>
      </w:pPr>
    </w:p>
    <w:p w:rsidR="00AB3705" w:rsidRDefault="00AB3705" w:rsidP="00AB3705">
      <w:pPr>
        <w:rPr>
          <w:del w:id="590" w:author="Tom-2K19" w:date="2019-05-15T16:46:00Z"/>
          <w:sz w:val="20"/>
          <w:szCs w:val="20"/>
        </w:rPr>
      </w:pPr>
      <w:bookmarkStart w:id="591" w:name="page34"/>
      <w:bookmarkEnd w:id="591"/>
      <w:del w:id="592" w:author="Tom-2K19" w:date="2019-05-15T16:46:00Z">
        <w:r>
          <w:rPr>
            <w:rFonts w:eastAsia="Calibri"/>
            <w:noProof/>
          </w:rPr>
          <w:drawing>
            <wp:anchor distT="0" distB="0" distL="114300" distR="114300" simplePos="0" relativeHeight="251702272" behindDoc="1" locked="0" layoutInCell="0" allowOverlap="1" wp14:anchorId="74F78650" wp14:editId="56E89516">
              <wp:simplePos x="0" y="0"/>
              <wp:positionH relativeFrom="page">
                <wp:posOffset>6515100</wp:posOffset>
              </wp:positionH>
              <wp:positionV relativeFrom="page">
                <wp:posOffset>257810</wp:posOffset>
              </wp:positionV>
              <wp:extent cx="572770" cy="575945"/>
              <wp:effectExtent l="0" t="0" r="0" b="0"/>
              <wp:wrapNone/>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52" cstate="print">
                        <a:clrChange>
                          <a:clrFrom>
                            <a:srgbClr val="FFFFFF"/>
                          </a:clrFrom>
                          <a:clrTo>
                            <a:srgbClr val="FFFFFF">
                              <a:alpha val="0"/>
                            </a:srgbClr>
                          </a:clrTo>
                        </a:clrChange>
                      </a:blip>
                      <a:srcRect/>
                      <a:stretch>
                        <a:fillRect/>
                      </a:stretch>
                    </pic:blipFill>
                    <pic:spPr bwMode="auto">
                      <a:xfrm>
                        <a:off x="0" y="0"/>
                        <a:ext cx="572770" cy="575945"/>
                      </a:xfrm>
                      <a:prstGeom prst="rect">
                        <a:avLst/>
                      </a:prstGeom>
                      <a:noFill/>
                    </pic:spPr>
                  </pic:pic>
                </a:graphicData>
              </a:graphic>
            </wp:anchor>
          </w:drawing>
        </w:r>
        <w:r w:rsidRPr="00F530E6">
          <w:rPr>
            <w:rFonts w:eastAsia="SimSun"/>
            <w:lang w:eastAsia="zh-CN"/>
          </w:rPr>
          <w:delText>DIKO 安裝導覽 v1.0</w:delText>
        </w:r>
      </w:del>
    </w:p>
    <w:p w:rsidR="00AB3705" w:rsidRDefault="00AB3705" w:rsidP="00AB3705">
      <w:pPr>
        <w:spacing w:line="240" w:lineRule="exact"/>
        <w:rPr>
          <w:del w:id="593" w:author="Tom-2K19" w:date="2019-05-15T16:46:00Z"/>
          <w:sz w:val="20"/>
          <w:szCs w:val="20"/>
        </w:rPr>
      </w:pPr>
    </w:p>
    <w:p w:rsidR="00AB3705" w:rsidRPr="00283E87" w:rsidRDefault="00AB3705" w:rsidP="00AB3705">
      <w:pPr>
        <w:ind w:left="720" w:hanging="720"/>
        <w:rPr>
          <w:ins w:id="594" w:author="Tom-2K19" w:date="2019-05-15T16:46:00Z"/>
        </w:rPr>
      </w:pPr>
      <w:del w:id="595" w:author="Tom-2K19" w:date="2019-05-15T16:46:00Z">
        <w:r w:rsidRPr="00F530E6">
          <w:rPr>
            <w:rFonts w:eastAsia="SimSun"/>
            <w:lang w:eastAsia="zh-CN"/>
          </w:rPr>
          <w:delText>6.22</w:delText>
        </w:r>
        <w:r w:rsidRPr="00F530E6">
          <w:rPr>
            <w:lang w:eastAsia="zh-CN"/>
          </w:rPr>
          <w:tab/>
        </w:r>
      </w:del>
    </w:p>
    <w:p w:rsidR="00AB3705" w:rsidRPr="00283E87" w:rsidRDefault="00AB3705">
      <w:pPr>
        <w:pStyle w:val="2"/>
        <w:ind w:left="720" w:hanging="720"/>
        <w:rPr>
          <w:rPrChange w:id="596" w:author="Tom-2K19" w:date="2019-05-15T16:46:00Z">
            <w:rPr>
              <w:sz w:val="20"/>
            </w:rPr>
          </w:rPrChange>
        </w:rPr>
        <w:pPrChange w:id="597" w:author="Tom-2K19" w:date="2019-05-15T16:46:00Z">
          <w:pPr>
            <w:tabs>
              <w:tab w:val="left" w:pos="700"/>
            </w:tabs>
          </w:pPr>
        </w:pPrChange>
      </w:pPr>
      <w:ins w:id="598" w:author="Tom-2K19" w:date="2019-05-15T16:46:00Z">
        <w:r>
          <w:rPr>
            <w:noProof/>
            <w:lang w:eastAsia="zh-HK"/>
          </w:rPr>
          <mc:AlternateContent>
            <mc:Choice Requires="wps">
              <w:drawing>
                <wp:anchor distT="0" distB="0" distL="114300" distR="114300" simplePos="0" relativeHeight="251667456" behindDoc="0" locked="0" layoutInCell="1" allowOverlap="1" wp14:anchorId="33AC47BB" wp14:editId="7348A97F">
                  <wp:simplePos x="0" y="0"/>
                  <wp:positionH relativeFrom="column">
                    <wp:posOffset>1191260</wp:posOffset>
                  </wp:positionH>
                  <wp:positionV relativeFrom="paragraph">
                    <wp:posOffset>1385570</wp:posOffset>
                  </wp:positionV>
                  <wp:extent cx="594995" cy="171450"/>
                  <wp:effectExtent l="12065" t="13970" r="12065" b="14605"/>
                  <wp:wrapNone/>
                  <wp:docPr id="361" name="AutoShap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4995" cy="171450"/>
                          </a:xfrm>
                          <a:prstGeom prst="roundRect">
                            <a:avLst>
                              <a:gd name="adj" fmla="val 16667"/>
                            </a:avLst>
                          </a:prstGeom>
                          <a:noFill/>
                          <a:ln w="190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7B88C0D5" id="AutoShape 13" o:spid="_x0000_s1026" style="position:absolute;margin-left:93.8pt;margin-top:109.1pt;width:46.85pt;height:13.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qN3Z0iwIAACIFAAAOAAAAZHJzL2Uyb0RvYy54bWysVNFu0zAUfUfiHyy/d4m7tF2ipdPUNAhp wMTgA9zYaQyOHWy36UD8O9dOWlr2ghB5SHxj+/ice8/17d2hlWjPjRVa5ZhcxRhxVWkm1DbHnz+V kxuMrKOKUakVz/Ezt/hu+frVbd9lfKobLRk3CECUzfoux41zXRZFtmp4S+2V7riCyVqbljoIzTZi hvaA3spoGsfzqNeGdUZX3Fr4WwyTeBnw65pX7kNdW+6QzDFwc+Ftwnvj39HylmZbQ7tGVCMN+g8s WioUHHqCKqijaGfEC6hWVEZbXburSreRrmtR8aAB1JD4DzVPDe140ALJsd0pTfb/wVbv948GCZbj 6znBSNEWinS/czqcjci1z1Df2QwWPnWPxmu03YOuvlqk9KqhasvvjdF9wykDXsSvjy42+MDCVrTp 32kG8BTgQ7IOtWk9IKQBHUJNnk814QeHKvg5S5M0nWFUwRRZkGQWahbR7Li5M9a94bpFfpBjo3eK fYS6hxPo/sG6UBc2aqPsC0Z1K6HKeyoRmc/ni8CZZuNiwD5i+p1Kl0LK4BOpUA8s0hhIhERoKZif DYHZblbSIEDNcVnG8Iy49nxZ4BfQfMbWioWxo0IOYzhdKo8HCRi5+1QEL/1I43R9s75JJsl0vp4k cVFM7stVMpmXZDErrovVqiA/PTWSZI1gjCvP7uhrkvydb8YOGxx5cvaFCnsptoTnpdjokgb4Iqg6 foO6YBXvjsFlG82ewSlGD40KFwsMGm2+Y9RDk+bYfttRwzGSbxW4LSVJ4rs6BMlsMYXAnM9szmeo qgAqxw6jYbhyw02w64zYNnASCWVV2jdALdzRygOr0dfQiEHBeGn4Tj+Pw6rfV9vyFwAAAP//AwBQ SwMEFAAGAAgAAAAhAN+GJALhAAAACwEAAA8AAABkcnMvZG93bnJldi54bWxMj8tOwzAQRfdI/IM1 SGwQdeK2wQpxKqiKukGqKIi1Gw9JwI8odtvw9wwr2M3VHN05U60mZ9kJx9gHryCfZcDQN8H0vlXw 9vp0K4HFpL3RNnhU8I0RVvXlRaVLE87+BU/71DIq8bHUCrqUhpLz2HTodJyFAT3tPsLodKI4ttyM +kzlznKRZQV3uvd0odMDrjtsvvZHpyBbbDfvO8m3n5vlbl08P1q8mVulrq+mh3tgCaf0B8OvPqlD TU6HcPQmMktZ3hWEKhC5FMCIEDKfAzvQsFgK4HXF//9Q/wAAAP//AwBQSwECLQAUAAYACAAAACEA toM4kv4AAADhAQAAEwAAAAAAAAAAAAAAAAAAAAAAW0NvbnRlbnRfVHlwZXNdLnhtbFBLAQItABQA BgAIAAAAIQA4/SH/1gAAAJQBAAALAAAAAAAAAAAAAAAAAC8BAABfcmVscy8ucmVsc1BLAQItABQA BgAIAAAAIQDqN3Z0iwIAACIFAAAOAAAAAAAAAAAAAAAAAC4CAABkcnMvZTJvRG9jLnhtbFBLAQIt ABQABgAIAAAAIQDfhiQC4QAAAAsBAAAPAAAAAAAAAAAAAAAAAOUEAABkcnMvZG93bnJldi54bWxQ SwUGAAAAAAQABADzAAAA8wUAAAAA " filled="f" strokecolor="red" strokeweight="1.5pt"/>
              </w:pict>
            </mc:Fallback>
          </mc:AlternateContent>
        </w:r>
      </w:ins>
      <w:r w:rsidR="00F96ECC">
        <w:t xml:space="preserve">6.23 </w:t>
      </w:r>
      <w:r w:rsidR="00F96ECC">
        <w:tab/>
        <w:t xml:space="preserve">S</w:t>
      </w:r>
      <w:r w:rsidRPr="007F652A">
        <w:t xml:space="preserve">elect “</w:t>
      </w:r>
      <w:proofErr w:type="spellStart"/>
      <w:r w:rsidRPr="00B423D3">
        <w:t xml:space="preserve">diko.mdf</w:t>
      </w:r>
      <w:proofErr w:type="spellEnd"/>
      <w:r w:rsidRPr="00B423D3">
        <w:t xml:space="preserve">” from C:\DIKO\Database and click</w:t>
      </w:r>
      <w:r w:rsidRPr="00897303">
        <w:t xml:space="preserve"> OK</w:t>
      </w:r>
      <w:r w:rsidR="00F96ECC">
        <w:br/>
      </w:r>
      <w:ins w:id="599" w:author="Tom-2K19" w:date="2019-05-15T16:46:00Z">
        <w:r>
          <w:br/>
        </w:r>
        <w:r w:rsidRPr="00301684">
          <w:rPr>
            <w:noProof/>
          </w:rPr>
          <w:drawing>
            <wp:inline distT="0" distB="0" distL="0" distR="0" wp14:anchorId="459B61CD" wp14:editId="7503C844">
              <wp:extent cx="3409950" cy="4924425"/>
              <wp:effectExtent l="0" t="0" r="0" b="0"/>
              <wp:docPr id="28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409950" cy="4924425"/>
                      </a:xfrm>
                      <a:prstGeom prst="rect">
                        <a:avLst/>
                      </a:prstGeom>
                      <a:noFill/>
                      <a:ln>
                        <a:noFill/>
                      </a:ln>
                    </pic:spPr>
                  </pic:pic>
                </a:graphicData>
              </a:graphic>
            </wp:inline>
          </w:drawing>
        </w:r>
      </w:ins>
    </w:p>
    <w:p w:rsidR="00AB3705" w:rsidRDefault="00AB3705" w:rsidP="00AB3705">
      <w:pPr>
        <w:spacing w:line="20" w:lineRule="exact"/>
        <w:rPr>
          <w:del w:id="600" w:author="Tom-2K19" w:date="2019-05-15T16:46:00Z"/>
          <w:sz w:val="20"/>
          <w:szCs w:val="20"/>
        </w:rPr>
      </w:pPr>
      <w:del w:id="601" w:author="Tom-2K19" w:date="2019-05-15T16:46:00Z">
        <w:r>
          <w:rPr>
            <w:noProof/>
            <w:sz w:val="20"/>
            <w:szCs w:val="20"/>
          </w:rPr>
          <w:drawing>
            <wp:anchor distT="0" distB="0" distL="114300" distR="114300" simplePos="0" relativeHeight="251703296" behindDoc="1" locked="0" layoutInCell="0" allowOverlap="1" wp14:anchorId="2D26CDE4" wp14:editId="44B580F7">
              <wp:simplePos x="0" y="0"/>
              <wp:positionH relativeFrom="column">
                <wp:posOffset>462280</wp:posOffset>
              </wp:positionH>
              <wp:positionV relativeFrom="paragraph">
                <wp:posOffset>28575</wp:posOffset>
              </wp:positionV>
              <wp:extent cx="2740660" cy="3897630"/>
              <wp:effectExtent l="0" t="0" r="0" b="0"/>
              <wp:wrapNone/>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92" cstate="print"/>
                      <a:srcRect/>
                      <a:stretch>
                        <a:fillRect/>
                      </a:stretch>
                    </pic:blipFill>
                    <pic:spPr bwMode="auto">
                      <a:xfrm>
                        <a:off x="0" y="0"/>
                        <a:ext cx="2740660" cy="3897630"/>
                      </a:xfrm>
                      <a:prstGeom prst="rect">
                        <a:avLst/>
                      </a:prstGeom>
                      <a:noFill/>
                    </pic:spPr>
                  </pic:pic>
                </a:graphicData>
              </a:graphic>
            </wp:anchor>
          </w:drawing>
        </w:r>
      </w:del>
    </w:p>
    <w:p w:rsidR="00AB3705" w:rsidRDefault="00AB3705" w:rsidP="00AB3705">
      <w:pPr>
        <w:spacing w:line="200" w:lineRule="exact"/>
        <w:rPr>
          <w:del w:id="602" w:author="Tom-2K19" w:date="2019-05-15T16:46:00Z"/>
          <w:sz w:val="20"/>
          <w:szCs w:val="20"/>
        </w:rPr>
      </w:pPr>
    </w:p>
    <w:p w:rsidR="00AB3705" w:rsidRDefault="00AB3705" w:rsidP="00AB3705">
      <w:pPr>
        <w:spacing w:line="200" w:lineRule="exact"/>
        <w:rPr>
          <w:del w:id="603" w:author="Tom-2K19" w:date="2019-05-15T16:46:00Z"/>
          <w:sz w:val="20"/>
          <w:szCs w:val="20"/>
        </w:rPr>
      </w:pPr>
    </w:p>
    <w:p w:rsidR="00AB3705" w:rsidRDefault="00AB3705" w:rsidP="00AB3705">
      <w:pPr>
        <w:spacing w:line="200" w:lineRule="exact"/>
        <w:rPr>
          <w:del w:id="604" w:author="Tom-2K19" w:date="2019-05-15T16:46:00Z"/>
          <w:sz w:val="20"/>
          <w:szCs w:val="20"/>
        </w:rPr>
      </w:pPr>
    </w:p>
    <w:p w:rsidR="00AB3705" w:rsidRDefault="00AB3705" w:rsidP="00AB3705">
      <w:pPr>
        <w:spacing w:line="200" w:lineRule="exact"/>
        <w:rPr>
          <w:del w:id="605" w:author="Tom-2K19" w:date="2019-05-15T16:46:00Z"/>
          <w:sz w:val="20"/>
          <w:szCs w:val="20"/>
        </w:rPr>
      </w:pPr>
    </w:p>
    <w:p w:rsidR="00AB3705" w:rsidRDefault="00AB3705" w:rsidP="00AB3705">
      <w:pPr>
        <w:spacing w:line="200" w:lineRule="exact"/>
        <w:rPr>
          <w:del w:id="606" w:author="Tom-2K19" w:date="2019-05-15T16:46:00Z"/>
          <w:sz w:val="20"/>
          <w:szCs w:val="20"/>
        </w:rPr>
      </w:pPr>
    </w:p>
    <w:p w:rsidR="00AB3705" w:rsidRDefault="00AB3705" w:rsidP="00AB3705">
      <w:pPr>
        <w:spacing w:line="200" w:lineRule="exact"/>
        <w:rPr>
          <w:del w:id="607" w:author="Tom-2K19" w:date="2019-05-15T16:46:00Z"/>
          <w:sz w:val="20"/>
          <w:szCs w:val="20"/>
        </w:rPr>
      </w:pPr>
    </w:p>
    <w:p w:rsidR="00AB3705" w:rsidRDefault="00AB3705" w:rsidP="00AB3705">
      <w:pPr>
        <w:spacing w:line="200" w:lineRule="exact"/>
        <w:rPr>
          <w:del w:id="608" w:author="Tom-2K19" w:date="2019-05-15T16:46:00Z"/>
          <w:sz w:val="20"/>
          <w:szCs w:val="20"/>
        </w:rPr>
      </w:pPr>
    </w:p>
    <w:p w:rsidR="00AB3705" w:rsidRDefault="00AB3705" w:rsidP="00AB3705">
      <w:pPr>
        <w:spacing w:line="200" w:lineRule="exact"/>
        <w:rPr>
          <w:del w:id="609" w:author="Tom-2K19" w:date="2019-05-15T16:46:00Z"/>
          <w:sz w:val="20"/>
          <w:szCs w:val="20"/>
        </w:rPr>
      </w:pPr>
    </w:p>
    <w:p w:rsidR="00AB3705" w:rsidRDefault="00AB3705" w:rsidP="00AB3705">
      <w:pPr>
        <w:spacing w:line="200" w:lineRule="exact"/>
        <w:rPr>
          <w:del w:id="610" w:author="Tom-2K19" w:date="2019-05-15T16:46:00Z"/>
          <w:sz w:val="20"/>
          <w:szCs w:val="20"/>
        </w:rPr>
      </w:pPr>
    </w:p>
    <w:p w:rsidR="00AB3705" w:rsidRDefault="00AB3705" w:rsidP="00AB3705">
      <w:pPr>
        <w:spacing w:line="200" w:lineRule="exact"/>
        <w:rPr>
          <w:del w:id="611" w:author="Tom-2K19" w:date="2019-05-15T16:46:00Z"/>
          <w:sz w:val="20"/>
          <w:szCs w:val="20"/>
        </w:rPr>
      </w:pPr>
    </w:p>
    <w:p w:rsidR="00AB3705" w:rsidRDefault="00AB3705" w:rsidP="00AB3705">
      <w:pPr>
        <w:spacing w:line="200" w:lineRule="exact"/>
        <w:rPr>
          <w:del w:id="612" w:author="Tom-2K19" w:date="2019-05-15T16:46:00Z"/>
          <w:sz w:val="20"/>
          <w:szCs w:val="20"/>
        </w:rPr>
      </w:pPr>
    </w:p>
    <w:p w:rsidR="00AB3705" w:rsidRDefault="00AB3705" w:rsidP="00AB3705">
      <w:pPr>
        <w:spacing w:line="200" w:lineRule="exact"/>
        <w:rPr>
          <w:del w:id="613" w:author="Tom-2K19" w:date="2019-05-15T16:46:00Z"/>
          <w:sz w:val="20"/>
          <w:szCs w:val="20"/>
        </w:rPr>
      </w:pPr>
    </w:p>
    <w:p w:rsidR="00AB3705" w:rsidRDefault="00AB3705" w:rsidP="00AB3705">
      <w:pPr>
        <w:spacing w:line="200" w:lineRule="exact"/>
        <w:rPr>
          <w:del w:id="614" w:author="Tom-2K19" w:date="2019-05-15T16:46:00Z"/>
          <w:sz w:val="20"/>
          <w:szCs w:val="20"/>
        </w:rPr>
      </w:pPr>
    </w:p>
    <w:p w:rsidR="00AB3705" w:rsidRDefault="00AB3705" w:rsidP="00AB3705">
      <w:pPr>
        <w:spacing w:line="200" w:lineRule="exact"/>
        <w:rPr>
          <w:del w:id="615" w:author="Tom-2K19" w:date="2019-05-15T16:46:00Z"/>
          <w:sz w:val="20"/>
          <w:szCs w:val="20"/>
        </w:rPr>
      </w:pPr>
    </w:p>
    <w:p w:rsidR="00AB3705" w:rsidRDefault="00AB3705" w:rsidP="00AB3705">
      <w:pPr>
        <w:spacing w:line="200" w:lineRule="exact"/>
        <w:rPr>
          <w:del w:id="616" w:author="Tom-2K19" w:date="2019-05-15T16:46:00Z"/>
          <w:sz w:val="20"/>
          <w:szCs w:val="20"/>
        </w:rPr>
      </w:pPr>
    </w:p>
    <w:p w:rsidR="00AB3705" w:rsidRDefault="00AB3705" w:rsidP="00AB3705">
      <w:pPr>
        <w:spacing w:line="200" w:lineRule="exact"/>
        <w:rPr>
          <w:del w:id="617" w:author="Tom-2K19" w:date="2019-05-15T16:46:00Z"/>
          <w:sz w:val="20"/>
          <w:szCs w:val="20"/>
        </w:rPr>
      </w:pPr>
    </w:p>
    <w:p w:rsidR="00AB3705" w:rsidRDefault="00AB3705" w:rsidP="00AB3705">
      <w:pPr>
        <w:spacing w:line="200" w:lineRule="exact"/>
        <w:rPr>
          <w:del w:id="618" w:author="Tom-2K19" w:date="2019-05-15T16:46:00Z"/>
          <w:sz w:val="20"/>
          <w:szCs w:val="20"/>
        </w:rPr>
      </w:pPr>
    </w:p>
    <w:p w:rsidR="00AB3705" w:rsidRDefault="00AB3705" w:rsidP="00AB3705">
      <w:pPr>
        <w:spacing w:line="200" w:lineRule="exact"/>
        <w:rPr>
          <w:del w:id="619" w:author="Tom-2K19" w:date="2019-05-15T16:46:00Z"/>
          <w:sz w:val="20"/>
          <w:szCs w:val="20"/>
        </w:rPr>
      </w:pPr>
    </w:p>
    <w:p w:rsidR="00AB3705" w:rsidRDefault="00AB3705" w:rsidP="00AB3705">
      <w:pPr>
        <w:spacing w:line="200" w:lineRule="exact"/>
        <w:rPr>
          <w:del w:id="620" w:author="Tom-2K19" w:date="2019-05-15T16:46:00Z"/>
          <w:sz w:val="20"/>
          <w:szCs w:val="20"/>
        </w:rPr>
      </w:pPr>
    </w:p>
    <w:p w:rsidR="00AB3705" w:rsidRDefault="00AB3705" w:rsidP="00AB3705">
      <w:pPr>
        <w:spacing w:line="200" w:lineRule="exact"/>
        <w:rPr>
          <w:del w:id="621" w:author="Tom-2K19" w:date="2019-05-15T16:46:00Z"/>
          <w:sz w:val="20"/>
          <w:szCs w:val="20"/>
        </w:rPr>
      </w:pPr>
    </w:p>
    <w:p w:rsidR="00AB3705" w:rsidRDefault="00AB3705" w:rsidP="00AB3705">
      <w:pPr>
        <w:spacing w:line="200" w:lineRule="exact"/>
        <w:rPr>
          <w:del w:id="622" w:author="Tom-2K19" w:date="2019-05-15T16:46:00Z"/>
          <w:sz w:val="20"/>
          <w:szCs w:val="20"/>
        </w:rPr>
      </w:pPr>
    </w:p>
    <w:p w:rsidR="00AB3705" w:rsidRDefault="00AB3705" w:rsidP="00AB3705">
      <w:pPr>
        <w:spacing w:line="200" w:lineRule="exact"/>
        <w:rPr>
          <w:del w:id="623" w:author="Tom-2K19" w:date="2019-05-15T16:46:00Z"/>
          <w:sz w:val="20"/>
          <w:szCs w:val="20"/>
        </w:rPr>
      </w:pPr>
    </w:p>
    <w:p w:rsidR="00AB3705" w:rsidRDefault="00AB3705" w:rsidP="00AB3705">
      <w:pPr>
        <w:spacing w:line="200" w:lineRule="exact"/>
        <w:rPr>
          <w:del w:id="624" w:author="Tom-2K19" w:date="2019-05-15T16:46:00Z"/>
          <w:sz w:val="20"/>
          <w:szCs w:val="20"/>
        </w:rPr>
      </w:pPr>
    </w:p>
    <w:p w:rsidR="00AB3705" w:rsidRDefault="00AB3705" w:rsidP="00AB3705">
      <w:pPr>
        <w:spacing w:line="200" w:lineRule="exact"/>
        <w:rPr>
          <w:del w:id="625" w:author="Tom-2K19" w:date="2019-05-15T16:46:00Z"/>
          <w:sz w:val="20"/>
          <w:szCs w:val="20"/>
        </w:rPr>
      </w:pPr>
    </w:p>
    <w:p w:rsidR="00AB3705" w:rsidRDefault="00AB3705" w:rsidP="00AB3705">
      <w:pPr>
        <w:spacing w:line="200" w:lineRule="exact"/>
        <w:rPr>
          <w:del w:id="626" w:author="Tom-2K19" w:date="2019-05-15T16:46:00Z"/>
          <w:sz w:val="20"/>
          <w:szCs w:val="20"/>
        </w:rPr>
      </w:pPr>
    </w:p>
    <w:p w:rsidR="00AB3705" w:rsidRDefault="00AB3705" w:rsidP="00AB3705">
      <w:pPr>
        <w:spacing w:line="200" w:lineRule="exact"/>
        <w:rPr>
          <w:del w:id="627" w:author="Tom-2K19" w:date="2019-05-15T16:46:00Z"/>
          <w:sz w:val="20"/>
          <w:szCs w:val="20"/>
        </w:rPr>
      </w:pPr>
    </w:p>
    <w:p w:rsidR="00AB3705" w:rsidRDefault="00AB3705" w:rsidP="00AB3705">
      <w:pPr>
        <w:spacing w:line="200" w:lineRule="exact"/>
        <w:rPr>
          <w:del w:id="628" w:author="Tom-2K19" w:date="2019-05-15T16:46:00Z"/>
          <w:sz w:val="20"/>
          <w:szCs w:val="20"/>
        </w:rPr>
      </w:pPr>
    </w:p>
    <w:p w:rsidR="00AB3705" w:rsidRDefault="00AB3705" w:rsidP="00AB3705">
      <w:pPr>
        <w:spacing w:line="200" w:lineRule="exact"/>
        <w:rPr>
          <w:del w:id="629" w:author="Tom-2K19" w:date="2019-05-15T16:46:00Z"/>
          <w:sz w:val="20"/>
          <w:szCs w:val="20"/>
        </w:rPr>
      </w:pPr>
    </w:p>
    <w:p w:rsidR="00AB3705" w:rsidRDefault="00AB3705" w:rsidP="00AB3705">
      <w:pPr>
        <w:spacing w:line="200" w:lineRule="exact"/>
        <w:rPr>
          <w:del w:id="630" w:author="Tom-2K19" w:date="2019-05-15T16:46:00Z"/>
          <w:sz w:val="20"/>
          <w:szCs w:val="20"/>
        </w:rPr>
      </w:pPr>
    </w:p>
    <w:p w:rsidR="00AB3705" w:rsidRDefault="00AB3705" w:rsidP="00AB3705">
      <w:pPr>
        <w:spacing w:line="200" w:lineRule="exact"/>
        <w:rPr>
          <w:del w:id="631" w:author="Tom-2K19" w:date="2019-05-15T16:46:00Z"/>
          <w:sz w:val="20"/>
          <w:szCs w:val="20"/>
        </w:rPr>
      </w:pPr>
    </w:p>
    <w:p w:rsidR="00AB3705" w:rsidRDefault="00AB3705" w:rsidP="00AB3705">
      <w:pPr>
        <w:spacing w:line="399" w:lineRule="exact"/>
        <w:rPr>
          <w:del w:id="632" w:author="Tom-2K19" w:date="2019-05-15T16:46:00Z"/>
          <w:sz w:val="20"/>
          <w:szCs w:val="20"/>
        </w:rPr>
      </w:pPr>
    </w:p>
    <w:p w:rsidR="00AB3705" w:rsidRDefault="00AB3705">
      <w:pPr>
        <w:pStyle w:val="2"/>
        <w:ind w:left="720" w:hanging="720"/>
        <w:rPr>
          <w:rPrChange w:id="633" w:author="Tom-2K19" w:date="2019-05-15T16:46:00Z">
            <w:rPr>
              <w:sz w:val="20"/>
            </w:rPr>
          </w:rPrChange>
        </w:rPr>
        <w:pPrChange w:id="634" w:author="Tom-2K19" w:date="2019-05-15T16:46:00Z">
          <w:pPr>
            <w:tabs>
              <w:tab w:val="left" w:pos="700"/>
            </w:tabs>
          </w:pPr>
        </w:pPrChange>
      </w:pPr>
      <w:del w:id="635" w:author="Tom-2K19" w:date="2019-05-15T16:46:00Z">
        <w:r w:rsidRPr="00F530E6">
          <w:rPr>
            <w:rFonts w:eastAsia="SimSun" w:cs="Calibri"/>
            <w:lang w:eastAsia="zh-CN"/>
          </w:rPr>
          <w:delText>6.23</w:delText>
        </w:r>
        <w:r>
          <w:rPr>
            <w:sz w:val="20"/>
            <w:szCs w:val="20"/>
            <w:lang w:eastAsia="zh-CN"/>
          </w:rPr>
          <w:tab/>
        </w:r>
      </w:del>
      <w:ins w:id="636" w:author="Tom-2K19" w:date="2019-05-15T16:46:00Z">
        <w:r>
          <w:rPr>
            <w:noProof/>
            <w:lang w:eastAsia="zh-HK"/>
          </w:rPr>
          <mc:AlternateContent>
            <mc:Choice Requires="wps">
              <w:drawing>
                <wp:anchor distT="0" distB="0" distL="114300" distR="114300" simplePos="0" relativeHeight="251668480" behindDoc="0" locked="0" layoutInCell="1" allowOverlap="1" wp14:anchorId="0221551B" wp14:editId="53CAAA53">
                  <wp:simplePos x="0" y="0"/>
                  <wp:positionH relativeFrom="column">
                    <wp:posOffset>4561205</wp:posOffset>
                  </wp:positionH>
                  <wp:positionV relativeFrom="paragraph">
                    <wp:posOffset>4940300</wp:posOffset>
                  </wp:positionV>
                  <wp:extent cx="688975" cy="309245"/>
                  <wp:effectExtent l="10160" t="6350" r="5715" b="8255"/>
                  <wp:wrapNone/>
                  <wp:docPr id="360" name="AutoShap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8975" cy="309245"/>
                          </a:xfrm>
                          <a:prstGeom prst="roundRect">
                            <a:avLst>
                              <a:gd name="adj" fmla="val 16667"/>
                            </a:avLst>
                          </a:prstGeom>
                          <a:noFill/>
                          <a:ln w="952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1B6EA27F" id="AutoShape 14" o:spid="_x0000_s1026" style="position:absolute;margin-left:359.15pt;margin-top:389pt;width:54.25pt;height:24.3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SM+I1igIAACEFAAAOAAAAZHJzL2Uyb0RvYy54bWysVFFv0zAQfkfiP1h+75J0adpGS6epaRDS gInBD3BjpzE4trHdpgPx3zk7aVnZC0LkwbF99nf33X3nm9tjJ9CBGcuVLHByFWPEZK0ol7sCf/5U TRYYWUckJUJJVuAnZvHt6vWrm17nbKpaJSgzCECkzXtd4NY5nUeRrVvWEXulNJNgbJTpiIOl2UXU kB7QOxFN4ziLemWoNqpm1sJuORjxKuA3Davdh6axzCFRYIjNhdGEcevHaHVD8p0huuX1GAb5hyg6 wiU4PUOVxBG0N/wFVMdro6xq3FWtukg1Da9Z4ABskvgPNo8t0SxwgeRYfU6T/X+w9fvDg0GcFvg6 g/xI0kGR7vZOBd8oSX2Gem1zOPioH4znaPW9qr9aJNW6JXLH7oxRfcsIhbgSfz66uOAXFq6ibf9O UYAnAB+SdWxM5wEhDegYavJ0rgk7OlTDZrZYLOczjGowXcfLaToLHkh+uqyNdW+Y6pCfFNiovaQf oe7BAzncWxfqQkduhH7BqOkEVPlABEqyLJuPiOPhiOQnTH9TqooLEXQiJOoLvJxNZwHcKsGpN4ak mN12LQwC0AJXVQzfCHtxLIQXwHzCNpKGuSNcDHNwLqTHA/5j6D4TQUo/lvFys9gs0kk6zTaTNC7L yV21TidZlcxn5XW5XpfJTx9akuYtp5RJH91J1kn6d7IZG2wQ5FnYFyzsJdkKvpdko8swQBaB1ekf 2AWleHEMItsq+gRCMWroU3hXYNIq8x2jHnq0wPbbnhiGkXgrQWzLJE19U4dFOptPYWGeW7bPLUTW AFVgh9EwXbvhIdhrw3cteEpCWaXy+m+4Oyl5iGqUNfRhYDC+Gb7Rn6/Dqd8v2+oXAAAA//8DAFBL AwQUAAYACAAAACEA/viwyN4AAAALAQAADwAAAGRycy9kb3ducmV2LnhtbEyPQU+DQBCF7yb+h82Y eLNLqwGCLI2pmnDwYvEHTGEEKjtL2W2L/npHL3p7L/PlzXv5eraDOtHke8cGlosIFHHtmp5bA2/V 800KygfkBgfHZOCTPKyLy4scs8ad+ZVO29AqCWGfoYEuhDHT2tcdWfQLNxLL7d1NFoPYqdXNhGcJ t4NeRVGsLfYsHzocadNR/bE9WgNf+5dqDPPTRj+W1eFQ2jvcx6Ux11fzwz2oQHP4g+GnvlSHQjrt 3JEbrwYDyTK9FVREksooIdJVLGN2vyIBXeT6/4biGwAA//8DAFBLAQItABQABgAIAAAAIQC2gziS /gAAAOEBAAATAAAAAAAAAAAAAAAAAAAAAABbQ29udGVudF9UeXBlc10ueG1sUEsBAi0AFAAGAAgA AAAhADj9If/WAAAAlAEAAAsAAAAAAAAAAAAAAAAALwEAAF9yZWxzLy5yZWxzUEsBAi0AFAAGAAgA AAAhAFIz4jWKAgAAIQUAAA4AAAAAAAAAAAAAAAAALgIAAGRycy9lMm9Eb2MueG1sUEsBAi0AFAAG AAgAAAAhAP74sMjeAAAACwEAAA8AAAAAAAAAAAAAAAAA5AQAAGRycy9kb3ducmV2LnhtbFBLBQYA AAAABAAEAPMAAADvBQAAAAA= " filled="f" strokecolor="red"/>
              </w:pict>
            </mc:Fallback>
          </mc:AlternateContent>
        </w:r>
      </w:ins>
      <w:r w:rsidR="00F96ECC">
        <w:t xml:space="preserve">6.24 </w:t>
      </w:r>
      <w:r w:rsidR="00F96ECC">
        <w:tab/>
        <w:t xml:space="preserve">C</w:t>
      </w:r>
      <w:r w:rsidRPr="00283E87">
        <w:rPr>
          <w:rPrChange w:id="637" w:author="Tom-2K19" w:date="2019-05-15T16:46:00Z">
            <w:rPr>
              <w:rFonts w:cs="Calibri"/>
              <w:bCs/>
              <w:sz w:val="21"/>
            </w:rPr>
          </w:rPrChange>
        </w:rPr>
        <w:t xml:space="preserve">lick OK</w:t>
      </w:r>
      <w:r>
        <w:br/>
      </w:r>
      <w:ins w:id="638" w:author="Tom-2K19" w:date="2019-05-15T16:46:00Z">
        <w:r>
          <w:br/>
        </w:r>
        <w:r w:rsidRPr="00301684">
          <w:rPr>
            <w:noProof/>
          </w:rPr>
          <w:drawing>
            <wp:inline distT="0" distB="0" distL="0" distR="0" wp14:anchorId="20F510DE" wp14:editId="7494CF8A">
              <wp:extent cx="5581650" cy="5048250"/>
              <wp:effectExtent l="0" t="0" r="0" b="0"/>
              <wp:docPr id="28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581650" cy="5048250"/>
                      </a:xfrm>
                      <a:prstGeom prst="rect">
                        <a:avLst/>
                      </a:prstGeom>
                      <a:noFill/>
                      <a:ln>
                        <a:noFill/>
                      </a:ln>
                    </pic:spPr>
                  </pic:pic>
                </a:graphicData>
              </a:graphic>
            </wp:inline>
          </w:drawing>
        </w:r>
      </w:ins>
    </w:p>
    <w:p w:rsidR="00AB3705" w:rsidRDefault="00AB3705" w:rsidP="00AB3705">
      <w:pPr>
        <w:spacing w:line="20" w:lineRule="exact"/>
        <w:rPr>
          <w:del w:id="639" w:author="Tom-2K19" w:date="2019-05-15T16:46:00Z"/>
          <w:sz w:val="20"/>
          <w:szCs w:val="20"/>
        </w:rPr>
      </w:pPr>
      <w:del w:id="640" w:author="Tom-2K19" w:date="2019-05-15T16:46:00Z">
        <w:r>
          <w:rPr>
            <w:noProof/>
            <w:sz w:val="20"/>
            <w:szCs w:val="20"/>
          </w:rPr>
          <w:drawing>
            <wp:anchor distT="0" distB="0" distL="114300" distR="114300" simplePos="0" relativeHeight="251704320" behindDoc="1" locked="0" layoutInCell="0" allowOverlap="1" wp14:anchorId="0BEAD87F" wp14:editId="4B804140">
              <wp:simplePos x="0" y="0"/>
              <wp:positionH relativeFrom="column">
                <wp:posOffset>462280</wp:posOffset>
              </wp:positionH>
              <wp:positionV relativeFrom="paragraph">
                <wp:posOffset>28575</wp:posOffset>
              </wp:positionV>
              <wp:extent cx="4570730" cy="4085590"/>
              <wp:effectExtent l="0" t="0" r="0" b="0"/>
              <wp:wrapNone/>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94" cstate="print"/>
                      <a:srcRect/>
                      <a:stretch>
                        <a:fillRect/>
                      </a:stretch>
                    </pic:blipFill>
                    <pic:spPr bwMode="auto">
                      <a:xfrm>
                        <a:off x="0" y="0"/>
                        <a:ext cx="4570730" cy="4085590"/>
                      </a:xfrm>
                      <a:prstGeom prst="rect">
                        <a:avLst/>
                      </a:prstGeom>
                      <a:noFill/>
                    </pic:spPr>
                  </pic:pic>
                </a:graphicData>
              </a:graphic>
            </wp:anchor>
          </w:drawing>
        </w:r>
      </w:del>
    </w:p>
    <w:p w:rsidR="00AB3705" w:rsidRDefault="00AB3705" w:rsidP="00AB3705">
      <w:pPr>
        <w:rPr>
          <w:del w:id="641" w:author="Tom-2K19" w:date="2019-05-15T16:46:00Z"/>
        </w:rPr>
        <w:sectPr w:rsidR="00AB3705">
          <w:pgSz w:w="12240" w:h="15840"/>
          <w:pgMar w:top="700" w:right="1440" w:bottom="1440" w:left="1000" w:header="0" w:footer="0" w:gutter="0"/>
          <w:cols w:space="720" w:equalWidth="0">
            <w:col w:w="9800"/>
          </w:cols>
        </w:sectPr>
      </w:pPr>
    </w:p>
    <w:p w:rsidR="00AB3705" w:rsidRDefault="00AB3705" w:rsidP="00AB3705">
      <w:pPr>
        <w:rPr>
          <w:del w:id="642" w:author="Tom-2K19" w:date="2019-05-15T16:46:00Z"/>
          <w:sz w:val="20"/>
          <w:szCs w:val="20"/>
        </w:rPr>
      </w:pPr>
      <w:bookmarkStart w:id="643" w:name="page35"/>
      <w:bookmarkEnd w:id="643"/>
      <w:del w:id="644" w:author="Tom-2K19" w:date="2019-05-15T16:46:00Z">
        <w:r>
          <w:rPr>
            <w:rFonts w:eastAsia="Calibri"/>
            <w:noProof/>
          </w:rPr>
          <w:drawing>
            <wp:anchor distT="0" distB="0" distL="114300" distR="114300" simplePos="0" relativeHeight="251705344" behindDoc="1" locked="0" layoutInCell="0" allowOverlap="1" wp14:anchorId="1254082C" wp14:editId="3CCA443F">
              <wp:simplePos x="0" y="0"/>
              <wp:positionH relativeFrom="page">
                <wp:posOffset>6515100</wp:posOffset>
              </wp:positionH>
              <wp:positionV relativeFrom="page">
                <wp:posOffset>257810</wp:posOffset>
              </wp:positionV>
              <wp:extent cx="572770" cy="575945"/>
              <wp:effectExtent l="0" t="0" r="0" b="0"/>
              <wp:wrapNone/>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52" cstate="print">
                        <a:clrChange>
                          <a:clrFrom>
                            <a:srgbClr val="FFFFFF"/>
                          </a:clrFrom>
                          <a:clrTo>
                            <a:srgbClr val="FFFFFF">
                              <a:alpha val="0"/>
                            </a:srgbClr>
                          </a:clrTo>
                        </a:clrChange>
                      </a:blip>
                      <a:srcRect/>
                      <a:stretch>
                        <a:fillRect/>
                      </a:stretch>
                    </pic:blipFill>
                    <pic:spPr bwMode="auto">
                      <a:xfrm>
                        <a:off x="0" y="0"/>
                        <a:ext cx="572770" cy="575945"/>
                      </a:xfrm>
                      <a:prstGeom prst="rect">
                        <a:avLst/>
                      </a:prstGeom>
                      <a:noFill/>
                    </pic:spPr>
                  </pic:pic>
                </a:graphicData>
              </a:graphic>
            </wp:anchor>
          </w:drawing>
        </w:r>
        <w:r w:rsidRPr="00F530E6">
          <w:rPr>
            <w:rFonts w:eastAsia="SimSun"/>
            <w:lang w:eastAsia="zh-CN"/>
          </w:rPr>
          <w:delText>DIKO 安裝導覽 v1.0</w:delText>
        </w:r>
      </w:del>
    </w:p>
    <w:p w:rsidR="00AB3705" w:rsidRDefault="00AB3705" w:rsidP="00AB3705">
      <w:pPr>
        <w:spacing w:line="241" w:lineRule="exact"/>
        <w:rPr>
          <w:del w:id="645" w:author="Tom-2K19" w:date="2019-05-15T16:46:00Z"/>
          <w:sz w:val="20"/>
          <w:szCs w:val="20"/>
        </w:rPr>
      </w:pPr>
    </w:p>
    <w:p w:rsidR="00AB3705" w:rsidRPr="00010FA9" w:rsidRDefault="00AB3705">
      <w:pPr>
        <w:pStyle w:val="2"/>
        <w:ind w:left="720" w:hanging="720"/>
        <w:rPr>
          <w:rPrChange w:id="646" w:author="Tom-2K19" w:date="2019-05-15T16:46:00Z">
            <w:rPr>
              <w:sz w:val="20"/>
            </w:rPr>
          </w:rPrChange>
        </w:rPr>
        <w:pPrChange w:id="647" w:author="Tom-2K19" w:date="2019-05-15T16:46:00Z">
          <w:pPr>
            <w:tabs>
              <w:tab w:val="left" w:pos="700"/>
            </w:tabs>
          </w:pPr>
        </w:pPrChange>
      </w:pPr>
      <w:del w:id="648" w:author="Tom-2K19" w:date="2019-05-15T16:46:00Z">
        <w:r w:rsidRPr="00F530E6">
          <w:rPr>
            <w:rFonts w:eastAsia="SimSun" w:cs="Calibri"/>
            <w:lang w:eastAsia="zh-CN"/>
          </w:rPr>
          <w:delText>6.24</w:delText>
        </w:r>
        <w:r w:rsidRPr="00F530E6">
          <w:rPr>
            <w:rFonts w:cs="Calibri"/>
            <w:lang w:eastAsia="zh-CN"/>
          </w:rPr>
          <w:tab/>
        </w:r>
      </w:del>
      <w:ins w:id="649" w:author="Tom-2K19" w:date="2019-05-15T16:46:00Z">
        <w:r>
          <w:rPr>
            <w:noProof/>
            <w:lang w:eastAsia="zh-HK"/>
          </w:rPr>
          <mc:AlternateContent>
            <mc:Choice Requires="wps">
              <w:drawing>
                <wp:anchor distT="0" distB="0" distL="114300" distR="114300" simplePos="0" relativeHeight="251669504" behindDoc="0" locked="0" layoutInCell="1" allowOverlap="1" wp14:anchorId="36A8EA92" wp14:editId="093BBA09">
                  <wp:simplePos x="0" y="0"/>
                  <wp:positionH relativeFrom="column">
                    <wp:posOffset>945515</wp:posOffset>
                  </wp:positionH>
                  <wp:positionV relativeFrom="paragraph">
                    <wp:posOffset>1991995</wp:posOffset>
                  </wp:positionV>
                  <wp:extent cx="914400" cy="226060"/>
                  <wp:effectExtent l="13970" t="13335" r="14605" b="17780"/>
                  <wp:wrapNone/>
                  <wp:docPr id="359"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226060"/>
                          </a:xfrm>
                          <a:prstGeom prst="roundRect">
                            <a:avLst>
                              <a:gd name="adj" fmla="val 16667"/>
                            </a:avLst>
                          </a:prstGeom>
                          <a:noFill/>
                          <a:ln w="190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1A4ACC09" id="AutoShape 15" o:spid="_x0000_s1026" style="position:absolute;margin-left:74.45pt;margin-top:156.85pt;width:1in;height:17.8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X9268igIAACIFAAAOAAAAZHJzL2Uyb0RvYy54bWysVNFu0zAUfUfiHyy/d0m6NFujpdPUtAhp wMTgA9zYaQyOHWy36UD8O9c3aVnZC0LkIbFz7eNz7j3XN7eHVpG9sE4aXdDkIqZE6MpwqbcF/fxp PbmmxHmmOVNGi4I+CUdvF69f3fRdLqamMYoLSwBEu7zvCtp43+VR5KpGtMxdmE5oCNbGtszD1G4j blkP6K2KpnGcRb2xvLOmEs7B33II0gXi17Wo/Ie6dsITVVDg5vFt8b0J72hxw/KtZV0jq5EG+wcW LZMaDj1BlcwzsrPyBVQrK2ucqf1FZdrI1LWsBGoANUn8h5rHhnUCtUByXHdKk/t/sNX7/YMlkhf0 cjanRLMWinS38wbPJsksZKjvXA4LH7sHGzS67t5UXx3RZtkwvRV31pq+EYwDrySsj842hImDrWTT vzMc4BnAY7IOtW0DIKSBHLAmT6eaiIMnFfycJ2kaQ+UqCE2nWZxhzSKWHzd31vk3wrQkDApqzU7z j1B3PIHt753HuvBRG+NfKKlbBVXeM0WSLMuukDPLx8WAfcQMO7VZS6XQJ0qTHiTO41mM6M4oyUMU s2K3m6WyBFALul7H8Iy4Z8uQH6KFjK00x7FnUg1jOF3pgAcJGLmHVKCXfszj+ep6dZ1O0mm2mqRx WU7u1st0kq2Tq1l5WS6XZfIzUEvSvJGcCx3YHX2dpH/nm7HDBkeenH2mwp2LXcPzUmx0TgN8gaqO X1SHVgnuGFy2MfwJnGLN0KhwscCgMfY7JT00aUHdtx2zghL1VoPb0BzQ1ThJZ1dTMIp9Htk8jzBd AVRBPSXDcOmHm2DXWblt4KQEy6pNaIBa+qOVB1ajr6ERUcF4aYROfz7HVb+vtsUvAAAA//8DAFBL AwQUAAYACAAAACEAr0q0KeEAAAALAQAADwAAAGRycy9kb3ducmV2LnhtbEyPwU7DMBBE70j8g7VI XBB1moSShDgVVEW9IFUUxNlNliRgr6PYbcPfdznBcWafZmfK5WSNOOLoe0cK5rMIBFLtmp5aBe9v z7cZCB80Ndo4QgU/6GFZXV6UumjciV7xuAut4BDyhVbQhTAUUvq6Q6v9zA1IfPt0o9WB5djKZtQn DrdGxlG0kFb3xB86PeCqw/p7d7AKonSz/thmcvO1vtuuFi9PBm8So9T11fT4ACLgFP5g+K3P1aHi Tnt3oMYLwzrNckYVJPPkHgQTcR6zs2cnzROQVSn/b6jOAAAA//8DAFBLAQItABQABgAIAAAAIQC2 gziS/gAAAOEBAAATAAAAAAAAAAAAAAAAAAAAAABbQ29udGVudF9UeXBlc10ueG1sUEsBAi0AFAAG AAgAAAAhADj9If/WAAAAlAEAAAsAAAAAAAAAAAAAAAAALwEAAF9yZWxzLy5yZWxzUEsBAi0AFAAG AAgAAAAhAJf3bryKAgAAIgUAAA4AAAAAAAAAAAAAAAAALgIAAGRycy9lMm9Eb2MueG1sUEsBAi0A FAAGAAgAAAAhAK9KtCnhAAAACwEAAA8AAAAAAAAAAAAAAAAA5AQAAGRycy9kb3ducmV2LnhtbFBL BQYAAAAABAAEAPMAAADyBQAAAAA= " filled="f" strokecolor="red" strokeweight="1.5pt"/>
              </w:pict>
            </mc:Fallback>
          </mc:AlternateContent>
        </w:r>
      </w:ins>
      <w:r w:rsidR="00F96ECC">
        <w:t xml:space="preserve">6.25 </w:t>
      </w:r>
      <w:r w:rsidR="00F96ECC">
        <w:tab/>
        <w:t xml:space="preserve">T</w:t>
      </w:r>
      <w:r w:rsidRPr="007F652A">
        <w:t xml:space="preserve">he “</w:t>
      </w:r>
      <w:proofErr w:type="spellStart"/>
      <w:r w:rsidRPr="007F652A">
        <w:t xml:space="preserve">diko</w:t>
      </w:r>
      <w:proofErr w:type="spellEnd"/>
      <w:r w:rsidRPr="007F652A">
        <w:t xml:space="preserve">” database </w:t>
      </w:r>
      <w:del w:id="650" w:author="Tom-2K19" w:date="2019-05-15T16:46:00Z">
        <w:r w:rsidRPr="00F530E6">
          <w:rPr>
            <w:rFonts w:eastAsia="SimSun" w:cs="Calibri"/>
            <w:lang w:eastAsia="zh-CN"/>
          </w:rPr>
          <w:delText>will be</w:delText>
        </w:r>
      </w:del>
      <w:ins w:id="651" w:author="Tom-2K19" w:date="2019-05-15T16:46:00Z">
        <w:r>
          <w:rPr>
            <w:lang w:eastAsia="zh-HK"/>
          </w:rPr>
          <w:t xml:space="preserve">was</w:t>
        </w:r>
      </w:ins>
      <w:r w:rsidRPr="007F652A">
        <w:t xml:space="preserve"> added.</w:t>
      </w:r>
      <w:r>
        <w:br/>
      </w:r>
      <w:ins w:id="652" w:author="Tom-2K19" w:date="2019-05-15T16:46:00Z">
        <w:r>
          <w:rPr>
            <w:lang w:eastAsia="zh-HK"/>
          </w:rPr>
          <w:br/>
        </w:r>
        <w:r>
          <w:rPr>
            <w:noProof/>
            <w:lang w:eastAsia="zh-HK"/>
          </w:rPr>
          <w:drawing>
            <wp:inline distT="0" distB="0" distL="0" distR="0" wp14:anchorId="535C9A53" wp14:editId="22993EB1">
              <wp:extent cx="2781300" cy="2952750"/>
              <wp:effectExtent l="0" t="0" r="0" b="0"/>
              <wp:docPr id="287"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781300" cy="2952750"/>
                      </a:xfrm>
                      <a:prstGeom prst="rect">
                        <a:avLst/>
                      </a:prstGeom>
                      <a:noFill/>
                      <a:ln>
                        <a:noFill/>
                      </a:ln>
                    </pic:spPr>
                  </pic:pic>
                </a:graphicData>
              </a:graphic>
            </wp:inline>
          </w:drawing>
        </w:r>
      </w:ins>
    </w:p>
    <w:p w:rsidR="0048257A" w:rsidRDefault="0048257A">
      <w:pPr>
        <w:rPr>
          <w:noProof/>
        </w:rPr>
      </w:pPr>
      <w:r>
        <w:rPr>
          <w:noProof/>
        </w:rPr>
        <w:br w:type="page"/>
      </w:r>
    </w:p>
    <w:p w:rsidR="00D95DD7" w:rsidRDefault="00D95DD7">
      <w:pPr>
        <w:spacing w:line="288" w:lineRule="exact"/>
        <w:rPr>
          <w:sz w:val="20"/>
          <w:szCs w:val="20"/>
        </w:rPr>
      </w:pPr>
    </w:p>
    <w:p w:rsidR="00D95DD7" w:rsidRDefault="00F96ECC">
      <w:pPr>
        <w:numPr>
          <w:ilvl w:val="0"/>
          <w:numId w:val="5"/>
        </w:numPr>
        <w:tabs>
          <w:tab w:val="left" w:pos="720"/>
        </w:tabs>
        <w:ind w:left="720" w:hanging="712"/>
        <w:rPr>
          <w:rFonts w:ascii="Calibri" w:eastAsia="Calibri" w:hAnsi="Calibri" w:cs="Calibri"/>
          <w:b/>
          <w:bCs/>
          <w:color w:val="365F91"/>
          <w:sz w:val="40"/>
          <w:szCs w:val="40"/>
        </w:rPr>
      </w:pPr>
      <w:r>
        <w:rPr>
          <w:rFonts w:ascii="Cambria" w:eastAsia="SimSun" w:hAnsi="Cambria" w:cs="Cambria"/>
          <w:b/>
          <w:bCs/>
          <w:color w:val="365F91"/>
          <w:sz w:val="40"/>
          <w:szCs w:val="40"/>
          <w:lang w:eastAsia="zh-CN"/>
        </w:rPr>
        <w:t xml:space="preserve">為DIKO產生軟體的認證</w:t>
      </w:r>
    </w:p>
    <w:p w:rsidR="00D95DD7" w:rsidRDefault="00D95DD7">
      <w:pPr>
        <w:spacing w:line="285" w:lineRule="exact"/>
        <w:rPr>
          <w:sz w:val="20"/>
          <w:szCs w:val="20"/>
        </w:rPr>
      </w:pPr>
    </w:p>
    <w:p w:rsidR="00D95DD7" w:rsidRDefault="00F96ECC">
      <w:pPr>
        <w:tabs>
          <w:tab w:val="left" w:pos="700"/>
        </w:tabs>
        <w:spacing w:line="283" w:lineRule="auto"/>
        <w:ind w:left="720" w:hanging="719"/>
        <w:rPr>
          <w:sz w:val="20"/>
          <w:szCs w:val="20"/>
        </w:rPr>
      </w:pPr>
      <w:r>
        <w:rPr>
          <w:rFonts w:ascii="Calibri" w:eastAsia="SimSun" w:hAnsi="Calibri" w:cs="Calibri"/>
          <w:lang w:eastAsia="zh-CN"/>
        </w:rPr>
        <w:t xml:space="preserve">7.1</w:t>
      </w:r>
      <w:r>
        <w:rPr>
          <w:sz w:val="20"/>
          <w:szCs w:val="20"/>
          <w:lang w:eastAsia="zh-CN"/>
        </w:rPr>
        <w:tab/>
      </w:r>
      <w:r>
        <w:rPr>
          <w:rFonts w:ascii="Calibri" w:eastAsia="SimSun" w:hAnsi="Calibri" w:cs="Calibri"/>
          <w:lang w:eastAsia="zh-CN"/>
        </w:rPr>
        <w:t xml:space="preserve">Double click “</w:t>
      </w:r>
      <w:r>
        <w:rPr>
          <w:rFonts w:ascii="Calibri" w:eastAsia="SimSun" w:hAnsi="Calibri" w:cs="Calibri"/>
          <w:b/>
          <w:bCs/>
          <w:lang w:eastAsia="zh-CN"/>
        </w:rPr>
        <w:t xml:space="preserve">GenHWBlueprint.exe</w:t>
      </w:r>
      <w:r>
        <w:rPr>
          <w:rFonts w:ascii="Calibri" w:eastAsia="SimSun" w:hAnsi="Calibri" w:cs="Calibri"/>
          <w:lang w:eastAsia="zh-CN"/>
        </w:rPr>
        <w:t xml:space="preserve">” in C:\DIKO\GenHWBlueprint folder, and input the information and click “Generate C2V File”</w:t>
      </w:r>
    </w:p>
    <w:p w:rsidR="00D95DD7" w:rsidRDefault="00F96ECC">
      <w:pPr>
        <w:spacing w:line="20" w:lineRule="exact"/>
        <w:rPr>
          <w:sz w:val="20"/>
          <w:szCs w:val="20"/>
        </w:rPr>
      </w:pPr>
      <w:r>
        <w:rPr>
          <w:noProof/>
          <w:sz w:val="20"/>
          <w:szCs w:val="20"/>
        </w:rPr>
        <w:drawing>
          <wp:anchor distT="0" distB="0" distL="0" distR="0" simplePos="0" relativeHeight="95" behindDoc="1" locked="0" layoutInCell="1" allowOverlap="1">
            <wp:simplePos x="0" y="0"/>
            <wp:positionH relativeFrom="column">
              <wp:posOffset>462280</wp:posOffset>
            </wp:positionH>
            <wp:positionV relativeFrom="paragraph">
              <wp:posOffset>-9525</wp:posOffset>
            </wp:positionV>
            <wp:extent cx="3709670" cy="2529840"/>
            <wp:effectExtent l="0" t="0" r="0" b="0"/>
            <wp:wrapNone/>
            <wp:docPr id="101"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95"/>
                    <pic:cNvPicPr>
                      <a:picLocks noChangeAspect="1" noChangeArrowheads="1"/>
                    </pic:cNvPicPr>
                  </pic:nvPicPr>
                  <pic:blipFill>
                    <a:blip r:embed="rId96"/>
                    <a:stretch>
                      <a:fillRect/>
                    </a:stretch>
                  </pic:blipFill>
                  <pic:spPr bwMode="auto">
                    <a:xfrm>
                      <a:off x="0" y="0"/>
                      <a:ext cx="3709670" cy="2529840"/>
                    </a:xfrm>
                    <a:prstGeom prst="rect">
                      <a:avLst/>
                    </a:prstGeom>
                  </pic:spPr>
                </pic:pic>
              </a:graphicData>
            </a:graphic>
          </wp:anchor>
        </w:drawing>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384" w:lineRule="exact"/>
        <w:rPr>
          <w:sz w:val="20"/>
          <w:szCs w:val="20"/>
        </w:rPr>
      </w:pPr>
    </w:p>
    <w:p w:rsidR="00D95DD7" w:rsidRDefault="00F96ECC">
      <w:pPr>
        <w:tabs>
          <w:tab w:val="left" w:pos="700"/>
        </w:tabs>
        <w:rPr>
          <w:sz w:val="20"/>
          <w:szCs w:val="20"/>
        </w:rPr>
      </w:pPr>
      <w:r>
        <w:rPr>
          <w:rFonts w:ascii="Calibri" w:eastAsia="SimSun" w:hAnsi="Calibri" w:cs="Calibri"/>
          <w:lang w:eastAsia="zh-CN"/>
        </w:rPr>
        <w:t xml:space="preserve">7.2</w:t>
      </w:r>
      <w:r>
        <w:rPr>
          <w:sz w:val="20"/>
          <w:szCs w:val="20"/>
          <w:lang w:eastAsia="zh-CN"/>
        </w:rPr>
        <w:tab/>
      </w:r>
      <w:r>
        <w:rPr>
          <w:rFonts w:ascii="Calibri" w:eastAsia="SimSun" w:hAnsi="Calibri" w:cs="Calibri"/>
          <w:lang w:eastAsia="zh-CN"/>
        </w:rPr>
        <w:t xml:space="preserve">Select a destination location and click Save.</w:t>
      </w:r>
    </w:p>
    <w:p w:rsidR="00D95DD7" w:rsidRDefault="00F96ECC">
      <w:pPr>
        <w:spacing w:line="20" w:lineRule="exact"/>
        <w:rPr>
          <w:sz w:val="20"/>
          <w:szCs w:val="20"/>
        </w:rPr>
        <w:sectPr w:rsidR="00D95DD7">
          <w:pgSz w:w="12240" w:h="15840"/>
          <w:pgMar w:top="700" w:right="1280" w:bottom="1440" w:left="1000" w:header="0" w:footer="0" w:gutter="0"/>
          <w:cols w:space="720"/>
          <w:formProt w:val="0"/>
          <w:docGrid w:linePitch="100" w:charSpace="4096"/>
        </w:sectPr>
      </w:pPr>
      <w:r>
        <w:rPr>
          <w:noProof/>
          <w:sz w:val="20"/>
          <w:szCs w:val="20"/>
        </w:rPr>
        <w:drawing>
          <wp:anchor distT="0" distB="0" distL="0" distR="0" simplePos="0" relativeHeight="96" behindDoc="1" locked="0" layoutInCell="1" allowOverlap="1">
            <wp:simplePos x="0" y="0"/>
            <wp:positionH relativeFrom="column">
              <wp:posOffset>462280</wp:posOffset>
            </wp:positionH>
            <wp:positionV relativeFrom="paragraph">
              <wp:posOffset>27305</wp:posOffset>
            </wp:positionV>
            <wp:extent cx="5581015" cy="3926840"/>
            <wp:effectExtent l="0" t="0" r="0" b="0"/>
            <wp:wrapNone/>
            <wp:docPr id="102"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96"/>
                    <pic:cNvPicPr>
                      <a:picLocks noChangeAspect="1" noChangeArrowheads="1"/>
                    </pic:cNvPicPr>
                  </pic:nvPicPr>
                  <pic:blipFill>
                    <a:blip r:embed="rId97"/>
                    <a:stretch>
                      <a:fillRect/>
                    </a:stretch>
                  </pic:blipFill>
                  <pic:spPr bwMode="auto">
                    <a:xfrm>
                      <a:off x="0" y="0"/>
                      <a:ext cx="5581015" cy="3926840"/>
                    </a:xfrm>
                    <a:prstGeom prst="rect">
                      <a:avLst/>
                    </a:prstGeom>
                  </pic:spPr>
                </pic:pic>
              </a:graphicData>
            </a:graphic>
          </wp:anchor>
        </w:drawing>
      </w:r>
    </w:p>
    <w:p w:rsidR="00D95DD7" w:rsidRDefault="00F96ECC">
      <w:pPr>
        <w:rPr>
          <w:sz w:val="20"/>
          <w:szCs w:val="20"/>
        </w:rPr>
      </w:pPr>
      <w:bookmarkStart w:id="653" w:name="page37"/>
      <w:bookmarkEnd w:id="653"/>
      <w:r>
        <w:rPr>
          <w:noProof/>
        </w:rPr>
        <w:drawing>
          <wp:anchor distT="0" distB="0" distL="0" distR="0" simplePos="0" relativeHeight="97"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103"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97"/>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t xml:space="preserve">DIKO 安裝導覽 v1.0</w:t>
      </w:r>
    </w:p>
    <w:p w:rsidR="00D95DD7" w:rsidRDefault="00D95DD7">
      <w:pPr>
        <w:spacing w:line="237" w:lineRule="exact"/>
        <w:rPr>
          <w:sz w:val="20"/>
          <w:szCs w:val="20"/>
        </w:rPr>
      </w:pPr>
    </w:p>
    <w:p w:rsidR="00D95DD7" w:rsidRDefault="00F96ECC">
      <w:pPr>
        <w:tabs>
          <w:tab w:val="left" w:pos="700"/>
        </w:tabs>
        <w:rPr>
          <w:sz w:val="20"/>
          <w:szCs w:val="20"/>
        </w:rPr>
      </w:pPr>
      <w:r>
        <w:rPr>
          <w:rFonts w:ascii="Calibri" w:eastAsia="SimSun" w:hAnsi="Calibri" w:cs="Calibri"/>
          <w:lang w:eastAsia="zh-CN"/>
        </w:rPr>
        <w:t xml:space="preserve">7.3</w:t>
      </w:r>
      <w:r>
        <w:rPr>
          <w:sz w:val="20"/>
          <w:szCs w:val="20"/>
          <w:lang w:eastAsia="zh-CN"/>
        </w:rPr>
        <w:tab/>
      </w:r>
      <w:r>
        <w:rPr>
          <w:rFonts w:ascii="Calibri" w:eastAsia="SimSun" w:hAnsi="Calibri" w:cs="Calibri"/>
          <w:lang w:eastAsia="zh-CN"/>
        </w:rPr>
        <w:t xml:space="preserve">Send the file </w:t>
      </w:r>
      <w:r>
        <w:rPr>
          <w:rFonts w:ascii="Calibri" w:eastAsia="SimSun" w:hAnsi="Calibri" w:cs="Calibri"/>
          <w:b/>
          <w:bCs/>
          <w:color w:val="0000FF"/>
          <w:sz w:val="36"/>
          <w:szCs w:val="36"/>
          <w:lang w:eastAsia="zh-CN"/>
        </w:rPr>
        <w:t xml:space="preserve">“</w:t>
      </w:r>
      <w:proofErr w:type="spellStart"/>
      <w:r>
        <w:rPr>
          <w:rFonts w:ascii="Calibri" w:eastAsia="SimSun" w:hAnsi="Calibri" w:cs="Calibri"/>
          <w:b/>
          <w:bCs/>
          <w:color w:val="0000FF"/>
          <w:sz w:val="36"/>
          <w:szCs w:val="36"/>
          <w:lang w:eastAsia="zh-CN"/>
        </w:rPr>
        <w:t xml:space="preserve">DIKOLicence</w:t>
      </w:r>
      <w:proofErr w:type="spellEnd"/>
      <w:r>
        <w:rPr>
          <w:rFonts w:ascii="Calibri" w:eastAsia="SimSun" w:hAnsi="Calibri" w:cs="Calibri"/>
          <w:b/>
          <w:bCs/>
          <w:color w:val="0000FF"/>
          <w:sz w:val="36"/>
          <w:szCs w:val="36"/>
          <w:lang w:eastAsia="zh-CN"/>
        </w:rPr>
        <w:t xml:space="preserve"> Blueprint.c2v”</w:t>
      </w:r>
      <w:r>
        <w:rPr>
          <w:rFonts w:ascii="Calibri" w:eastAsia="SimSun" w:hAnsi="Calibri" w:cs="Calibri"/>
          <w:lang w:eastAsia="zh-CN"/>
        </w:rPr>
        <w:t xml:space="preserve"> back to vendor.</w:t>
      </w:r>
    </w:p>
    <w:p w:rsidR="00D95DD7" w:rsidRDefault="00F96ECC">
      <w:pPr>
        <w:spacing w:line="20" w:lineRule="exact"/>
        <w:rPr>
          <w:sz w:val="20"/>
          <w:szCs w:val="20"/>
        </w:rPr>
      </w:pPr>
      <w:r>
        <w:rPr>
          <w:noProof/>
          <w:sz w:val="20"/>
          <w:szCs w:val="20"/>
        </w:rPr>
        <w:drawing>
          <wp:anchor distT="0" distB="0" distL="0" distR="0" simplePos="0" relativeHeight="98" behindDoc="1" locked="0" layoutInCell="1" allowOverlap="1">
            <wp:simplePos x="0" y="0"/>
            <wp:positionH relativeFrom="column">
              <wp:posOffset>462280</wp:posOffset>
            </wp:positionH>
            <wp:positionV relativeFrom="paragraph">
              <wp:posOffset>46990</wp:posOffset>
            </wp:positionV>
            <wp:extent cx="810260" cy="876300"/>
            <wp:effectExtent l="0" t="0" r="0" b="0"/>
            <wp:wrapNone/>
            <wp:docPr id="104"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98"/>
                    <pic:cNvPicPr>
                      <a:picLocks noChangeAspect="1" noChangeArrowheads="1"/>
                    </pic:cNvPicPr>
                  </pic:nvPicPr>
                  <pic:blipFill>
                    <a:blip r:embed="rId98"/>
                    <a:stretch>
                      <a:fillRect/>
                    </a:stretch>
                  </pic:blipFill>
                  <pic:spPr bwMode="auto">
                    <a:xfrm>
                      <a:off x="0" y="0"/>
                      <a:ext cx="810260" cy="876300"/>
                    </a:xfrm>
                    <a:prstGeom prst="rect">
                      <a:avLst/>
                    </a:prstGeom>
                  </pic:spPr>
                </pic:pic>
              </a:graphicData>
            </a:graphic>
          </wp:anchor>
        </w:drawing>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73" w:lineRule="exact"/>
        <w:rPr>
          <w:sz w:val="20"/>
          <w:szCs w:val="20"/>
        </w:rPr>
      </w:pPr>
    </w:p>
    <w:p w:rsidR="00D95DD7" w:rsidRDefault="00F96ECC">
      <w:pPr>
        <w:tabs>
          <w:tab w:val="left" w:pos="700"/>
        </w:tabs>
        <w:spacing w:line="336" w:lineRule="auto"/>
        <w:ind w:left="720" w:right="340" w:hanging="719"/>
        <w:rPr>
          <w:sz w:val="20"/>
          <w:szCs w:val="20"/>
        </w:rPr>
      </w:pPr>
      <w:r>
        <w:rPr>
          <w:rFonts w:ascii="Calibri" w:eastAsia="SimSun" w:hAnsi="Calibri" w:cs="Calibri"/>
          <w:lang w:eastAsia="zh-CN"/>
        </w:rPr>
        <w:t xml:space="preserve">7.4</w:t>
      </w:r>
      <w:r>
        <w:rPr>
          <w:sz w:val="20"/>
          <w:szCs w:val="20"/>
          <w:lang w:eastAsia="zh-CN"/>
        </w:rPr>
        <w:tab/>
      </w:r>
      <w:r>
        <w:rPr>
          <w:rFonts w:ascii="Calibri" w:eastAsia="SimSun" w:hAnsi="Calibri" w:cs="Calibri"/>
          <w:lang w:eastAsia="zh-CN"/>
        </w:rPr>
        <w:t xml:space="preserve">Vendor then send </w:t>
      </w:r>
      <w:r>
        <w:rPr>
          <w:rFonts w:ascii="Calibri" w:eastAsia="SimSun" w:hAnsi="Calibri" w:cs="Calibri"/>
          <w:b/>
          <w:bCs/>
          <w:color w:val="0000FF"/>
          <w:sz w:val="36"/>
          <w:szCs w:val="36"/>
          <w:lang w:eastAsia="zh-CN"/>
        </w:rPr>
        <w:t xml:space="preserve">“diko_license.v2c”</w:t>
      </w:r>
      <w:r>
        <w:rPr>
          <w:rFonts w:ascii="Calibri" w:eastAsia="SimSun" w:hAnsi="Calibri" w:cs="Calibri"/>
          <w:lang w:eastAsia="zh-CN"/>
        </w:rPr>
        <w:t xml:space="preserve"> back to you </w:t>
      </w:r>
      <w:r>
        <w:rPr>
          <w:noProof/>
        </w:rPr>
        <w:drawing>
          <wp:inline distT="0" distB="0" distL="0" distR="0">
            <wp:extent cx="800100" cy="886460"/>
            <wp:effectExtent l="0" t="0" r="0" b="0"/>
            <wp:docPr id="105"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99"/>
                    <pic:cNvPicPr>
                      <a:picLocks noChangeAspect="1" noChangeArrowheads="1"/>
                    </pic:cNvPicPr>
                  </pic:nvPicPr>
                  <pic:blipFill>
                    <a:blip r:embed="rId99"/>
                    <a:stretch>
                      <a:fillRect/>
                    </a:stretch>
                  </pic:blipFill>
                  <pic:spPr bwMode="auto">
                    <a:xfrm>
                      <a:off x="0" y="0"/>
                      <a:ext cx="800100" cy="886460"/>
                    </a:xfrm>
                    <a:prstGeom prst="rect">
                      <a:avLst/>
                    </a:prstGeom>
                  </pic:spPr>
                </pic:pic>
              </a:graphicData>
            </a:graphic>
          </wp:inline>
        </w:drawing>
      </w:r>
      <w:r>
        <w:rPr>
          <w:rFonts w:ascii="Calibri" w:eastAsia="SimSun" w:hAnsi="Calibri" w:cs="Calibri"/>
          <w:lang w:eastAsia="zh-CN"/>
        </w:rPr>
        <w:t xml:space="preserve">, and please copy this </w:t>
      </w:r>
      <w:r>
        <w:rPr>
          <w:rFonts w:ascii="Calibri" w:eastAsia="SimSun" w:hAnsi="Calibri" w:cs="Calibri"/>
          <w:b/>
          <w:bCs/>
          <w:color w:val="0000FF"/>
          <w:sz w:val="36"/>
          <w:szCs w:val="36"/>
          <w:lang w:eastAsia="zh-CN"/>
        </w:rPr>
        <w:t xml:space="preserve">“diko_license.v2c” </w:t>
      </w:r>
      <w:r>
        <w:rPr>
          <w:rFonts w:ascii="Calibri" w:eastAsia="SimSun" w:hAnsi="Calibri" w:cs="Calibri"/>
          <w:color w:val="000000"/>
          <w:sz w:val="21"/>
          <w:szCs w:val="21"/>
          <w:lang w:eastAsia="zh-CN"/>
        </w:rPr>
        <w:t xml:space="preserve">to C:\DIKO\Properties</w:t>
      </w:r>
    </w:p>
    <w:p w:rsidR="00D95DD7" w:rsidRDefault="00F96ECC">
      <w:pPr>
        <w:spacing w:line="20" w:lineRule="exact"/>
        <w:rPr>
          <w:sz w:val="20"/>
          <w:szCs w:val="20"/>
        </w:rPr>
        <w:sectPr w:rsidR="00D95DD7">
          <w:pgSz w:w="12240" w:h="15840"/>
          <w:pgMar w:top="700" w:right="1440" w:bottom="1440" w:left="1000" w:header="0" w:footer="0" w:gutter="0"/>
          <w:cols w:space="720"/>
          <w:formProt w:val="0"/>
          <w:docGrid w:linePitch="100" w:charSpace="4096"/>
        </w:sectPr>
      </w:pPr>
      <w:r>
        <w:rPr>
          <w:noProof/>
          <w:sz w:val="20"/>
          <w:szCs w:val="20"/>
        </w:rPr>
        <w:drawing>
          <wp:anchor distT="0" distB="0" distL="0" distR="0" simplePos="0" relativeHeight="99" behindDoc="1" locked="0" layoutInCell="1" allowOverlap="1">
            <wp:simplePos x="0" y="0"/>
            <wp:positionH relativeFrom="column">
              <wp:posOffset>462280</wp:posOffset>
            </wp:positionH>
            <wp:positionV relativeFrom="paragraph">
              <wp:posOffset>-139065</wp:posOffset>
            </wp:positionV>
            <wp:extent cx="5942965" cy="4201795"/>
            <wp:effectExtent l="0" t="0" r="0" b="0"/>
            <wp:wrapNone/>
            <wp:docPr id="106"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0"/>
                    <pic:cNvPicPr>
                      <a:picLocks noChangeAspect="1" noChangeArrowheads="1"/>
                    </pic:cNvPicPr>
                  </pic:nvPicPr>
                  <pic:blipFill>
                    <a:blip r:embed="rId100"/>
                    <a:stretch>
                      <a:fillRect/>
                    </a:stretch>
                  </pic:blipFill>
                  <pic:spPr bwMode="auto">
                    <a:xfrm>
                      <a:off x="0" y="0"/>
                      <a:ext cx="5942965" cy="4201795"/>
                    </a:xfrm>
                    <a:prstGeom prst="rect">
                      <a:avLst/>
                    </a:prstGeom>
                  </pic:spPr>
                </pic:pic>
              </a:graphicData>
            </a:graphic>
          </wp:anchor>
        </w:drawing>
      </w:r>
    </w:p>
    <w:p w:rsidR="00D95DD7" w:rsidRDefault="00F96ECC">
      <w:pPr>
        <w:rPr>
          <w:sz w:val="20"/>
          <w:szCs w:val="20"/>
        </w:rPr>
      </w:pPr>
      <w:bookmarkStart w:id="654" w:name="page38"/>
      <w:bookmarkEnd w:id="654"/>
      <w:r>
        <w:rPr>
          <w:noProof/>
        </w:rPr>
        <w:drawing>
          <wp:anchor distT="0" distB="0" distL="0" distR="0" simplePos="0" relativeHeight="100"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107"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1"/>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t xml:space="preserve">DIKO 安裝導覽 v1.0</w:t>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87" w:lineRule="exact"/>
        <w:rPr>
          <w:sz w:val="20"/>
          <w:szCs w:val="20"/>
        </w:rPr>
      </w:pPr>
    </w:p>
    <w:p w:rsidR="00D95DD7" w:rsidRDefault="00F96ECC">
      <w:pPr>
        <w:tabs>
          <w:tab w:val="left" w:pos="700"/>
        </w:tabs>
        <w:rPr>
          <w:sz w:val="20"/>
          <w:szCs w:val="20"/>
        </w:rPr>
      </w:pPr>
      <w:r>
        <w:rPr>
          <w:rFonts w:ascii="Cambria" w:eastAsia="SimSun" w:hAnsi="Cambria" w:cs="Cambria"/>
          <w:b/>
          <w:bCs/>
          <w:color w:val="365F91"/>
          <w:sz w:val="40"/>
          <w:szCs w:val="40"/>
          <w:lang w:eastAsia="zh-CN"/>
        </w:rPr>
        <w:t xml:space="preserve">8</w:t>
      </w:r>
      <w:r>
        <w:rPr>
          <w:rFonts w:ascii="Cambria" w:eastAsia="新細明體" w:hAnsi="Cambria" w:cs="Cambria"/>
          <w:b/>
          <w:bCs/>
          <w:color w:val="365F91"/>
          <w:sz w:val="40"/>
          <w:szCs w:val="40"/>
          <w:lang w:eastAsia="zh-CN"/>
        </w:rPr>
        <w:tab/>
      </w:r>
      <w:r>
        <w:rPr>
          <w:rFonts w:ascii="Cambria" w:eastAsia="SimSun" w:hAnsi="Cambria" w:cs="Cambria"/>
          <w:b/>
          <w:bCs/>
          <w:color w:val="365F91"/>
          <w:sz w:val="40"/>
          <w:szCs w:val="40"/>
          <w:lang w:eastAsia="zh-CN"/>
        </w:rPr>
        <w:t xml:space="preserve">設定</w:t>
      </w:r>
      <w:proofErr w:type="spellStart"/>
      <w:proofErr w:type="gramStart"/>
      <w:r>
        <w:rPr>
          <w:rFonts w:ascii="Cambria" w:eastAsia="SimSun" w:hAnsi="Cambria" w:cs="Cambria"/>
          <w:b/>
          <w:bCs/>
          <w:color w:val="365F91"/>
          <w:sz w:val="40"/>
          <w:szCs w:val="40"/>
          <w:lang w:eastAsia="zh-CN"/>
        </w:rPr>
        <w:t xml:space="preserve">web</w:t>
      </w:r>
      <w:proofErr w:type="gramEnd"/>
      <w:r>
        <w:rPr>
          <w:rFonts w:ascii="Cambria" w:eastAsia="SimSun" w:hAnsi="Cambria" w:cs="Cambria"/>
          <w:b/>
          <w:bCs/>
          <w:color w:val="365F91"/>
          <w:sz w:val="40"/>
          <w:szCs w:val="40"/>
          <w:lang w:eastAsia="zh-CN"/>
        </w:rPr>
        <w:t xml:space="preserve">.config</w:t>
      </w:r>
      <w:proofErr w:type="spellEnd"/>
    </w:p>
    <w:p w:rsidR="00D95DD7" w:rsidRDefault="00D95DD7">
      <w:pPr>
        <w:spacing w:line="305" w:lineRule="exact"/>
        <w:rPr>
          <w:sz w:val="20"/>
          <w:szCs w:val="20"/>
        </w:rPr>
      </w:pPr>
    </w:p>
    <w:p w:rsidR="00D95DD7" w:rsidRDefault="00F96ECC">
      <w:pPr>
        <w:tabs>
          <w:tab w:val="left" w:pos="700"/>
        </w:tabs>
        <w:rPr>
          <w:sz w:val="20"/>
          <w:szCs w:val="20"/>
        </w:rPr>
      </w:pPr>
      <w:r>
        <w:rPr>
          <w:rFonts w:ascii="Calibri" w:eastAsia="SimSun" w:hAnsi="Calibri" w:cs="Calibri"/>
          <w:lang w:eastAsia="zh-CN"/>
        </w:rPr>
        <w:t xml:space="preserve">8.1</w:t>
      </w:r>
      <w:r>
        <w:rPr>
          <w:sz w:val="20"/>
          <w:szCs w:val="20"/>
          <w:lang w:eastAsia="zh-CN"/>
        </w:rPr>
        <w:tab/>
      </w:r>
      <w:r>
        <w:rPr>
          <w:rFonts w:ascii="Calibri" w:eastAsia="SimSun" w:hAnsi="Calibri" w:cs="Calibri"/>
          <w:lang w:eastAsia="zh-CN"/>
        </w:rPr>
        <w:t xml:space="preserve">Go to C:\DIKO\Web, and open </w:t>
      </w:r>
      <w:proofErr w:type="spellStart"/>
      <w:r>
        <w:rPr>
          <w:rFonts w:ascii="Calibri" w:eastAsia="SimSun" w:hAnsi="Calibri" w:cs="Calibri"/>
          <w:lang w:eastAsia="zh-CN"/>
        </w:rPr>
        <w:t xml:space="preserve">web.config</w:t>
      </w:r>
      <w:proofErr w:type="spellEnd"/>
      <w:r>
        <w:rPr>
          <w:rFonts w:ascii="Calibri" w:eastAsia="SimSun" w:hAnsi="Calibri" w:cs="Calibri"/>
          <w:lang w:eastAsia="zh-CN"/>
        </w:rPr>
        <w:t xml:space="preserve"> with Notepad</w:t>
      </w:r>
    </w:p>
    <w:p w:rsidR="00D95DD7" w:rsidRDefault="00F96ECC">
      <w:pPr>
        <w:spacing w:line="20" w:lineRule="exact"/>
        <w:rPr>
          <w:sz w:val="20"/>
          <w:szCs w:val="20"/>
        </w:rPr>
      </w:pPr>
      <w:r>
        <w:rPr>
          <w:noProof/>
          <w:sz w:val="20"/>
          <w:szCs w:val="20"/>
        </w:rPr>
        <w:drawing>
          <wp:anchor distT="0" distB="0" distL="0" distR="0" simplePos="0" relativeHeight="101" behindDoc="1" locked="0" layoutInCell="1" allowOverlap="1">
            <wp:simplePos x="0" y="0"/>
            <wp:positionH relativeFrom="column">
              <wp:posOffset>462280</wp:posOffset>
            </wp:positionH>
            <wp:positionV relativeFrom="paragraph">
              <wp:posOffset>27305</wp:posOffset>
            </wp:positionV>
            <wp:extent cx="5485130" cy="3862070"/>
            <wp:effectExtent l="0" t="0" r="0" b="0"/>
            <wp:wrapNone/>
            <wp:docPr id="108"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2"/>
                    <pic:cNvPicPr>
                      <a:picLocks noChangeAspect="1" noChangeArrowheads="1"/>
                    </pic:cNvPicPr>
                  </pic:nvPicPr>
                  <pic:blipFill>
                    <a:blip r:embed="rId101"/>
                    <a:stretch>
                      <a:fillRect/>
                    </a:stretch>
                  </pic:blipFill>
                  <pic:spPr bwMode="auto">
                    <a:xfrm>
                      <a:off x="0" y="0"/>
                      <a:ext cx="5485130" cy="3862070"/>
                    </a:xfrm>
                    <a:prstGeom prst="rect">
                      <a:avLst/>
                    </a:prstGeom>
                  </pic:spPr>
                </pic:pic>
              </a:graphicData>
            </a:graphic>
          </wp:anchor>
        </w:drawing>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347" w:lineRule="exact"/>
        <w:rPr>
          <w:sz w:val="20"/>
          <w:szCs w:val="20"/>
        </w:rPr>
      </w:pPr>
    </w:p>
    <w:p w:rsidR="00D95DD7" w:rsidRDefault="00F96ECC">
      <w:pPr>
        <w:tabs>
          <w:tab w:val="left" w:pos="700"/>
        </w:tabs>
        <w:rPr>
          <w:sz w:val="20"/>
          <w:szCs w:val="20"/>
        </w:rPr>
      </w:pPr>
      <w:r>
        <w:rPr>
          <w:rFonts w:ascii="Calibri" w:eastAsia="SimSun" w:hAnsi="Calibri" w:cs="Calibri"/>
          <w:lang w:eastAsia="zh-CN"/>
        </w:rPr>
        <w:t xml:space="preserve">8.2</w:t>
      </w:r>
      <w:r>
        <w:rPr>
          <w:sz w:val="20"/>
          <w:szCs w:val="20"/>
          <w:lang w:eastAsia="zh-CN"/>
        </w:rPr>
        <w:tab/>
      </w:r>
      <w:r>
        <w:rPr>
          <w:rFonts w:ascii="Calibri" w:eastAsia="SimSun" w:hAnsi="Calibri" w:cs="Calibri"/>
          <w:lang w:eastAsia="zh-CN"/>
        </w:rPr>
        <w:t xml:space="preserve">Make sure the followings are pointing to the correct path in the </w:t>
      </w:r>
      <w:proofErr w:type="spellStart"/>
      <w:r>
        <w:rPr>
          <w:rFonts w:ascii="Calibri" w:eastAsia="SimSun" w:hAnsi="Calibri" w:cs="Calibri"/>
          <w:lang w:eastAsia="zh-CN"/>
        </w:rPr>
        <w:t xml:space="preserve">web.config</w:t>
      </w:r>
      <w:proofErr w:type="spellEnd"/>
      <w:r>
        <w:rPr>
          <w:rFonts w:ascii="Calibri" w:eastAsia="SimSun" w:hAnsi="Calibri" w:cs="Calibri"/>
          <w:lang w:eastAsia="zh-CN"/>
        </w:rPr>
        <w:t xml:space="preserve">:</w:t>
      </w:r>
    </w:p>
    <w:p w:rsidR="00D95DD7" w:rsidRDefault="00D95DD7">
      <w:pPr>
        <w:spacing w:line="40" w:lineRule="exact"/>
        <w:rPr>
          <w:sz w:val="20"/>
          <w:szCs w:val="20"/>
        </w:rPr>
      </w:pPr>
    </w:p>
    <w:p w:rsidR="00D95DD7" w:rsidRDefault="00F96ECC">
      <w:pPr>
        <w:ind w:left="720"/>
        <w:rPr>
          <w:sz w:val="20"/>
          <w:szCs w:val="20"/>
        </w:rPr>
      </w:pPr>
      <w:r>
        <w:rPr>
          <w:rFonts w:ascii="Calibri" w:eastAsia="SimSun" w:hAnsi="Calibri" w:cs="Calibri"/>
          <w:lang w:eastAsia="zh-CN"/>
        </w:rPr>
        <w:t xml:space="preserve">&lt;</w:t>
      </w:r>
      <w:proofErr w:type="spellStart"/>
      <w:r>
        <w:rPr>
          <w:rFonts w:ascii="Calibri" w:eastAsia="SimSun" w:hAnsi="Calibri" w:cs="Calibri"/>
          <w:lang w:eastAsia="zh-CN"/>
        </w:rPr>
        <w:t xml:space="preserve">appSettings</w:t>
      </w:r>
      <w:proofErr w:type="spellEnd"/>
      <w:r>
        <w:rPr>
          <w:rFonts w:ascii="Calibri" w:eastAsia="SimSun" w:hAnsi="Calibri" w:cs="Calibri"/>
          <w:lang w:eastAsia="zh-CN"/>
        </w:rPr>
        <w:t xml:space="preserve">&gt;</w:t>
      </w:r>
    </w:p>
    <w:p w:rsidR="00D95DD7" w:rsidRDefault="00D95DD7">
      <w:pPr>
        <w:spacing w:line="40" w:lineRule="exact"/>
        <w:rPr>
          <w:sz w:val="20"/>
          <w:szCs w:val="20"/>
        </w:rPr>
      </w:pPr>
    </w:p>
    <w:p w:rsidR="00D95DD7" w:rsidRDefault="00F96ECC">
      <w:pPr>
        <w:ind w:left="880"/>
        <w:rPr>
          <w:sz w:val="20"/>
          <w:szCs w:val="20"/>
        </w:rPr>
      </w:pPr>
      <w:r>
        <w:rPr>
          <w:rFonts w:ascii="Calibri" w:eastAsia="SimSun" w:hAnsi="Calibri" w:cs="Calibri"/>
          <w:lang w:eastAsia="zh-CN"/>
        </w:rPr>
        <w:t xml:space="preserve">&lt;add key="</w:t>
      </w:r>
      <w:proofErr w:type="spellStart"/>
      <w:r>
        <w:rPr>
          <w:rFonts w:ascii="Calibri" w:eastAsia="SimSun" w:hAnsi="Calibri" w:cs="Calibri"/>
          <w:lang w:eastAsia="zh-CN"/>
        </w:rPr>
        <w:t xml:space="preserve">LogPath</w:t>
      </w:r>
      <w:proofErr w:type="spellEnd"/>
      <w:r>
        <w:rPr>
          <w:rFonts w:ascii="Calibri" w:eastAsia="SimSun" w:hAnsi="Calibri" w:cs="Calibri"/>
          <w:lang w:eastAsia="zh-CN"/>
        </w:rPr>
        <w:t xml:space="preserve">" value=" C:\diko\Logs\" /&gt;</w:t>
      </w:r>
    </w:p>
    <w:p w:rsidR="00D95DD7" w:rsidRDefault="00D95DD7">
      <w:pPr>
        <w:spacing w:line="41" w:lineRule="exact"/>
        <w:rPr>
          <w:sz w:val="20"/>
          <w:szCs w:val="20"/>
        </w:rPr>
      </w:pPr>
    </w:p>
    <w:p w:rsidR="00D95DD7" w:rsidRDefault="00F96ECC">
      <w:pPr>
        <w:spacing w:line="273" w:lineRule="auto"/>
        <w:ind w:left="880" w:right="3620"/>
        <w:rPr>
          <w:sz w:val="20"/>
          <w:szCs w:val="20"/>
        </w:rPr>
      </w:pPr>
      <w:r>
        <w:rPr>
          <w:rFonts w:ascii="Calibri" w:eastAsia="SimSun" w:hAnsi="Calibri" w:cs="Calibri"/>
          <w:lang w:eastAsia="zh-CN"/>
        </w:rPr>
        <w:t xml:space="preserve">&lt;add key="</w:t>
      </w:r>
      <w:proofErr w:type="spellStart"/>
      <w:r>
        <w:rPr>
          <w:rFonts w:ascii="Calibri" w:eastAsia="SimSun" w:hAnsi="Calibri" w:cs="Calibri"/>
          <w:lang w:eastAsia="zh-CN"/>
        </w:rPr>
        <w:t xml:space="preserve">RepositoryPath</w:t>
      </w:r>
      <w:proofErr w:type="spellEnd"/>
      <w:r>
        <w:rPr>
          <w:rFonts w:ascii="Calibri" w:eastAsia="SimSun" w:hAnsi="Calibri" w:cs="Calibri"/>
          <w:lang w:eastAsia="zh-CN"/>
        </w:rPr>
        <w:t xml:space="preserve">" value="C:\diko\Repository\" /&gt; &lt;add key="</w:t>
      </w:r>
      <w:proofErr w:type="spellStart"/>
      <w:r>
        <w:rPr>
          <w:rFonts w:ascii="Calibri" w:eastAsia="SimSun" w:hAnsi="Calibri" w:cs="Calibri"/>
          <w:lang w:eastAsia="zh-CN"/>
        </w:rPr>
        <w:t xml:space="preserve">TempPath</w:t>
      </w:r>
      <w:proofErr w:type="spellEnd"/>
      <w:r>
        <w:rPr>
          <w:rFonts w:ascii="Calibri" w:eastAsia="SimSun" w:hAnsi="Calibri" w:cs="Calibri"/>
          <w:lang w:eastAsia="zh-CN"/>
        </w:rPr>
        <w:t xml:space="preserve">" value="C:\diko\Temp\" /&gt;</w:t>
      </w:r>
    </w:p>
    <w:p w:rsidR="00D95DD7" w:rsidRDefault="00D95DD7">
      <w:pPr>
        <w:spacing w:line="1" w:lineRule="exact"/>
        <w:rPr>
          <w:sz w:val="20"/>
          <w:szCs w:val="20"/>
        </w:rPr>
      </w:pPr>
    </w:p>
    <w:p w:rsidR="00D95DD7" w:rsidRDefault="00F96ECC">
      <w:pPr>
        <w:ind w:left="880"/>
        <w:rPr>
          <w:sz w:val="20"/>
          <w:szCs w:val="20"/>
        </w:rPr>
      </w:pPr>
      <w:r>
        <w:rPr>
          <w:rFonts w:ascii="Calibri" w:eastAsia="SimSun" w:hAnsi="Calibri" w:cs="Calibri"/>
          <w:lang w:eastAsia="zh-CN"/>
        </w:rPr>
        <w:t xml:space="preserve">&lt;add key="</w:t>
      </w:r>
      <w:proofErr w:type="spellStart"/>
      <w:r>
        <w:rPr>
          <w:rFonts w:ascii="Calibri" w:eastAsia="SimSun" w:hAnsi="Calibri" w:cs="Calibri"/>
          <w:lang w:eastAsia="zh-CN"/>
        </w:rPr>
        <w:t xml:space="preserve">PropertiesDir</w:t>
      </w:r>
      <w:proofErr w:type="spellEnd"/>
      <w:r>
        <w:rPr>
          <w:rFonts w:ascii="Calibri" w:eastAsia="SimSun" w:hAnsi="Calibri" w:cs="Calibri"/>
          <w:lang w:eastAsia="zh-CN"/>
        </w:rPr>
        <w:t xml:space="preserve">" value="C:\diko\Properties\" /&gt;</w:t>
      </w:r>
    </w:p>
    <w:p w:rsidR="00D95DD7" w:rsidRDefault="00D95DD7">
      <w:pPr>
        <w:spacing w:line="41" w:lineRule="exact"/>
        <w:rPr>
          <w:sz w:val="20"/>
          <w:szCs w:val="20"/>
        </w:rPr>
      </w:pPr>
    </w:p>
    <w:p w:rsidR="00D95DD7" w:rsidRDefault="00F96ECC">
      <w:pPr>
        <w:spacing w:line="273" w:lineRule="auto"/>
        <w:ind w:left="880" w:right="1300"/>
        <w:rPr>
          <w:sz w:val="20"/>
          <w:szCs w:val="20"/>
        </w:rPr>
      </w:pPr>
      <w:r>
        <w:rPr>
          <w:rFonts w:ascii="Calibri" w:eastAsia="SimSun" w:hAnsi="Calibri" w:cs="Calibri"/>
          <w:lang w:eastAsia="zh-CN"/>
        </w:rPr>
        <w:t xml:space="preserve">&lt;add key="</w:t>
      </w:r>
      <w:proofErr w:type="spellStart"/>
      <w:r>
        <w:rPr>
          <w:rFonts w:ascii="Calibri" w:eastAsia="SimSun" w:hAnsi="Calibri" w:cs="Calibri"/>
          <w:lang w:eastAsia="zh-CN"/>
        </w:rPr>
        <w:t xml:space="preserve">FilterMappings</w:t>
      </w:r>
      <w:proofErr w:type="spellEnd"/>
      <w:r>
        <w:rPr>
          <w:rFonts w:ascii="Calibri" w:eastAsia="SimSun" w:hAnsi="Calibri" w:cs="Calibri"/>
          <w:lang w:eastAsia="zh-CN"/>
        </w:rPr>
        <w:t xml:space="preserve">" value="C:\diko\Properties\filter_mappings.properties" /&gt; &lt;add key="</w:t>
      </w:r>
      <w:proofErr w:type="spellStart"/>
      <w:r>
        <w:rPr>
          <w:rFonts w:ascii="Calibri" w:eastAsia="SimSun" w:hAnsi="Calibri" w:cs="Calibri"/>
          <w:lang w:eastAsia="zh-CN"/>
        </w:rPr>
        <w:t xml:space="preserve">MIMEMappings</w:t>
      </w:r>
      <w:proofErr w:type="spellEnd"/>
      <w:r>
        <w:rPr>
          <w:rFonts w:ascii="Calibri" w:eastAsia="SimSun" w:hAnsi="Calibri" w:cs="Calibri"/>
          <w:lang w:eastAsia="zh-CN"/>
        </w:rPr>
        <w:t xml:space="preserve">" value=" C:\diko\Properties\mime‐types.xml" /&gt; &lt;add key="</w:t>
      </w:r>
      <w:proofErr w:type="spellStart"/>
      <w:r>
        <w:rPr>
          <w:rFonts w:ascii="Calibri" w:eastAsia="SimSun" w:hAnsi="Calibri" w:cs="Calibri"/>
          <w:lang w:eastAsia="zh-CN"/>
        </w:rPr>
        <w:t xml:space="preserve">IndexPath</w:t>
      </w:r>
      <w:proofErr w:type="spellEnd"/>
      <w:r>
        <w:rPr>
          <w:rFonts w:ascii="Calibri" w:eastAsia="SimSun" w:hAnsi="Calibri" w:cs="Calibri"/>
          <w:lang w:eastAsia="zh-CN"/>
        </w:rPr>
        <w:t xml:space="preserve">" value="C:\ </w:t>
      </w:r>
      <w:proofErr w:type="spellStart"/>
      <w:r>
        <w:rPr>
          <w:rFonts w:ascii="Calibri" w:eastAsia="SimSun" w:hAnsi="Calibri" w:cs="Calibri"/>
          <w:lang w:eastAsia="zh-CN"/>
        </w:rPr>
        <w:t xml:space="preserve">diko</w:t>
      </w:r>
      <w:proofErr w:type="spellEnd"/>
      <w:r>
        <w:rPr>
          <w:rFonts w:ascii="Calibri" w:eastAsia="SimSun" w:hAnsi="Calibri" w:cs="Calibri"/>
          <w:lang w:eastAsia="zh-CN"/>
        </w:rPr>
        <w:t xml:space="preserve">\Index\" /&gt;</w:t>
      </w:r>
    </w:p>
    <w:p w:rsidR="00D95DD7" w:rsidRDefault="00D95DD7">
      <w:pPr>
        <w:spacing w:line="3" w:lineRule="exact"/>
        <w:rPr>
          <w:sz w:val="20"/>
          <w:szCs w:val="20"/>
        </w:rPr>
      </w:pPr>
    </w:p>
    <w:p w:rsidR="00D95DD7" w:rsidRDefault="00F96ECC">
      <w:pPr>
        <w:ind w:left="720"/>
        <w:rPr>
          <w:sz w:val="20"/>
          <w:szCs w:val="20"/>
        </w:rPr>
      </w:pPr>
      <w:r>
        <w:rPr>
          <w:rFonts w:ascii="Calibri" w:eastAsia="SimSun" w:hAnsi="Calibri" w:cs="Calibri"/>
          <w:lang w:eastAsia="zh-CN"/>
        </w:rPr>
        <w:t xml:space="preserve">&lt;/</w:t>
      </w:r>
      <w:proofErr w:type="spellStart"/>
      <w:r>
        <w:rPr>
          <w:rFonts w:ascii="Calibri" w:eastAsia="SimSun" w:hAnsi="Calibri" w:cs="Calibri"/>
          <w:lang w:eastAsia="zh-CN"/>
        </w:rPr>
        <w:t xml:space="preserve">appSettings</w:t>
      </w:r>
      <w:proofErr w:type="spellEnd"/>
      <w:r>
        <w:rPr>
          <w:rFonts w:ascii="Calibri" w:eastAsia="SimSun" w:hAnsi="Calibri" w:cs="Calibri"/>
          <w:lang w:eastAsia="zh-CN"/>
        </w:rPr>
        <w:t xml:space="preserve">&gt;</w:t>
      </w:r>
    </w:p>
    <w:p w:rsidR="00D95DD7" w:rsidRDefault="00D95DD7">
      <w:pPr>
        <w:spacing w:line="240" w:lineRule="exact"/>
        <w:rPr>
          <w:sz w:val="20"/>
          <w:szCs w:val="20"/>
        </w:rPr>
      </w:pPr>
    </w:p>
    <w:p w:rsidR="00D95DD7" w:rsidRDefault="00F96ECC">
      <w:pPr>
        <w:tabs>
          <w:tab w:val="left" w:pos="700"/>
        </w:tabs>
        <w:rPr>
          <w:sz w:val="20"/>
          <w:szCs w:val="20"/>
        </w:rPr>
      </w:pPr>
      <w:r>
        <w:rPr>
          <w:rFonts w:ascii="Calibri" w:eastAsia="SimSun" w:hAnsi="Calibri" w:cs="Calibri"/>
          <w:lang w:eastAsia="zh-CN"/>
        </w:rPr>
        <w:t xml:space="preserve">8.3</w:t>
      </w:r>
      <w:r>
        <w:rPr>
          <w:sz w:val="20"/>
          <w:szCs w:val="20"/>
          <w:lang w:eastAsia="zh-CN"/>
        </w:rPr>
        <w:tab/>
      </w:r>
      <w:r>
        <w:rPr>
          <w:rFonts w:ascii="Calibri" w:eastAsia="SimSun" w:hAnsi="Calibri" w:cs="Calibri"/>
          <w:lang w:eastAsia="zh-CN"/>
        </w:rPr>
        <w:t xml:space="preserve">Also, change the </w:t>
      </w:r>
      <w:proofErr w:type="spellStart"/>
      <w:r>
        <w:rPr>
          <w:rFonts w:ascii="Calibri" w:eastAsia="SimSun" w:hAnsi="Calibri" w:cs="Calibri"/>
          <w:lang w:eastAsia="zh-CN"/>
        </w:rPr>
        <w:t xml:space="preserve">DataSource</w:t>
      </w:r>
      <w:proofErr w:type="spellEnd"/>
      <w:r>
        <w:rPr>
          <w:rFonts w:ascii="Calibri" w:eastAsia="SimSun" w:hAnsi="Calibri" w:cs="Calibri"/>
          <w:lang w:eastAsia="zh-CN"/>
        </w:rPr>
        <w:t xml:space="preserve"> and Password value in the </w:t>
      </w:r>
      <w:proofErr w:type="spellStart"/>
      <w:r>
        <w:rPr>
          <w:rFonts w:ascii="Calibri" w:eastAsia="SimSun" w:hAnsi="Calibri" w:cs="Calibri"/>
          <w:lang w:eastAsia="zh-CN"/>
        </w:rPr>
        <w:t xml:space="preserve">connectionString</w:t>
      </w:r>
      <w:proofErr w:type="spellEnd"/>
      <w:r>
        <w:rPr>
          <w:rFonts w:ascii="Calibri" w:eastAsia="SimSun" w:hAnsi="Calibri" w:cs="Calibri"/>
          <w:lang w:eastAsia="zh-CN"/>
        </w:rPr>
        <w:t xml:space="preserve"> to the MSSQL </w:t>
      </w:r>
      <w:proofErr w:type="spellStart"/>
      <w:r>
        <w:rPr>
          <w:rFonts w:ascii="Calibri" w:eastAsia="SimSun" w:hAnsi="Calibri" w:cs="Calibri"/>
          <w:lang w:eastAsia="zh-CN"/>
        </w:rPr>
        <w:t xml:space="preserve">sa</w:t>
      </w:r>
      <w:proofErr w:type="spellEnd"/>
      <w:r>
        <w:rPr>
          <w:rFonts w:ascii="Calibri" w:eastAsia="SimSun" w:hAnsi="Calibri" w:cs="Calibri"/>
          <w:lang w:eastAsia="zh-CN"/>
        </w:rPr>
        <w:t xml:space="preserve"> password:</w:t>
      </w:r>
    </w:p>
    <w:p w:rsidR="00D95DD7" w:rsidRDefault="00D95DD7">
      <w:pPr>
        <w:spacing w:line="40" w:lineRule="exact"/>
        <w:rPr>
          <w:sz w:val="20"/>
          <w:szCs w:val="20"/>
        </w:rPr>
      </w:pPr>
    </w:p>
    <w:p w:rsidR="00D95DD7" w:rsidRDefault="00F96ECC">
      <w:pPr>
        <w:ind w:left="720"/>
        <w:rPr>
          <w:sz w:val="20"/>
          <w:szCs w:val="20"/>
        </w:rPr>
      </w:pPr>
      <w:r>
        <w:rPr>
          <w:rFonts w:ascii="Calibri" w:eastAsia="SimSun" w:hAnsi="Calibri" w:cs="Calibri"/>
          <w:lang w:eastAsia="zh-CN"/>
        </w:rPr>
        <w:t xml:space="preserve">&lt;</w:t>
      </w:r>
      <w:proofErr w:type="spellStart"/>
      <w:r>
        <w:rPr>
          <w:rFonts w:ascii="Calibri" w:eastAsia="SimSun" w:hAnsi="Calibri" w:cs="Calibri"/>
          <w:lang w:eastAsia="zh-CN"/>
        </w:rPr>
        <w:t xml:space="preserve">connectionStrings</w:t>
      </w:r>
      <w:proofErr w:type="spellEnd"/>
      <w:r>
        <w:rPr>
          <w:rFonts w:ascii="Calibri" w:eastAsia="SimSun" w:hAnsi="Calibri" w:cs="Calibri"/>
          <w:lang w:eastAsia="zh-CN"/>
        </w:rPr>
        <w:t xml:space="preserve">&gt;</w:t>
      </w:r>
    </w:p>
    <w:p w:rsidR="00D95DD7" w:rsidRDefault="00D95DD7">
      <w:pPr>
        <w:spacing w:line="41" w:lineRule="exact"/>
        <w:rPr>
          <w:sz w:val="20"/>
          <w:szCs w:val="20"/>
        </w:rPr>
      </w:pPr>
    </w:p>
    <w:p w:rsidR="00D95DD7" w:rsidRDefault="00F96ECC">
      <w:pPr>
        <w:ind w:left="880"/>
        <w:rPr>
          <w:sz w:val="20"/>
          <w:szCs w:val="20"/>
        </w:rPr>
      </w:pPr>
      <w:r>
        <w:rPr>
          <w:rFonts w:ascii="Calibri" w:eastAsia="SimSun" w:hAnsi="Calibri" w:cs="Calibri"/>
          <w:lang w:eastAsia="zh-CN"/>
        </w:rPr>
        <w:t xml:space="preserve">&lt;add name="</w:t>
      </w:r>
      <w:proofErr w:type="spellStart"/>
      <w:r>
        <w:rPr>
          <w:rFonts w:ascii="Calibri" w:eastAsia="SimSun" w:hAnsi="Calibri" w:cs="Calibri"/>
          <w:lang w:eastAsia="zh-CN"/>
        </w:rPr>
        <w:t xml:space="preserve">udmsmsdb</w:t>
      </w:r>
      <w:proofErr w:type="spellEnd"/>
      <w:r>
        <w:rPr>
          <w:rFonts w:ascii="Calibri" w:eastAsia="SimSun" w:hAnsi="Calibri" w:cs="Calibri"/>
          <w:lang w:eastAsia="zh-CN"/>
        </w:rPr>
        <w:t xml:space="preserve">" </w:t>
      </w:r>
      <w:proofErr w:type="spellStart"/>
      <w:r>
        <w:rPr>
          <w:rFonts w:ascii="Calibri" w:eastAsia="SimSun" w:hAnsi="Calibri" w:cs="Calibri"/>
          <w:lang w:eastAsia="zh-CN"/>
        </w:rPr>
        <w:t xml:space="preserve">connectionString</w:t>
      </w:r>
      <w:proofErr w:type="spellEnd"/>
      <w:r>
        <w:rPr>
          <w:rFonts w:ascii="Calibri" w:eastAsia="SimSun" w:hAnsi="Calibri" w:cs="Calibri"/>
          <w:lang w:eastAsia="zh-CN"/>
        </w:rPr>
        <w:t xml:space="preserve">="Data Source=</w:t>
      </w:r>
      <w:r>
        <w:rPr>
          <w:rFonts w:ascii="Calibri" w:eastAsia="SimSun" w:hAnsi="Calibri" w:cs="Calibri"/>
          <w:highlight w:val="yellow"/>
          <w:lang w:eastAsia="zh-CN"/>
        </w:rPr>
        <w:t xml:space="preserve">WIN‐DHEDFUCIKSP\</w:t>
      </w:r>
      <w:proofErr w:type="spellStart"/>
      <w:proofErr w:type="gramStart"/>
      <w:r>
        <w:rPr>
          <w:rFonts w:ascii="Calibri" w:eastAsia="SimSun" w:hAnsi="Calibri" w:cs="Calibri"/>
          <w:highlight w:val="yellow"/>
          <w:lang w:eastAsia="zh-CN"/>
        </w:rPr>
        <w:t xml:space="preserve">SQLEXPRESS</w:t>
      </w:r>
      <w:r>
        <w:rPr>
          <w:rFonts w:ascii="Calibri" w:eastAsia="SimSun" w:hAnsi="Calibri" w:cs="Calibri"/>
          <w:lang w:eastAsia="zh-CN"/>
        </w:rPr>
        <w:t xml:space="preserve">;Initial</w:t>
      </w:r>
      <w:proofErr w:type="spellEnd"/>
      <w:proofErr w:type="gramEnd"/>
    </w:p>
    <w:p w:rsidR="00D95DD7" w:rsidRDefault="00D95DD7">
      <w:pPr>
        <w:spacing w:line="40" w:lineRule="exact"/>
        <w:rPr>
          <w:sz w:val="20"/>
          <w:szCs w:val="20"/>
        </w:rPr>
      </w:pPr>
    </w:p>
    <w:p w:rsidR="00D95DD7" w:rsidRDefault="00F96ECC">
      <w:pPr>
        <w:ind w:left="720"/>
        <w:rPr>
          <w:sz w:val="20"/>
          <w:szCs w:val="20"/>
        </w:rPr>
      </w:pPr>
      <w:r>
        <w:rPr>
          <w:rFonts w:ascii="Calibri" w:eastAsia="SimSun" w:hAnsi="Calibri" w:cs="Calibri"/>
          <w:lang w:eastAsia="zh-CN"/>
        </w:rPr>
        <w:t xml:space="preserve">Catalog=</w:t>
      </w:r>
      <w:proofErr w:type="spellStart"/>
      <w:proofErr w:type="gramStart"/>
      <w:r>
        <w:rPr>
          <w:rFonts w:ascii="Calibri" w:eastAsia="SimSun" w:hAnsi="Calibri" w:cs="Calibri"/>
          <w:lang w:eastAsia="zh-CN"/>
        </w:rPr>
        <w:t xml:space="preserve">diko;Persist</w:t>
      </w:r>
      <w:proofErr w:type="spellEnd"/>
      <w:proofErr w:type="gramEnd"/>
      <w:r>
        <w:rPr>
          <w:rFonts w:ascii="Calibri" w:eastAsia="SimSun" w:hAnsi="Calibri" w:cs="Calibri"/>
          <w:lang w:eastAsia="zh-CN"/>
        </w:rPr>
        <w:t xml:space="preserve"> Security Info=</w:t>
      </w:r>
      <w:proofErr w:type="spellStart"/>
      <w:r>
        <w:rPr>
          <w:rFonts w:ascii="Calibri" w:eastAsia="SimSun" w:hAnsi="Calibri" w:cs="Calibri"/>
          <w:lang w:eastAsia="zh-CN"/>
        </w:rPr>
        <w:t xml:space="preserve">True;User</w:t>
      </w:r>
      <w:proofErr w:type="spellEnd"/>
      <w:r>
        <w:rPr>
          <w:rFonts w:ascii="Calibri" w:eastAsia="SimSun" w:hAnsi="Calibri" w:cs="Calibri"/>
          <w:lang w:eastAsia="zh-CN"/>
        </w:rPr>
        <w:t xml:space="preserve"> ID=</w:t>
      </w:r>
      <w:proofErr w:type="spellStart"/>
      <w:r>
        <w:rPr>
          <w:rFonts w:ascii="Calibri" w:eastAsia="SimSun" w:hAnsi="Calibri" w:cs="Calibri"/>
          <w:lang w:eastAsia="zh-CN"/>
        </w:rPr>
        <w:t xml:space="preserve">sa;Password</w:t>
      </w:r>
      <w:proofErr w:type="spellEnd"/>
      <w:r>
        <w:rPr>
          <w:rFonts w:ascii="Calibri" w:eastAsia="SimSun" w:hAnsi="Calibri" w:cs="Calibri"/>
          <w:lang w:eastAsia="zh-CN"/>
        </w:rPr>
        <w:t xml:space="preserve">=p@ssw0rd"</w:t>
      </w:r>
    </w:p>
    <w:p w:rsidR="00D95DD7" w:rsidRDefault="00D95DD7">
      <w:pPr>
        <w:spacing w:line="40" w:lineRule="exact"/>
        <w:rPr>
          <w:sz w:val="20"/>
          <w:szCs w:val="20"/>
        </w:rPr>
      </w:pPr>
    </w:p>
    <w:p w:rsidR="00D95DD7" w:rsidRDefault="00F96ECC">
      <w:pPr>
        <w:ind w:left="720"/>
        <w:rPr>
          <w:sz w:val="20"/>
          <w:szCs w:val="20"/>
        </w:rPr>
      </w:pPr>
      <w:proofErr w:type="spellStart"/>
      <w:r>
        <w:rPr>
          <w:rFonts w:ascii="Calibri" w:eastAsia="SimSun" w:hAnsi="Calibri" w:cs="Calibri"/>
          <w:lang w:eastAsia="zh-CN"/>
        </w:rPr>
        <w:t xml:space="preserve">providerName</w:t>
      </w:r>
      <w:proofErr w:type="spellEnd"/>
      <w:r>
        <w:rPr>
          <w:rFonts w:ascii="Calibri" w:eastAsia="SimSun" w:hAnsi="Calibri" w:cs="Calibri"/>
          <w:lang w:eastAsia="zh-CN"/>
        </w:rPr>
        <w:t xml:space="preserve">="</w:t>
      </w:r>
      <w:proofErr w:type="spellStart"/>
      <w:proofErr w:type="gramStart"/>
      <w:r>
        <w:rPr>
          <w:rFonts w:ascii="Calibri" w:eastAsia="SimSun" w:hAnsi="Calibri" w:cs="Calibri"/>
          <w:lang w:eastAsia="zh-CN"/>
        </w:rPr>
        <w:t xml:space="preserve">System.Data.SqlClient</w:t>
      </w:r>
      <w:proofErr w:type="spellEnd"/>
      <w:proofErr w:type="gramEnd"/>
      <w:r>
        <w:rPr>
          <w:rFonts w:ascii="Calibri" w:eastAsia="SimSun" w:hAnsi="Calibri" w:cs="Calibri"/>
          <w:lang w:eastAsia="zh-CN"/>
        </w:rPr>
        <w:t xml:space="preserve">" /&gt;</w:t>
      </w:r>
    </w:p>
    <w:p w:rsidR="00D95DD7" w:rsidRDefault="00D95DD7">
      <w:pPr>
        <w:spacing w:line="41" w:lineRule="exact"/>
        <w:rPr>
          <w:sz w:val="20"/>
          <w:szCs w:val="20"/>
        </w:rPr>
      </w:pPr>
    </w:p>
    <w:p w:rsidR="00D95DD7" w:rsidRDefault="00F96ECC">
      <w:pPr>
        <w:ind w:left="720"/>
        <w:rPr>
          <w:sz w:val="20"/>
          <w:szCs w:val="20"/>
        </w:rPr>
      </w:pPr>
      <w:r>
        <w:rPr>
          <w:rFonts w:ascii="Calibri" w:eastAsia="SimSun" w:hAnsi="Calibri" w:cs="Calibri"/>
          <w:lang w:eastAsia="zh-CN"/>
        </w:rPr>
        <w:t xml:space="preserve">&lt;/</w:t>
      </w:r>
      <w:proofErr w:type="spellStart"/>
      <w:r>
        <w:rPr>
          <w:rFonts w:ascii="Calibri" w:eastAsia="SimSun" w:hAnsi="Calibri" w:cs="Calibri"/>
          <w:lang w:eastAsia="zh-CN"/>
        </w:rPr>
        <w:t xml:space="preserve">connectionStrings</w:t>
      </w:r>
      <w:proofErr w:type="spellEnd"/>
      <w:r>
        <w:rPr>
          <w:rFonts w:ascii="Calibri" w:eastAsia="SimSun" w:hAnsi="Calibri" w:cs="Calibri"/>
          <w:lang w:eastAsia="zh-CN"/>
        </w:rPr>
        <w:t xml:space="preserve">&gt;</w:t>
      </w:r>
    </w:p>
    <w:p w:rsidR="00D95DD7" w:rsidRDefault="00D95DD7">
      <w:pPr>
        <w:spacing w:line="240" w:lineRule="exact"/>
        <w:rPr>
          <w:sz w:val="20"/>
          <w:szCs w:val="20"/>
        </w:rPr>
      </w:pPr>
    </w:p>
    <w:p w:rsidR="00D95DD7" w:rsidRDefault="00F96ECC">
      <w:pPr>
        <w:tabs>
          <w:tab w:val="left" w:pos="700"/>
        </w:tabs>
        <w:rPr>
          <w:rFonts w:ascii="Calibri" w:eastAsia="Calibri" w:hAnsi="Calibri" w:cs="Calibri"/>
        </w:rPr>
      </w:pPr>
      <w:r>
        <w:rPr>
          <w:rFonts w:ascii="Calibri" w:eastAsia="SimSun" w:hAnsi="Calibri" w:cs="Calibri"/>
          <w:lang w:eastAsia="zh-CN"/>
        </w:rPr>
        <w:t xml:space="preserve">8.4</w:t>
      </w:r>
      <w:r>
        <w:rPr>
          <w:sz w:val="20"/>
          <w:szCs w:val="20"/>
          <w:lang w:eastAsia="zh-CN"/>
        </w:rPr>
        <w:tab/>
      </w:r>
      <w:r>
        <w:rPr>
          <w:rFonts w:ascii="Calibri" w:eastAsia="SimSun" w:hAnsi="Calibri" w:cs="Calibri"/>
          <w:lang w:eastAsia="zh-CN"/>
        </w:rPr>
        <w:t xml:space="preserve">Save the </w:t>
      </w:r>
      <w:proofErr w:type="spellStart"/>
      <w:r>
        <w:rPr>
          <w:rFonts w:ascii="Calibri" w:eastAsia="SimSun" w:hAnsi="Calibri" w:cs="Calibri"/>
          <w:lang w:eastAsia="zh-CN"/>
        </w:rPr>
        <w:t xml:space="preserve">web.config</w:t>
      </w:r>
      <w:proofErr w:type="spellEnd"/>
      <w:r>
        <w:rPr>
          <w:rFonts w:ascii="Calibri" w:eastAsia="SimSun" w:hAnsi="Calibri" w:cs="Calibri"/>
          <w:lang w:eastAsia="zh-CN"/>
        </w:rPr>
        <w:t xml:space="preserve"> file</w:t>
      </w:r>
    </w:p>
    <w:p w:rsidR="00D95DD7" w:rsidRDefault="00D95DD7">
      <w:pPr>
        <w:tabs>
          <w:tab w:val="left" w:pos="700"/>
        </w:tabs>
        <w:rPr>
          <w:sz w:val="20"/>
          <w:szCs w:val="20"/>
        </w:rPr>
      </w:pPr>
    </w:p>
    <w:p w:rsidR="00D95DD7" w:rsidRDefault="00D95DD7">
      <w:pPr>
        <w:tabs>
          <w:tab w:val="left" w:pos="700"/>
        </w:tabs>
        <w:rPr>
          <w:sz w:val="20"/>
          <w:szCs w:val="20"/>
        </w:rPr>
      </w:pPr>
    </w:p>
    <w:p w:rsidR="00D95DD7" w:rsidRDefault="00F96ECC">
      <w:pPr>
        <w:tabs>
          <w:tab w:val="left" w:pos="700"/>
        </w:tabs>
        <w:rPr>
          <w:sz w:val="20"/>
          <w:szCs w:val="20"/>
        </w:rPr>
      </w:pPr>
      <w:r>
        <w:rPr>
          <w:rFonts w:asciiTheme="minorHAnsi" w:eastAsia="SimSun" w:hAnsiTheme="minorHAnsi"/>
          <w:lang w:eastAsia="zh-CN"/>
        </w:rPr>
        <w:t xml:space="preserve">8.5</w:t>
      </w:r>
      <w:r>
        <w:rPr>
          <w:rFonts w:asciiTheme="minorHAnsi" w:hAnsiTheme="minorHAnsi"/>
          <w:lang w:eastAsia="zh-CN"/>
        </w:rPr>
        <w:tab/>
      </w:r>
      <w:r>
        <w:rPr>
          <w:rFonts w:asciiTheme="minorHAnsi" w:eastAsia="SimSun" w:hAnsiTheme="minorHAnsi"/>
          <w:lang w:eastAsia="zh-CN"/>
        </w:rPr>
        <w:t xml:space="preserve">Right click on </w:t>
      </w:r>
      <w:proofErr w:type="spellStart"/>
      <w:r>
        <w:rPr>
          <w:rFonts w:asciiTheme="minorHAnsi" w:eastAsia="SimSun" w:hAnsiTheme="minorHAnsi"/>
          <w:lang w:eastAsia="zh-CN"/>
        </w:rPr>
        <w:t xml:space="preserve">web.config</w:t>
      </w:r>
      <w:proofErr w:type="spellEnd"/>
      <w:r>
        <w:rPr>
          <w:rFonts w:asciiTheme="minorHAnsi" w:eastAsia="SimSun" w:hAnsiTheme="minorHAnsi"/>
          <w:lang w:eastAsia="zh-CN"/>
        </w:rPr>
        <w:t xml:space="preserve">, select Properties, then go under the Security tab</w:t>
      </w:r>
      <w:r>
        <w:rPr>
          <w:noProof/>
        </w:rPr>
        <w:drawing>
          <wp:inline distT="0" distB="0" distL="19050" distR="2540">
            <wp:extent cx="5274310" cy="3968750"/>
            <wp:effectExtent l="0" t="0" r="0" b="0"/>
            <wp:docPr id="109" name="图片 10" descr="C:\Users\Admin\AppData\Local\LINE\Cache\tmp\15341286137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 descr="C:\Users\Admin\AppData\Local\LINE\Cache\tmp\1534128613707.jpg"/>
                    <pic:cNvPicPr>
                      <a:picLocks noChangeAspect="1" noChangeArrowheads="1"/>
                    </pic:cNvPicPr>
                  </pic:nvPicPr>
                  <pic:blipFill>
                    <a:blip r:embed="rId102"/>
                    <a:stretch>
                      <a:fillRect/>
                    </a:stretch>
                  </pic:blipFill>
                  <pic:spPr bwMode="auto">
                    <a:xfrm>
                      <a:off x="0" y="0"/>
                      <a:ext cx="5274310" cy="3968750"/>
                    </a:xfrm>
                    <a:prstGeom prst="rect">
                      <a:avLst/>
                    </a:prstGeom>
                  </pic:spPr>
                </pic:pic>
              </a:graphicData>
            </a:graphic>
          </wp:inline>
        </w:drawing>
      </w:r>
    </w:p>
    <w:p w:rsidR="00D95DD7" w:rsidRDefault="00D95DD7">
      <w:pPr>
        <w:rPr>
          <w:sz w:val="20"/>
          <w:szCs w:val="20"/>
        </w:rPr>
      </w:pPr>
    </w:p>
    <w:p w:rsidR="00D95DD7" w:rsidRDefault="00F96ECC">
      <w:pPr>
        <w:ind w:firstLine="400"/>
        <w:rPr>
          <w:sz w:val="20"/>
          <w:szCs w:val="20"/>
        </w:rPr>
      </w:pPr>
      <w:r>
        <w:rPr>
          <w:noProof/>
        </w:rPr>
        <w:drawing>
          <wp:inline distT="0" distB="0" distL="19050" distR="0">
            <wp:extent cx="3143250" cy="3684905"/>
            <wp:effectExtent l="0" t="0" r="0" b="0"/>
            <wp:docPr id="110" name="图片 13" descr="C:\Users\Admin\AppData\Local\LINE\Cache\tmp\153412847867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3" descr="C:\Users\Admin\AppData\Local\LINE\Cache\tmp\1534128478678.jpg"/>
                    <pic:cNvPicPr>
                      <a:picLocks noChangeAspect="1" noChangeArrowheads="1"/>
                    </pic:cNvPicPr>
                  </pic:nvPicPr>
                  <pic:blipFill>
                    <a:blip r:embed="rId103"/>
                    <a:stretch>
                      <a:fillRect/>
                    </a:stretch>
                  </pic:blipFill>
                  <pic:spPr bwMode="auto">
                    <a:xfrm>
                      <a:off x="0" y="0"/>
                      <a:ext cx="3143250" cy="3684905"/>
                    </a:xfrm>
                    <a:prstGeom prst="rect">
                      <a:avLst/>
                    </a:prstGeom>
                  </pic:spPr>
                </pic:pic>
              </a:graphicData>
            </a:graphic>
          </wp:inline>
        </w:drawing>
      </w:r>
    </w:p>
    <w:p w:rsidR="00D95DD7" w:rsidRDefault="00D95DD7">
      <w:pPr>
        <w:rPr>
          <w:sz w:val="20"/>
          <w:szCs w:val="20"/>
        </w:rPr>
      </w:pPr>
    </w:p>
    <w:p w:rsidR="00D95DD7" w:rsidRDefault="00D95DD7">
      <w:pPr>
        <w:rPr>
          <w:sz w:val="20"/>
          <w:szCs w:val="20"/>
        </w:rPr>
      </w:pPr>
    </w:p>
    <w:p w:rsidR="00D95DD7" w:rsidRDefault="00D95DD7">
      <w:pPr>
        <w:rPr>
          <w:sz w:val="20"/>
          <w:szCs w:val="20"/>
        </w:rPr>
      </w:pPr>
    </w:p>
    <w:p w:rsidR="00D95DD7" w:rsidRDefault="00D95DD7">
      <w:pPr>
        <w:rPr>
          <w:sz w:val="20"/>
          <w:szCs w:val="20"/>
        </w:rPr>
      </w:pPr>
    </w:p>
    <w:p w:rsidR="00D95DD7" w:rsidRDefault="00D95DD7">
      <w:pPr>
        <w:rPr>
          <w:sz w:val="20"/>
          <w:szCs w:val="20"/>
        </w:rPr>
      </w:pPr>
    </w:p>
    <w:p w:rsidR="00D95DD7" w:rsidRDefault="00D95DD7">
      <w:pPr>
        <w:rPr>
          <w:sz w:val="20"/>
          <w:szCs w:val="20"/>
        </w:rPr>
      </w:pPr>
    </w:p>
    <w:p w:rsidR="00D95DD7" w:rsidRDefault="00D95DD7">
      <w:pPr>
        <w:rPr>
          <w:sz w:val="20"/>
          <w:szCs w:val="20"/>
        </w:rPr>
      </w:pPr>
    </w:p>
    <w:p w:rsidR="00D95DD7" w:rsidRDefault="00D95DD7">
      <w:pPr>
        <w:rPr>
          <w:sz w:val="20"/>
          <w:szCs w:val="20"/>
        </w:rPr>
      </w:pPr>
    </w:p>
    <w:p w:rsidR="00D95DD7" w:rsidRDefault="00F96ECC">
      <w:pPr>
        <w:rPr>
          <w:rFonts w:asciiTheme="minorHAnsi" w:hAnsiTheme="minorHAnsi"/>
        </w:rPr>
      </w:pPr>
      <w:r>
        <w:rPr>
          <w:rFonts w:asciiTheme="minorHAnsi" w:eastAsia="SimSun" w:hAnsiTheme="minorHAnsi"/>
          <w:lang w:eastAsia="zh-CN"/>
        </w:rPr>
        <w:t xml:space="preserve">8.6</w:t>
      </w:r>
      <w:r>
        <w:rPr>
          <w:rFonts w:asciiTheme="minorHAnsi" w:hAnsiTheme="minorHAnsi"/>
          <w:lang w:eastAsia="zh-CN"/>
        </w:rPr>
        <w:tab/>
      </w:r>
      <w:r>
        <w:rPr>
          <w:rFonts w:asciiTheme="minorHAnsi" w:eastAsia="SimSun" w:hAnsiTheme="minorHAnsi"/>
          <w:lang w:eastAsia="zh-CN"/>
        </w:rPr>
        <w:t xml:space="preserve">Click Edit then click Add</w:t>
      </w:r>
    </w:p>
    <w:p w:rsidR="00D95DD7" w:rsidRDefault="00F96ECC">
      <w:pPr>
        <w:rPr>
          <w:sz w:val="20"/>
          <w:szCs w:val="20"/>
        </w:rPr>
      </w:pPr>
      <w:r>
        <w:rPr>
          <w:noProof/>
        </w:rPr>
        <w:drawing>
          <wp:inline distT="0" distB="0" distL="19050" distR="2540">
            <wp:extent cx="5274310" cy="3630930"/>
            <wp:effectExtent l="0" t="0" r="0" b="0"/>
            <wp:docPr id="111" name="图片 16" descr="C:\Users\Admin\AppData\Local\LINE\Cache\tmp\153413047177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6" descr="C:\Users\Admin\AppData\Local\LINE\Cache\tmp\1534130471774.jpg"/>
                    <pic:cNvPicPr>
                      <a:picLocks noChangeAspect="1" noChangeArrowheads="1"/>
                    </pic:cNvPicPr>
                  </pic:nvPicPr>
                  <pic:blipFill>
                    <a:blip r:embed="rId104"/>
                    <a:stretch>
                      <a:fillRect/>
                    </a:stretch>
                  </pic:blipFill>
                  <pic:spPr bwMode="auto">
                    <a:xfrm>
                      <a:off x="0" y="0"/>
                      <a:ext cx="5274310" cy="3630930"/>
                    </a:xfrm>
                    <a:prstGeom prst="rect">
                      <a:avLst/>
                    </a:prstGeom>
                  </pic:spPr>
                </pic:pic>
              </a:graphicData>
            </a:graphic>
          </wp:inline>
        </w:drawing>
      </w:r>
    </w:p>
    <w:p w:rsidR="00D95DD7" w:rsidRDefault="00D95DD7">
      <w:pPr>
        <w:rPr>
          <w:sz w:val="20"/>
          <w:szCs w:val="20"/>
        </w:rPr>
      </w:pPr>
    </w:p>
    <w:p w:rsidR="00D95DD7" w:rsidRDefault="00F96ECC">
      <w:pPr>
        <w:rPr>
          <w:rFonts w:asciiTheme="minorHAnsi" w:hAnsiTheme="minorHAnsi"/>
        </w:rPr>
      </w:pPr>
      <w:r>
        <w:rPr>
          <w:rFonts w:asciiTheme="minorHAnsi" w:eastAsia="SimSun" w:hAnsiTheme="minorHAnsi"/>
          <w:lang w:eastAsia="zh-CN"/>
        </w:rPr>
        <w:t xml:space="preserve">8.7</w:t>
      </w:r>
      <w:r>
        <w:rPr>
          <w:rFonts w:asciiTheme="minorHAnsi" w:hAnsiTheme="minorHAnsi"/>
          <w:lang w:eastAsia="zh-CN"/>
        </w:rPr>
        <w:tab/>
      </w:r>
      <w:r>
        <w:rPr>
          <w:rFonts w:asciiTheme="minorHAnsi" w:eastAsia="SimSun" w:hAnsiTheme="minorHAnsi"/>
          <w:lang w:eastAsia="zh-CN"/>
        </w:rPr>
        <w:t xml:space="preserve">按一下「進階...」然後「現在尋找」</w:t>
      </w:r>
    </w:p>
    <w:p w:rsidR="00D95DD7" w:rsidRDefault="00F96ECC">
      <w:pPr>
        <w:rPr>
          <w:sz w:val="20"/>
          <w:szCs w:val="20"/>
        </w:rPr>
      </w:pPr>
      <w:r>
        <w:rPr>
          <w:noProof/>
        </w:rPr>
        <w:drawing>
          <wp:inline distT="0" distB="0" distL="19050" distR="0">
            <wp:extent cx="4533900" cy="2639695"/>
            <wp:effectExtent l="0" t="0" r="0" b="0"/>
            <wp:docPr id="112" name="图片 19" descr="C:\Users\Admin\AppData\Local\LINE\Cache\tmp\15341317639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9" descr="C:\Users\Admin\AppData\Local\LINE\Cache\tmp\1534131763905.jpg"/>
                    <pic:cNvPicPr>
                      <a:picLocks noChangeAspect="1" noChangeArrowheads="1"/>
                    </pic:cNvPicPr>
                  </pic:nvPicPr>
                  <pic:blipFill>
                    <a:blip r:embed="rId105"/>
                    <a:stretch>
                      <a:fillRect/>
                    </a:stretch>
                  </pic:blipFill>
                  <pic:spPr bwMode="auto">
                    <a:xfrm>
                      <a:off x="0" y="0"/>
                      <a:ext cx="4533900" cy="2639695"/>
                    </a:xfrm>
                    <a:prstGeom prst="rect">
                      <a:avLst/>
                    </a:prstGeom>
                  </pic:spPr>
                </pic:pic>
              </a:graphicData>
            </a:graphic>
          </wp:inline>
        </w:drawing>
      </w:r>
    </w:p>
    <w:p w:rsidR="00D95DD7" w:rsidRDefault="00F96ECC">
      <w:pPr>
        <w:rPr>
          <w:sz w:val="20"/>
          <w:szCs w:val="20"/>
        </w:rPr>
      </w:pPr>
      <w:r>
        <w:rPr>
          <w:noProof/>
        </w:rPr>
        <w:drawing>
          <wp:inline distT="0" distB="0" distL="19050" distR="9525">
            <wp:extent cx="4067175" cy="4498340"/>
            <wp:effectExtent l="0" t="0" r="0" b="0"/>
            <wp:docPr id="113" name="图片 24" descr="C:\Users\Admin\AppData\Local\LINE\Cache\tmp\15341322122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24" descr="C:\Users\Admin\AppData\Local\LINE\Cache\tmp\1534132212261.jpg"/>
                    <pic:cNvPicPr>
                      <a:picLocks noChangeAspect="1" noChangeArrowheads="1"/>
                    </pic:cNvPicPr>
                  </pic:nvPicPr>
                  <pic:blipFill>
                    <a:blip r:embed="rId106"/>
                    <a:stretch>
                      <a:fillRect/>
                    </a:stretch>
                  </pic:blipFill>
                  <pic:spPr bwMode="auto">
                    <a:xfrm>
                      <a:off x="0" y="0"/>
                      <a:ext cx="4067175" cy="4498340"/>
                    </a:xfrm>
                    <a:prstGeom prst="rect">
                      <a:avLst/>
                    </a:prstGeom>
                  </pic:spPr>
                </pic:pic>
              </a:graphicData>
            </a:graphic>
          </wp:inline>
        </w:drawing>
      </w:r>
    </w:p>
    <w:p w:rsidR="00D95DD7" w:rsidRDefault="00D95DD7">
      <w:pPr>
        <w:rPr>
          <w:sz w:val="20"/>
          <w:szCs w:val="20"/>
        </w:rPr>
      </w:pPr>
    </w:p>
    <w:p w:rsidR="00D95DD7" w:rsidRDefault="00F96ECC">
      <w:pPr>
        <w:rPr>
          <w:rFonts w:asciiTheme="minorHAnsi" w:hAnsiTheme="minorHAnsi"/>
        </w:rPr>
      </w:pPr>
      <w:r>
        <w:rPr>
          <w:rFonts w:asciiTheme="minorHAnsi" w:eastAsia="SimSun" w:hAnsiTheme="minorHAnsi"/>
          <w:lang w:eastAsia="zh-CN"/>
        </w:rPr>
        <w:t xml:space="preserve">8.8Under Find Now, look for IIS_IUSRS, then click [OK]</w:t>
      </w:r>
    </w:p>
    <w:p w:rsidR="00D95DD7" w:rsidRDefault="00F96ECC">
      <w:pPr>
        <w:rPr>
          <w:sz w:val="20"/>
          <w:szCs w:val="20"/>
        </w:rPr>
      </w:pPr>
      <w:r>
        <w:rPr>
          <w:noProof/>
        </w:rPr>
        <w:drawing>
          <wp:inline distT="0" distB="0" distL="19050" distR="0">
            <wp:extent cx="4000500" cy="3600450"/>
            <wp:effectExtent l="0" t="0" r="0" b="0"/>
            <wp:docPr id="114" name="图片 27" descr="C:\Users\Admin\AppData\Local\LINE\Cache\tmp\15341334501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27" descr="C:\Users\Admin\AppData\Local\LINE\Cache\tmp\1534133450133.jpg"/>
                    <pic:cNvPicPr>
                      <a:picLocks noChangeAspect="1" noChangeArrowheads="1"/>
                    </pic:cNvPicPr>
                  </pic:nvPicPr>
                  <pic:blipFill>
                    <a:blip r:embed="rId107"/>
                    <a:stretch>
                      <a:fillRect/>
                    </a:stretch>
                  </pic:blipFill>
                  <pic:spPr bwMode="auto">
                    <a:xfrm>
                      <a:off x="0" y="0"/>
                      <a:ext cx="4000500" cy="3600450"/>
                    </a:xfrm>
                    <a:prstGeom prst="rect">
                      <a:avLst/>
                    </a:prstGeom>
                  </pic:spPr>
                </pic:pic>
              </a:graphicData>
            </a:graphic>
          </wp:inline>
        </w:drawing>
      </w:r>
      <w:r>
        <w:rPr>
          <w:sz w:val="20"/>
          <w:szCs w:val="20"/>
        </w:rPr>
        <w:t xml:space="preserve"> </w:t>
      </w:r>
    </w:p>
    <w:p w:rsidR="00D95DD7" w:rsidRDefault="00D95DD7">
      <w:pPr>
        <w:rPr>
          <w:sz w:val="20"/>
          <w:szCs w:val="20"/>
        </w:rPr>
      </w:pPr>
    </w:p>
    <w:p w:rsidR="00D95DD7" w:rsidRDefault="00D95DD7">
      <w:pPr>
        <w:rPr>
          <w:sz w:val="20"/>
          <w:szCs w:val="20"/>
        </w:rPr>
      </w:pPr>
    </w:p>
    <w:p w:rsidR="00D95DD7" w:rsidRDefault="00D95DD7">
      <w:pPr>
        <w:rPr>
          <w:sz w:val="20"/>
          <w:szCs w:val="20"/>
        </w:rPr>
      </w:pPr>
    </w:p>
    <w:p w:rsidR="00D95DD7" w:rsidRDefault="00D95DD7">
      <w:pPr>
        <w:rPr>
          <w:sz w:val="20"/>
          <w:szCs w:val="20"/>
        </w:rPr>
      </w:pPr>
    </w:p>
    <w:p w:rsidR="00D95DD7" w:rsidRDefault="00D95DD7">
      <w:pPr>
        <w:rPr>
          <w:sz w:val="20"/>
          <w:szCs w:val="20"/>
        </w:rPr>
      </w:pPr>
    </w:p>
    <w:p w:rsidR="00D95DD7" w:rsidRDefault="00F96ECC">
      <w:pPr>
        <w:rPr>
          <w:rFonts w:asciiTheme="minorHAnsi" w:hAnsiTheme="minorHAnsi"/>
        </w:rPr>
      </w:pPr>
      <w:r>
        <w:rPr>
          <w:rFonts w:asciiTheme="minorHAnsi" w:eastAsia="SimSun" w:hAnsiTheme="minorHAnsi"/>
          <w:lang w:eastAsia="zh-CN"/>
        </w:rPr>
        <w:t xml:space="preserve">8.9</w:t>
      </w:r>
      <w:r>
        <w:rPr>
          <w:rFonts w:asciiTheme="minorHAnsi" w:hAnsiTheme="minorHAnsi"/>
          <w:lang w:eastAsia="zh-CN"/>
        </w:rPr>
        <w:tab/>
      </w:r>
      <w:r>
        <w:rPr>
          <w:rFonts w:asciiTheme="minorHAnsi" w:eastAsia="SimSun" w:hAnsiTheme="minorHAnsi"/>
          <w:lang w:eastAsia="zh-CN"/>
        </w:rPr>
        <w:t xml:space="preserve">Click [OK]</w:t>
      </w:r>
    </w:p>
    <w:p w:rsidR="00D95DD7" w:rsidRDefault="00F96ECC">
      <w:pPr>
        <w:rPr>
          <w:sz w:val="20"/>
          <w:szCs w:val="20"/>
        </w:rPr>
      </w:pPr>
      <w:r>
        <w:rPr>
          <w:noProof/>
        </w:rPr>
        <w:drawing>
          <wp:inline distT="0" distB="0" distL="19050" distR="0">
            <wp:extent cx="4495800" cy="2476500"/>
            <wp:effectExtent l="0" t="0" r="0" b="0"/>
            <wp:docPr id="115" name="图片 36" descr="C:\Users\Admin\AppData\Local\LINE\Cache\tmp\15341336904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36" descr="C:\Users\Admin\AppData\Local\LINE\Cache\tmp\1534133690477.jpg"/>
                    <pic:cNvPicPr>
                      <a:picLocks noChangeAspect="1" noChangeArrowheads="1"/>
                    </pic:cNvPicPr>
                  </pic:nvPicPr>
                  <pic:blipFill>
                    <a:blip r:embed="rId108"/>
                    <a:stretch>
                      <a:fillRect/>
                    </a:stretch>
                  </pic:blipFill>
                  <pic:spPr bwMode="auto">
                    <a:xfrm>
                      <a:off x="0" y="0"/>
                      <a:ext cx="4495800" cy="2476500"/>
                    </a:xfrm>
                    <a:prstGeom prst="rect">
                      <a:avLst/>
                    </a:prstGeom>
                  </pic:spPr>
                </pic:pic>
              </a:graphicData>
            </a:graphic>
          </wp:inline>
        </w:drawing>
      </w:r>
    </w:p>
    <w:p w:rsidR="00D95DD7" w:rsidRDefault="00D95DD7">
      <w:pPr>
        <w:rPr>
          <w:sz w:val="20"/>
          <w:szCs w:val="20"/>
        </w:rPr>
      </w:pPr>
    </w:p>
    <w:p w:rsidR="00D95DD7" w:rsidRDefault="00F96ECC">
      <w:pPr>
        <w:rPr>
          <w:rFonts w:asciiTheme="minorHAnsi" w:hAnsiTheme="minorHAnsi"/>
        </w:rPr>
      </w:pPr>
      <w:r>
        <w:rPr>
          <w:rFonts w:asciiTheme="minorHAnsi" w:eastAsia="SimSun" w:hAnsiTheme="minorHAnsi"/>
          <w:lang w:eastAsia="zh-CN"/>
        </w:rPr>
        <w:t xml:space="preserve">8.10</w:t>
      </w:r>
      <w:r>
        <w:rPr>
          <w:rFonts w:asciiTheme="minorHAnsi" w:hAnsiTheme="minorHAnsi"/>
          <w:lang w:eastAsia="zh-CN"/>
        </w:rPr>
        <w:tab/>
      </w:r>
      <w:r>
        <w:rPr>
          <w:rFonts w:asciiTheme="minorHAnsi" w:eastAsia="SimSun" w:hAnsiTheme="minorHAnsi"/>
          <w:lang w:eastAsia="zh-CN"/>
        </w:rPr>
        <w:t xml:space="preserve">Click Allow for all of the permissions of IIS_IUSRS, then click [OK]</w:t>
      </w:r>
    </w:p>
    <w:p w:rsidR="00D95DD7" w:rsidRDefault="00D95DD7">
      <w:pPr>
        <w:rPr>
          <w:sz w:val="20"/>
          <w:szCs w:val="20"/>
        </w:rPr>
      </w:pPr>
    </w:p>
    <w:p w:rsidR="00D95DD7" w:rsidRDefault="00F96ECC">
      <w:pPr>
        <w:rPr>
          <w:sz w:val="20"/>
          <w:szCs w:val="20"/>
        </w:rPr>
      </w:pPr>
      <w:r>
        <w:rPr>
          <w:noProof/>
        </w:rPr>
        <w:drawing>
          <wp:inline distT="0" distB="0" distL="19050" distR="0">
            <wp:extent cx="3581400" cy="4352925"/>
            <wp:effectExtent l="0" t="0" r="0" b="0"/>
            <wp:docPr id="116" name="图片 42" descr="C:\Users\Admin\AppData\Local\LINE\Cache\tmp\15341339011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42" descr="C:\Users\Admin\AppData\Local\LINE\Cache\tmp\1534133901162.jpg"/>
                    <pic:cNvPicPr>
                      <a:picLocks noChangeAspect="1" noChangeArrowheads="1"/>
                    </pic:cNvPicPr>
                  </pic:nvPicPr>
                  <pic:blipFill>
                    <a:blip r:embed="rId109"/>
                    <a:stretch>
                      <a:fillRect/>
                    </a:stretch>
                  </pic:blipFill>
                  <pic:spPr bwMode="auto">
                    <a:xfrm>
                      <a:off x="0" y="0"/>
                      <a:ext cx="3581400" cy="4352925"/>
                    </a:xfrm>
                    <a:prstGeom prst="rect">
                      <a:avLst/>
                    </a:prstGeom>
                  </pic:spPr>
                </pic:pic>
              </a:graphicData>
            </a:graphic>
          </wp:inline>
        </w:drawing>
      </w:r>
    </w:p>
    <w:p w:rsidR="00D95DD7" w:rsidRDefault="00D95DD7">
      <w:pPr>
        <w:rPr>
          <w:sz w:val="20"/>
          <w:szCs w:val="20"/>
        </w:rPr>
      </w:pPr>
    </w:p>
    <w:p w:rsidR="00D95DD7" w:rsidRDefault="00D95DD7">
      <w:pPr>
        <w:rPr>
          <w:sz w:val="20"/>
          <w:szCs w:val="20"/>
        </w:rPr>
      </w:pPr>
    </w:p>
    <w:p w:rsidR="00D95DD7" w:rsidRDefault="00D95DD7">
      <w:pPr>
        <w:rPr>
          <w:sz w:val="20"/>
          <w:szCs w:val="20"/>
        </w:rPr>
      </w:pPr>
    </w:p>
    <w:p w:rsidR="00D95DD7" w:rsidRDefault="00D95DD7">
      <w:pPr>
        <w:rPr>
          <w:sz w:val="20"/>
          <w:szCs w:val="20"/>
        </w:rPr>
      </w:pPr>
    </w:p>
    <w:p w:rsidR="00D95DD7" w:rsidRDefault="00D95DD7">
      <w:pPr>
        <w:rPr>
          <w:sz w:val="20"/>
          <w:szCs w:val="20"/>
        </w:rPr>
      </w:pPr>
    </w:p>
    <w:p w:rsidR="00D95DD7" w:rsidRDefault="00D95DD7">
      <w:pPr>
        <w:rPr>
          <w:sz w:val="20"/>
          <w:szCs w:val="20"/>
        </w:rPr>
      </w:pPr>
    </w:p>
    <w:p w:rsidR="00D95DD7" w:rsidRDefault="00D95DD7">
      <w:pPr>
        <w:rPr>
          <w:sz w:val="20"/>
          <w:szCs w:val="20"/>
        </w:rPr>
      </w:pPr>
    </w:p>
    <w:p w:rsidR="00D95DD7" w:rsidRDefault="00D95DD7">
      <w:pPr>
        <w:rPr>
          <w:sz w:val="20"/>
          <w:szCs w:val="20"/>
        </w:rPr>
      </w:pPr>
    </w:p>
    <w:p w:rsidR="00D95DD7" w:rsidRDefault="00D95DD7">
      <w:pPr>
        <w:rPr>
          <w:sz w:val="20"/>
          <w:szCs w:val="20"/>
        </w:rPr>
      </w:pPr>
    </w:p>
    <w:p w:rsidR="00D95DD7" w:rsidRDefault="00D95DD7">
      <w:pPr>
        <w:rPr>
          <w:sz w:val="20"/>
          <w:szCs w:val="20"/>
        </w:rPr>
      </w:pPr>
    </w:p>
    <w:p w:rsidR="00D95DD7" w:rsidRDefault="00D95DD7">
      <w:pPr>
        <w:rPr>
          <w:sz w:val="20"/>
          <w:szCs w:val="20"/>
        </w:rPr>
      </w:pPr>
    </w:p>
    <w:p w:rsidR="00D95DD7" w:rsidRDefault="00D95DD7">
      <w:pPr>
        <w:rPr>
          <w:sz w:val="20"/>
          <w:szCs w:val="20"/>
        </w:rPr>
      </w:pPr>
    </w:p>
    <w:p w:rsidR="00D95DD7" w:rsidRDefault="00F96ECC">
      <w:pPr>
        <w:rPr>
          <w:sz w:val="20"/>
          <w:szCs w:val="20"/>
        </w:rPr>
      </w:pPr>
      <w:r>
        <w:rPr>
          <w:rFonts w:asciiTheme="minorHAnsi" w:eastAsia="SimSun" w:hAnsiTheme="minorHAnsi"/>
          <w:lang w:eastAsia="zh-CN"/>
        </w:rPr>
        <w:t xml:space="preserve">8.11</w:t>
      </w:r>
      <w:r>
        <w:rPr>
          <w:sz w:val="20"/>
          <w:szCs w:val="20"/>
          <w:lang w:eastAsia="zh-CN"/>
        </w:rPr>
        <w:tab/>
      </w:r>
      <w:r>
        <w:rPr>
          <w:rFonts w:asciiTheme="minorHAnsi" w:eastAsia="SimSun" w:hAnsiTheme="minorHAnsi"/>
          <w:lang w:eastAsia="zh-CN"/>
        </w:rPr>
        <w:t xml:space="preserve">Check to see if IIS_IUSRS has all the permissions allowed, click [OK]</w:t>
      </w:r>
    </w:p>
    <w:p w:rsidR="00D95DD7" w:rsidRDefault="00F96ECC">
      <w:pPr>
        <w:rPr>
          <w:sz w:val="20"/>
          <w:szCs w:val="20"/>
        </w:rPr>
      </w:pPr>
      <w:r>
        <w:rPr>
          <w:noProof/>
        </w:rPr>
        <w:drawing>
          <wp:inline distT="0" distB="0" distL="19050" distR="9525">
            <wp:extent cx="3609975" cy="4924425"/>
            <wp:effectExtent l="0" t="0" r="0" b="0"/>
            <wp:docPr id="117" name="图片 45" descr="C:\Users\Admin\AppData\Local\LINE\Cache\tmp\15341340541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45" descr="C:\Users\Admin\AppData\Local\LINE\Cache\tmp\1534134054170.jpg"/>
                    <pic:cNvPicPr>
                      <a:picLocks noChangeAspect="1" noChangeArrowheads="1"/>
                    </pic:cNvPicPr>
                  </pic:nvPicPr>
                  <pic:blipFill>
                    <a:blip r:embed="rId110"/>
                    <a:stretch>
                      <a:fillRect/>
                    </a:stretch>
                  </pic:blipFill>
                  <pic:spPr bwMode="auto">
                    <a:xfrm>
                      <a:off x="0" y="0"/>
                      <a:ext cx="3609975" cy="4924425"/>
                    </a:xfrm>
                    <a:prstGeom prst="rect">
                      <a:avLst/>
                    </a:prstGeom>
                  </pic:spPr>
                </pic:pic>
              </a:graphicData>
            </a:graphic>
          </wp:inline>
        </w:drawing>
      </w:r>
    </w:p>
    <w:p w:rsidR="00D95DD7" w:rsidRDefault="00D95DD7">
      <w:pPr>
        <w:sectPr w:rsidR="00D95DD7">
          <w:pgSz w:w="12240" w:h="15840"/>
          <w:pgMar w:top="700" w:right="1440" w:bottom="600" w:left="1000" w:header="0" w:footer="0" w:gutter="0"/>
          <w:cols w:space="720"/>
          <w:formProt w:val="0"/>
          <w:docGrid w:linePitch="100" w:charSpace="4096"/>
        </w:sectPr>
      </w:pPr>
      <w:bookmarkStart w:id="655" w:name="_Hlk8317537"/>
      <w:bookmarkEnd w:id="655"/>
    </w:p>
    <w:p w:rsidR="00D95DD7" w:rsidRDefault="00F96ECC">
      <w:pPr>
        <w:rPr>
          <w:rFonts w:ascii="Calibri" w:eastAsia="Calibri" w:hAnsi="Calibri" w:cs="Calibri"/>
        </w:rPr>
      </w:pPr>
      <w:bookmarkStart w:id="656" w:name="page39"/>
      <w:bookmarkEnd w:id="656"/>
      <w:r>
        <w:rPr>
          <w:noProof/>
        </w:rPr>
        <w:drawing>
          <wp:anchor distT="0" distB="0" distL="0" distR="0" simplePos="0" relativeHeight="102"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118"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03"/>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t xml:space="preserve">DIKO 安裝導覽 v1.0</w:t>
      </w:r>
    </w:p>
    <w:p w:rsidR="00D95DD7" w:rsidRDefault="00D95DD7">
      <w:pPr>
        <w:spacing w:line="207" w:lineRule="exact"/>
        <w:rPr>
          <w:sz w:val="20"/>
          <w:szCs w:val="20"/>
        </w:rPr>
      </w:pPr>
    </w:p>
    <w:p w:rsidR="00D95DD7" w:rsidRDefault="00F96ECC">
      <w:pPr>
        <w:tabs>
          <w:tab w:val="left" w:pos="700"/>
        </w:tabs>
        <w:rPr>
          <w:sz w:val="20"/>
          <w:szCs w:val="20"/>
        </w:rPr>
      </w:pPr>
      <w:r>
        <w:rPr>
          <w:rFonts w:ascii="Cambria" w:eastAsia="SimSun" w:hAnsi="Cambria" w:cs="Cambria"/>
          <w:b/>
          <w:bCs/>
          <w:color w:val="365F91"/>
          <w:sz w:val="40"/>
          <w:szCs w:val="40"/>
          <w:lang w:eastAsia="zh-CN"/>
        </w:rPr>
        <w:t xml:space="preserve">9</w:t>
      </w:r>
      <w:r>
        <w:rPr>
          <w:rFonts w:ascii="Cambria" w:eastAsia="新細明體" w:hAnsi="Cambria" w:cs="Cambria"/>
          <w:b/>
          <w:bCs/>
          <w:color w:val="365F91"/>
          <w:sz w:val="40"/>
          <w:szCs w:val="40"/>
          <w:lang w:eastAsia="zh-CN"/>
        </w:rPr>
        <w:tab/>
      </w:r>
      <w:r>
        <w:rPr>
          <w:rFonts w:ascii="Cambria" w:eastAsia="SimSun" w:hAnsi="Cambria" w:cs="Cambria"/>
          <w:b/>
          <w:bCs/>
          <w:color w:val="365F91"/>
          <w:sz w:val="40"/>
          <w:szCs w:val="40"/>
          <w:lang w:eastAsia="zh-CN"/>
        </w:rPr>
        <w:t xml:space="preserve">在IIS中新增Web application</w:t>
      </w:r>
    </w:p>
    <w:p w:rsidR="00D95DD7" w:rsidRDefault="00D95DD7">
      <w:pPr>
        <w:spacing w:line="305" w:lineRule="exact"/>
        <w:rPr>
          <w:sz w:val="20"/>
          <w:szCs w:val="20"/>
        </w:rPr>
      </w:pPr>
    </w:p>
    <w:p w:rsidR="00D95DD7" w:rsidRDefault="00F96ECC">
      <w:pPr>
        <w:tabs>
          <w:tab w:val="left" w:pos="700"/>
        </w:tabs>
        <w:rPr>
          <w:sz w:val="20"/>
          <w:szCs w:val="20"/>
        </w:rPr>
      </w:pPr>
      <w:r>
        <w:rPr>
          <w:rFonts w:ascii="Calibri" w:eastAsia="SimSun" w:hAnsi="Calibri" w:cs="Calibri"/>
          <w:lang w:eastAsia="zh-CN"/>
        </w:rPr>
        <w:t xml:space="preserve">9.1</w:t>
      </w:r>
      <w:r>
        <w:rPr>
          <w:sz w:val="20"/>
          <w:szCs w:val="20"/>
          <w:lang w:eastAsia="zh-CN"/>
        </w:rPr>
        <w:tab/>
      </w:r>
      <w:r>
        <w:rPr>
          <w:rFonts w:ascii="Calibri" w:eastAsia="SimSun" w:hAnsi="Calibri" w:cs="Calibri"/>
          <w:lang w:eastAsia="zh-CN"/>
        </w:rPr>
        <w:t xml:space="preserve">Search “IIS Management Console”</w:t>
      </w:r>
    </w:p>
    <w:p w:rsidR="00D95DD7" w:rsidRDefault="00F96ECC">
      <w:pPr>
        <w:spacing w:line="20" w:lineRule="exact"/>
        <w:rPr>
          <w:sz w:val="20"/>
          <w:szCs w:val="20"/>
        </w:rPr>
      </w:pPr>
      <w:r>
        <w:rPr>
          <w:noProof/>
          <w:sz w:val="20"/>
          <w:szCs w:val="20"/>
        </w:rPr>
        <w:drawing>
          <wp:anchor distT="0" distB="0" distL="0" distR="0" simplePos="0" relativeHeight="103" behindDoc="1" locked="0" layoutInCell="1" allowOverlap="1">
            <wp:simplePos x="0" y="0"/>
            <wp:positionH relativeFrom="column">
              <wp:posOffset>462280</wp:posOffset>
            </wp:positionH>
            <wp:positionV relativeFrom="paragraph">
              <wp:posOffset>27305</wp:posOffset>
            </wp:positionV>
            <wp:extent cx="5043805" cy="3569335"/>
            <wp:effectExtent l="0" t="0" r="0" b="0"/>
            <wp:wrapNone/>
            <wp:docPr id="119"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04"/>
                    <pic:cNvPicPr>
                      <a:picLocks noChangeAspect="1" noChangeArrowheads="1"/>
                    </pic:cNvPicPr>
                  </pic:nvPicPr>
                  <pic:blipFill>
                    <a:blip r:embed="rId111"/>
                    <a:stretch>
                      <a:fillRect/>
                    </a:stretch>
                  </pic:blipFill>
                  <pic:spPr bwMode="auto">
                    <a:xfrm>
                      <a:off x="0" y="0"/>
                      <a:ext cx="5043805" cy="3569335"/>
                    </a:xfrm>
                    <a:prstGeom prst="rect">
                      <a:avLst/>
                    </a:prstGeom>
                  </pic:spPr>
                </pic:pic>
              </a:graphicData>
            </a:graphic>
          </wp:anchor>
        </w:drawing>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81" w:lineRule="exact"/>
        <w:rPr>
          <w:sz w:val="20"/>
          <w:szCs w:val="20"/>
        </w:rPr>
      </w:pPr>
    </w:p>
    <w:p w:rsidR="00D95DD7" w:rsidRDefault="00F96ECC">
      <w:pPr>
        <w:tabs>
          <w:tab w:val="left" w:pos="700"/>
        </w:tabs>
        <w:spacing w:line="283" w:lineRule="auto"/>
        <w:ind w:left="720" w:hanging="719"/>
        <w:rPr>
          <w:sz w:val="20"/>
          <w:szCs w:val="20"/>
        </w:rPr>
      </w:pPr>
      <w:r>
        <w:rPr>
          <w:rFonts w:ascii="Calibri" w:eastAsia="SimSun" w:hAnsi="Calibri" w:cs="Calibri"/>
          <w:lang w:eastAsia="zh-CN"/>
        </w:rPr>
        <w:t xml:space="preserve">9.2</w:t>
      </w:r>
      <w:r>
        <w:rPr>
          <w:sz w:val="20"/>
          <w:szCs w:val="20"/>
          <w:lang w:eastAsia="zh-CN"/>
        </w:rPr>
        <w:tab/>
      </w:r>
      <w:r>
        <w:rPr>
          <w:rFonts w:ascii="Calibri" w:eastAsia="SimSun" w:hAnsi="Calibri" w:cs="Calibri"/>
          <w:lang w:eastAsia="zh-CN"/>
        </w:rPr>
        <w:t xml:space="preserve">Expand the Connections tree to “Default Web Site” on the Server and right click “Default Web Site”, then select “Add Application”</w:t>
      </w:r>
    </w:p>
    <w:p w:rsidR="00D95DD7" w:rsidRDefault="00F96ECC">
      <w:pPr>
        <w:spacing w:line="20" w:lineRule="exact"/>
        <w:rPr>
          <w:sz w:val="20"/>
          <w:szCs w:val="20"/>
        </w:rPr>
        <w:sectPr w:rsidR="00D95DD7">
          <w:pgSz w:w="12240" w:h="15840"/>
          <w:pgMar w:top="700" w:right="1140" w:bottom="1440" w:left="1000" w:header="0" w:footer="0" w:gutter="0"/>
          <w:cols w:space="720"/>
          <w:formProt w:val="0"/>
          <w:docGrid w:linePitch="100" w:charSpace="4096"/>
        </w:sectPr>
      </w:pPr>
      <w:r>
        <w:rPr>
          <w:noProof/>
          <w:sz w:val="20"/>
          <w:szCs w:val="20"/>
        </w:rPr>
        <w:drawing>
          <wp:anchor distT="0" distB="0" distL="0" distR="0" simplePos="0" relativeHeight="104" behindDoc="1" locked="0" layoutInCell="1" allowOverlap="1">
            <wp:simplePos x="0" y="0"/>
            <wp:positionH relativeFrom="column">
              <wp:posOffset>462280</wp:posOffset>
            </wp:positionH>
            <wp:positionV relativeFrom="paragraph">
              <wp:posOffset>-10160</wp:posOffset>
            </wp:positionV>
            <wp:extent cx="6038215" cy="3623945"/>
            <wp:effectExtent l="0" t="0" r="0" b="0"/>
            <wp:wrapNone/>
            <wp:docPr id="120"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05"/>
                    <pic:cNvPicPr>
                      <a:picLocks noChangeAspect="1" noChangeArrowheads="1"/>
                    </pic:cNvPicPr>
                  </pic:nvPicPr>
                  <pic:blipFill>
                    <a:blip r:embed="rId112"/>
                    <a:stretch>
                      <a:fillRect/>
                    </a:stretch>
                  </pic:blipFill>
                  <pic:spPr bwMode="auto">
                    <a:xfrm>
                      <a:off x="0" y="0"/>
                      <a:ext cx="6038215" cy="3623945"/>
                    </a:xfrm>
                    <a:prstGeom prst="rect">
                      <a:avLst/>
                    </a:prstGeom>
                  </pic:spPr>
                </pic:pic>
              </a:graphicData>
            </a:graphic>
          </wp:anchor>
        </w:drawing>
      </w:r>
    </w:p>
    <w:p w:rsidR="00D95DD7" w:rsidRDefault="00F96ECC">
      <w:pPr>
        <w:rPr>
          <w:sz w:val="20"/>
          <w:szCs w:val="20"/>
        </w:rPr>
      </w:pPr>
      <w:bookmarkStart w:id="657" w:name="page40"/>
      <w:bookmarkEnd w:id="657"/>
      <w:r>
        <w:rPr>
          <w:noProof/>
        </w:rPr>
        <w:drawing>
          <wp:anchor distT="0" distB="0" distL="0" distR="0" simplePos="0" relativeHeight="105"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121"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06"/>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t xml:space="preserve">DIKO 安裝導覽 v1.0</w:t>
      </w:r>
    </w:p>
    <w:p w:rsidR="00D95DD7" w:rsidRDefault="00D95DD7">
      <w:pPr>
        <w:spacing w:line="241" w:lineRule="exact"/>
        <w:rPr>
          <w:sz w:val="20"/>
          <w:szCs w:val="20"/>
        </w:rPr>
      </w:pPr>
    </w:p>
    <w:p w:rsidR="00D95DD7" w:rsidRDefault="00F96ECC">
      <w:pPr>
        <w:tabs>
          <w:tab w:val="left" w:pos="700"/>
        </w:tabs>
        <w:rPr>
          <w:sz w:val="20"/>
          <w:szCs w:val="20"/>
        </w:rPr>
      </w:pPr>
      <w:r>
        <w:rPr>
          <w:rFonts w:ascii="Calibri" w:eastAsia="SimSun" w:hAnsi="Calibri" w:cs="Calibri"/>
          <w:lang w:eastAsia="zh-CN"/>
        </w:rPr>
        <w:t xml:space="preserve">9.3</w:t>
      </w:r>
      <w:r>
        <w:rPr>
          <w:sz w:val="20"/>
          <w:szCs w:val="20"/>
          <w:lang w:eastAsia="zh-CN"/>
        </w:rPr>
        <w:tab/>
      </w:r>
      <w:r>
        <w:rPr>
          <w:rFonts w:ascii="Calibri" w:eastAsia="SimSun" w:hAnsi="Calibri" w:cs="Calibri"/>
          <w:lang w:eastAsia="zh-CN"/>
        </w:rPr>
        <w:t xml:space="preserve">Input “</w:t>
      </w:r>
      <w:proofErr w:type="spellStart"/>
      <w:r>
        <w:rPr>
          <w:rFonts w:ascii="Calibri" w:eastAsia="SimSun" w:hAnsi="Calibri" w:cs="Calibri"/>
          <w:b/>
          <w:bCs/>
          <w:lang w:eastAsia="zh-CN"/>
        </w:rPr>
        <w:t xml:space="preserve">diko</w:t>
      </w:r>
      <w:proofErr w:type="spellEnd"/>
      <w:r>
        <w:rPr>
          <w:rFonts w:ascii="Calibri" w:eastAsia="SimSun" w:hAnsi="Calibri" w:cs="Calibri"/>
          <w:lang w:eastAsia="zh-CN"/>
        </w:rPr>
        <w:t xml:space="preserve">” as Alias, and select “</w:t>
      </w:r>
      <w:r>
        <w:rPr>
          <w:rFonts w:ascii="Calibri" w:eastAsia="SimSun" w:hAnsi="Calibri" w:cs="Calibri"/>
          <w:b/>
          <w:bCs/>
          <w:lang w:eastAsia="zh-CN"/>
        </w:rPr>
        <w:t xml:space="preserve">C:\DIKO\Web</w:t>
      </w:r>
      <w:r>
        <w:rPr>
          <w:rFonts w:ascii="Calibri" w:eastAsia="SimSun" w:hAnsi="Calibri" w:cs="Calibri"/>
          <w:lang w:eastAsia="zh-CN"/>
        </w:rPr>
        <w:t xml:space="preserve">” (Default installed path) as “Physical Path”, then click [</w:t>
      </w:r>
      <w:r>
        <w:rPr>
          <w:rFonts w:ascii="Calibri" w:eastAsia="SimSun" w:hAnsi="Calibri" w:cs="Calibri"/>
          <w:b/>
          <w:bCs/>
          <w:lang w:eastAsia="zh-CN"/>
        </w:rPr>
        <w:t xml:space="preserve">OK</w:t>
      </w:r>
      <w:r>
        <w:rPr>
          <w:rFonts w:ascii="Calibri" w:eastAsia="SimSun" w:hAnsi="Calibri" w:cs="Calibri"/>
          <w:lang w:eastAsia="zh-CN"/>
        </w:rPr>
        <w:t xml:space="preserve">]</w:t>
      </w:r>
    </w:p>
    <w:p w:rsidR="00D95DD7" w:rsidRDefault="00F96ECC">
      <w:pPr>
        <w:spacing w:line="20" w:lineRule="exact"/>
        <w:rPr>
          <w:sz w:val="20"/>
          <w:szCs w:val="20"/>
        </w:rPr>
      </w:pPr>
      <w:r>
        <w:rPr>
          <w:noProof/>
          <w:sz w:val="20"/>
          <w:szCs w:val="20"/>
        </w:rPr>
        <w:drawing>
          <wp:anchor distT="0" distB="0" distL="0" distR="0" simplePos="0" relativeHeight="106" behindDoc="1" locked="0" layoutInCell="1" allowOverlap="1">
            <wp:simplePos x="0" y="0"/>
            <wp:positionH relativeFrom="column">
              <wp:posOffset>462280</wp:posOffset>
            </wp:positionH>
            <wp:positionV relativeFrom="paragraph">
              <wp:posOffset>28575</wp:posOffset>
            </wp:positionV>
            <wp:extent cx="4847590" cy="3610610"/>
            <wp:effectExtent l="0" t="0" r="0" b="0"/>
            <wp:wrapNone/>
            <wp:docPr id="122"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07"/>
                    <pic:cNvPicPr>
                      <a:picLocks noChangeAspect="1" noChangeArrowheads="1"/>
                    </pic:cNvPicPr>
                  </pic:nvPicPr>
                  <pic:blipFill>
                    <a:blip r:embed="rId113"/>
                    <a:stretch>
                      <a:fillRect/>
                    </a:stretch>
                  </pic:blipFill>
                  <pic:spPr bwMode="auto">
                    <a:xfrm>
                      <a:off x="0" y="0"/>
                      <a:ext cx="4847590" cy="3610610"/>
                    </a:xfrm>
                    <a:prstGeom prst="rect">
                      <a:avLst/>
                    </a:prstGeom>
                  </pic:spPr>
                </pic:pic>
              </a:graphicData>
            </a:graphic>
          </wp:anchor>
        </w:drawing>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347" w:lineRule="exact"/>
        <w:rPr>
          <w:sz w:val="20"/>
          <w:szCs w:val="20"/>
        </w:rPr>
      </w:pPr>
    </w:p>
    <w:p w:rsidR="00D95DD7" w:rsidRDefault="00F96ECC">
      <w:pPr>
        <w:tabs>
          <w:tab w:val="left" w:pos="700"/>
        </w:tabs>
        <w:spacing w:line="283" w:lineRule="auto"/>
        <w:ind w:left="720" w:right="920" w:hanging="719"/>
        <w:rPr>
          <w:sz w:val="20"/>
          <w:szCs w:val="20"/>
        </w:rPr>
      </w:pPr>
      <w:r>
        <w:rPr>
          <w:rFonts w:ascii="Calibri" w:eastAsia="SimSun" w:hAnsi="Calibri" w:cs="Calibri"/>
          <w:lang w:eastAsia="zh-CN"/>
        </w:rPr>
        <w:t xml:space="preserve">9.4</w:t>
      </w:r>
      <w:r>
        <w:rPr>
          <w:sz w:val="20"/>
          <w:szCs w:val="20"/>
          <w:lang w:eastAsia="zh-CN"/>
        </w:rPr>
        <w:tab/>
      </w:r>
      <w:r>
        <w:rPr>
          <w:rFonts w:ascii="Calibri" w:eastAsia="SimSun" w:hAnsi="Calibri" w:cs="Calibri"/>
          <w:lang w:eastAsia="zh-CN"/>
        </w:rPr>
        <w:t xml:space="preserve">Select “</w:t>
      </w:r>
      <w:r>
        <w:rPr>
          <w:rFonts w:ascii="Calibri" w:eastAsia="SimSun" w:hAnsi="Calibri" w:cs="Calibri"/>
          <w:b/>
          <w:bCs/>
          <w:lang w:eastAsia="zh-CN"/>
        </w:rPr>
        <w:t xml:space="preserve">Application Pools</w:t>
      </w:r>
      <w:r>
        <w:rPr>
          <w:rFonts w:ascii="Calibri" w:eastAsia="SimSun" w:hAnsi="Calibri" w:cs="Calibri"/>
          <w:lang w:eastAsia="zh-CN"/>
        </w:rPr>
        <w:t xml:space="preserve">” on the left, then right click “</w:t>
      </w:r>
      <w:proofErr w:type="spellStart"/>
      <w:r>
        <w:rPr>
          <w:rFonts w:ascii="Calibri" w:eastAsia="SimSun" w:hAnsi="Calibri" w:cs="Calibri"/>
          <w:b/>
          <w:bCs/>
          <w:lang w:eastAsia="zh-CN"/>
        </w:rPr>
        <w:t xml:space="preserve">DefaultAppPool</w:t>
      </w:r>
      <w:proofErr w:type="spellEnd"/>
      <w:r>
        <w:rPr>
          <w:rFonts w:ascii="Calibri" w:eastAsia="SimSun" w:hAnsi="Calibri" w:cs="Calibri"/>
          <w:lang w:eastAsia="zh-CN"/>
        </w:rPr>
        <w:t xml:space="preserve">” on the right, and select “</w:t>
      </w:r>
      <w:r>
        <w:rPr>
          <w:rFonts w:ascii="Calibri" w:eastAsia="SimSun" w:hAnsi="Calibri" w:cs="Calibri"/>
          <w:b/>
          <w:bCs/>
          <w:lang w:eastAsia="zh-CN"/>
        </w:rPr>
        <w:t xml:space="preserve">Advanced Settings…</w:t>
      </w:r>
      <w:r>
        <w:rPr>
          <w:rFonts w:ascii="Calibri" w:eastAsia="SimSun" w:hAnsi="Calibri" w:cs="Calibri"/>
          <w:lang w:eastAsia="zh-CN"/>
        </w:rPr>
        <w:t xml:space="preserve">”</w:t>
      </w:r>
    </w:p>
    <w:p w:rsidR="00D95DD7" w:rsidRDefault="00F96ECC">
      <w:pPr>
        <w:spacing w:line="20" w:lineRule="exact"/>
        <w:rPr>
          <w:sz w:val="20"/>
          <w:szCs w:val="20"/>
        </w:rPr>
        <w:sectPr w:rsidR="00D95DD7">
          <w:pgSz w:w="12240" w:h="15840"/>
          <w:pgMar w:top="700" w:right="1020" w:bottom="1440" w:left="1000" w:header="0" w:footer="0" w:gutter="0"/>
          <w:cols w:space="720"/>
          <w:formProt w:val="0"/>
          <w:docGrid w:linePitch="100" w:charSpace="4096"/>
        </w:sectPr>
      </w:pPr>
      <w:r>
        <w:rPr>
          <w:noProof/>
          <w:sz w:val="20"/>
          <w:szCs w:val="20"/>
        </w:rPr>
        <w:drawing>
          <wp:anchor distT="0" distB="0" distL="0" distR="0" simplePos="0" relativeHeight="107" behindDoc="1" locked="0" layoutInCell="1" allowOverlap="1">
            <wp:simplePos x="0" y="0"/>
            <wp:positionH relativeFrom="column">
              <wp:posOffset>462280</wp:posOffset>
            </wp:positionH>
            <wp:positionV relativeFrom="paragraph">
              <wp:posOffset>-10160</wp:posOffset>
            </wp:positionV>
            <wp:extent cx="5942330" cy="4220210"/>
            <wp:effectExtent l="0" t="0" r="0" b="0"/>
            <wp:wrapNone/>
            <wp:docPr id="123"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08"/>
                    <pic:cNvPicPr>
                      <a:picLocks noChangeAspect="1" noChangeArrowheads="1"/>
                    </pic:cNvPicPr>
                  </pic:nvPicPr>
                  <pic:blipFill>
                    <a:blip r:embed="rId114"/>
                    <a:stretch>
                      <a:fillRect/>
                    </a:stretch>
                  </pic:blipFill>
                  <pic:spPr bwMode="auto">
                    <a:xfrm>
                      <a:off x="0" y="0"/>
                      <a:ext cx="5942330" cy="4220210"/>
                    </a:xfrm>
                    <a:prstGeom prst="rect">
                      <a:avLst/>
                    </a:prstGeom>
                  </pic:spPr>
                </pic:pic>
              </a:graphicData>
            </a:graphic>
          </wp:anchor>
        </w:drawing>
      </w:r>
    </w:p>
    <w:p w:rsidR="00D95DD7" w:rsidRDefault="00F96ECC">
      <w:pPr>
        <w:rPr>
          <w:sz w:val="20"/>
          <w:szCs w:val="20"/>
        </w:rPr>
      </w:pPr>
      <w:bookmarkStart w:id="658" w:name="page41"/>
      <w:bookmarkEnd w:id="658"/>
      <w:r>
        <w:rPr>
          <w:noProof/>
        </w:rPr>
        <w:drawing>
          <wp:anchor distT="0" distB="0" distL="0" distR="0" simplePos="0" relativeHeight="108"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124"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09"/>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t xml:space="preserve">DIKO 安裝導覽 v1.0</w:t>
      </w:r>
    </w:p>
    <w:p w:rsidR="00D95DD7" w:rsidRDefault="00D95DD7">
      <w:pPr>
        <w:spacing w:line="241" w:lineRule="exact"/>
        <w:rPr>
          <w:sz w:val="20"/>
          <w:szCs w:val="20"/>
        </w:rPr>
      </w:pPr>
    </w:p>
    <w:p w:rsidR="00D95DD7" w:rsidRDefault="00F96ECC">
      <w:pPr>
        <w:tabs>
          <w:tab w:val="left" w:pos="700"/>
        </w:tabs>
        <w:spacing w:line="283" w:lineRule="auto"/>
        <w:ind w:left="720" w:hanging="719"/>
        <w:rPr>
          <w:sz w:val="20"/>
          <w:szCs w:val="20"/>
        </w:rPr>
      </w:pPr>
      <w:r>
        <w:rPr>
          <w:rFonts w:ascii="Calibri" w:eastAsia="SimSun" w:hAnsi="Calibri" w:cs="Calibri"/>
          <w:lang w:eastAsia="zh-CN"/>
        </w:rPr>
        <w:t xml:space="preserve">9.5</w:t>
      </w:r>
      <w:r>
        <w:rPr>
          <w:sz w:val="20"/>
          <w:szCs w:val="20"/>
          <w:lang w:eastAsia="zh-CN"/>
        </w:rPr>
        <w:tab/>
      </w:r>
      <w:r>
        <w:rPr>
          <w:rFonts w:ascii="Calibri" w:eastAsia="SimSun" w:hAnsi="Calibri" w:cs="Calibri"/>
          <w:lang w:eastAsia="zh-CN"/>
        </w:rPr>
        <w:t xml:space="preserve">Make sure “.NET Framework Version” is “V2.0” and “Enable 32bit Application Support” is “True”, then click [OK]</w:t>
      </w:r>
    </w:p>
    <w:p w:rsidR="00D95DD7" w:rsidRDefault="00F96ECC">
      <w:pPr>
        <w:spacing w:line="20" w:lineRule="exact"/>
        <w:rPr>
          <w:sz w:val="20"/>
          <w:szCs w:val="20"/>
        </w:rPr>
        <w:sectPr w:rsidR="00D95DD7">
          <w:pgSz w:w="12240" w:h="15840"/>
          <w:pgMar w:top="700" w:right="1400" w:bottom="1440" w:left="1000" w:header="0" w:footer="0" w:gutter="0"/>
          <w:cols w:space="720"/>
          <w:formProt w:val="0"/>
          <w:docGrid w:linePitch="100" w:charSpace="4096"/>
        </w:sectPr>
      </w:pPr>
      <w:r>
        <w:rPr>
          <w:noProof/>
          <w:sz w:val="20"/>
          <w:szCs w:val="20"/>
        </w:rPr>
        <w:drawing>
          <wp:anchor distT="0" distB="0" distL="0" distR="0" simplePos="0" relativeHeight="109" behindDoc="1" locked="0" layoutInCell="1" allowOverlap="1">
            <wp:simplePos x="0" y="0"/>
            <wp:positionH relativeFrom="column">
              <wp:posOffset>462280</wp:posOffset>
            </wp:positionH>
            <wp:positionV relativeFrom="paragraph">
              <wp:posOffset>-10160</wp:posOffset>
            </wp:positionV>
            <wp:extent cx="4022725" cy="4919345"/>
            <wp:effectExtent l="0" t="0" r="0" b="0"/>
            <wp:wrapNone/>
            <wp:docPr id="125"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10"/>
                    <pic:cNvPicPr>
                      <a:picLocks noChangeAspect="1" noChangeArrowheads="1"/>
                    </pic:cNvPicPr>
                  </pic:nvPicPr>
                  <pic:blipFill>
                    <a:blip r:embed="rId115"/>
                    <a:stretch>
                      <a:fillRect/>
                    </a:stretch>
                  </pic:blipFill>
                  <pic:spPr bwMode="auto">
                    <a:xfrm>
                      <a:off x="0" y="0"/>
                      <a:ext cx="4022725" cy="4919345"/>
                    </a:xfrm>
                    <a:prstGeom prst="rect">
                      <a:avLst/>
                    </a:prstGeom>
                  </pic:spPr>
                </pic:pic>
              </a:graphicData>
            </a:graphic>
          </wp:anchor>
        </w:drawing>
      </w:r>
    </w:p>
    <w:p w:rsidR="00D95DD7" w:rsidRDefault="00F96ECC">
      <w:pPr>
        <w:rPr>
          <w:sz w:val="20"/>
          <w:szCs w:val="20"/>
        </w:rPr>
      </w:pPr>
      <w:bookmarkStart w:id="659" w:name="page42"/>
      <w:bookmarkEnd w:id="659"/>
      <w:r>
        <w:rPr>
          <w:noProof/>
        </w:rPr>
        <w:drawing>
          <wp:anchor distT="0" distB="0" distL="0" distR="0" simplePos="0" relativeHeight="110"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126"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11"/>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t xml:space="preserve">DIKO 安裝導覽 v1.0</w:t>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87" w:lineRule="exact"/>
        <w:rPr>
          <w:sz w:val="20"/>
          <w:szCs w:val="20"/>
        </w:rPr>
      </w:pPr>
    </w:p>
    <w:p w:rsidR="00D95DD7" w:rsidRDefault="00F96ECC">
      <w:pPr>
        <w:rPr>
          <w:sz w:val="20"/>
          <w:szCs w:val="20"/>
        </w:rPr>
      </w:pPr>
      <w:r>
        <w:rPr>
          <w:rFonts w:ascii="Cambria" w:eastAsia="SimSun" w:hAnsi="Cambria" w:cs="Cambria"/>
          <w:b/>
          <w:bCs/>
          <w:color w:val="365F91"/>
          <w:sz w:val="40"/>
          <w:szCs w:val="40"/>
          <w:lang w:eastAsia="zh-CN"/>
        </w:rPr>
        <w:t xml:space="preserve">10設定並初始化</w:t>
      </w:r>
      <w:proofErr w:type="spellStart"/>
      <w:r>
        <w:rPr>
          <w:rFonts w:ascii="Cambria" w:eastAsia="SimSun" w:hAnsi="Cambria" w:cs="Cambria"/>
          <w:b/>
          <w:bCs/>
          <w:color w:val="365F91"/>
          <w:sz w:val="40"/>
          <w:szCs w:val="40"/>
          <w:lang w:eastAsia="zh-CN"/>
        </w:rPr>
        <w:t xml:space="preserve">Solr</w:t>
      </w:r>
      <w:proofErr w:type="spellEnd"/>
      <w:r>
        <w:rPr>
          <w:rFonts w:ascii="Cambria" w:eastAsia="SimSun" w:hAnsi="Cambria" w:cs="Cambria"/>
          <w:b/>
          <w:bCs/>
          <w:color w:val="365F91"/>
          <w:sz w:val="40"/>
          <w:szCs w:val="40"/>
          <w:lang w:eastAsia="zh-CN"/>
        </w:rPr>
        <w:t xml:space="preserve">系統</w:t>
      </w:r>
    </w:p>
    <w:p w:rsidR="00D95DD7" w:rsidRDefault="00D95DD7">
      <w:pPr>
        <w:spacing w:line="305" w:lineRule="exact"/>
        <w:rPr>
          <w:sz w:val="20"/>
          <w:szCs w:val="20"/>
        </w:rPr>
      </w:pPr>
    </w:p>
    <w:p w:rsidR="00D95DD7" w:rsidRDefault="00F96ECC">
      <w:pPr>
        <w:tabs>
          <w:tab w:val="left" w:pos="700"/>
        </w:tabs>
        <w:spacing w:line="278" w:lineRule="auto"/>
        <w:ind w:left="720" w:hanging="719"/>
        <w:rPr>
          <w:sz w:val="20"/>
          <w:szCs w:val="20"/>
        </w:rPr>
      </w:pPr>
      <w:r>
        <w:rPr>
          <w:rFonts w:ascii="Calibri" w:eastAsia="SimSun" w:hAnsi="Calibri" w:cs="Calibri"/>
          <w:lang w:eastAsia="zh-CN"/>
        </w:rPr>
        <w:t xml:space="preserve">10.1</w:t>
      </w:r>
      <w:r>
        <w:rPr>
          <w:rFonts w:ascii="Calibri" w:eastAsia="新細明體" w:hAnsi="Calibri" w:cs="Calibri"/>
          <w:lang w:eastAsia="zh-CN"/>
        </w:rPr>
        <w:tab/>
      </w:r>
      <w:r>
        <w:rPr>
          <w:rFonts w:ascii="Calibri" w:eastAsia="SimSun" w:hAnsi="Calibri" w:cs="Calibri"/>
          <w:lang w:eastAsia="zh-CN"/>
        </w:rPr>
        <w:t xml:space="preserve">Open Command Prompt as administrator in order to check installation status. Press the Windows key on your keyboard or hover the mouse to the lower right corner and click the Start button as below capture screen</w:t>
      </w:r>
    </w:p>
    <w:p w:rsidR="00D95DD7" w:rsidRDefault="00F96ECC">
      <w:pPr>
        <w:spacing w:line="20" w:lineRule="exact"/>
        <w:rPr>
          <w:sz w:val="20"/>
          <w:szCs w:val="20"/>
        </w:rPr>
      </w:pPr>
      <w:r>
        <w:rPr>
          <w:noProof/>
          <w:sz w:val="20"/>
          <w:szCs w:val="20"/>
        </w:rPr>
        <w:drawing>
          <wp:anchor distT="0" distB="0" distL="0" distR="0" simplePos="0" relativeHeight="111" behindDoc="1" locked="0" layoutInCell="1" allowOverlap="1">
            <wp:simplePos x="0" y="0"/>
            <wp:positionH relativeFrom="column">
              <wp:posOffset>462280</wp:posOffset>
            </wp:positionH>
            <wp:positionV relativeFrom="paragraph">
              <wp:posOffset>-5715</wp:posOffset>
            </wp:positionV>
            <wp:extent cx="5948680" cy="3355975"/>
            <wp:effectExtent l="0" t="0" r="0" b="0"/>
            <wp:wrapNone/>
            <wp:docPr id="127"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12"/>
                    <pic:cNvPicPr>
                      <a:picLocks noChangeAspect="1" noChangeArrowheads="1"/>
                    </pic:cNvPicPr>
                  </pic:nvPicPr>
                  <pic:blipFill>
                    <a:blip r:embed="rId116"/>
                    <a:stretch>
                      <a:fillRect/>
                    </a:stretch>
                  </pic:blipFill>
                  <pic:spPr bwMode="auto">
                    <a:xfrm>
                      <a:off x="0" y="0"/>
                      <a:ext cx="5948680" cy="3355975"/>
                    </a:xfrm>
                    <a:prstGeom prst="rect">
                      <a:avLst/>
                    </a:prstGeom>
                  </pic:spPr>
                </pic:pic>
              </a:graphicData>
            </a:graphic>
          </wp:anchor>
        </w:drawing>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F96ECC">
      <w:pPr>
        <w:tabs>
          <w:tab w:val="left" w:pos="2910"/>
        </w:tabs>
        <w:spacing w:line="200" w:lineRule="exact"/>
        <w:rPr>
          <w:sz w:val="20"/>
          <w:szCs w:val="20"/>
        </w:rPr>
      </w:pPr>
      <w:r>
        <w:rPr>
          <w:sz w:val="20"/>
          <w:szCs w:val="20"/>
          <w:lang w:eastAsia="zh-CN"/>
        </w:rPr>
        <w:tab/>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91" w:lineRule="exact"/>
        <w:rPr>
          <w:sz w:val="20"/>
          <w:szCs w:val="20"/>
        </w:rPr>
      </w:pPr>
    </w:p>
    <w:p w:rsidR="00D95DD7" w:rsidRDefault="00F96ECC">
      <w:pPr>
        <w:tabs>
          <w:tab w:val="left" w:pos="700"/>
        </w:tabs>
        <w:rPr>
          <w:sz w:val="20"/>
          <w:szCs w:val="20"/>
        </w:rPr>
      </w:pPr>
      <w:r>
        <w:rPr>
          <w:rFonts w:ascii="Calibri" w:eastAsia="SimSun" w:hAnsi="Calibri" w:cs="Calibri"/>
          <w:lang w:eastAsia="zh-CN"/>
        </w:rPr>
        <w:t xml:space="preserve">10.2</w:t>
      </w:r>
      <w:r>
        <w:rPr>
          <w:rFonts w:ascii="Calibri" w:eastAsia="新細明體" w:hAnsi="Calibri" w:cs="Calibri"/>
          <w:lang w:eastAsia="zh-CN"/>
        </w:rPr>
        <w:tab/>
      </w:r>
      <w:r>
        <w:rPr>
          <w:rFonts w:ascii="Calibri" w:eastAsia="SimSun" w:hAnsi="Calibri" w:cs="Calibri"/>
          <w:lang w:eastAsia="zh-CN"/>
        </w:rPr>
        <w:t xml:space="preserve">Input </w:t>
      </w:r>
      <w:proofErr w:type="spellStart"/>
      <w:r>
        <w:rPr>
          <w:rFonts w:ascii="Calibri" w:eastAsia="SimSun" w:hAnsi="Calibri" w:cs="Calibri"/>
          <w:b/>
          <w:bCs/>
          <w:lang w:eastAsia="zh-CN"/>
        </w:rPr>
        <w:t xml:space="preserve">cmd</w:t>
      </w:r>
      <w:proofErr w:type="spellEnd"/>
      <w:r>
        <w:rPr>
          <w:rFonts w:ascii="Calibri" w:eastAsia="SimSun" w:hAnsi="Calibri" w:cs="Calibri"/>
          <w:lang w:eastAsia="zh-CN"/>
        </w:rPr>
        <w:t xml:space="preserve"> on your keyboard directly, and Command Prompt program will be displayed on the left</w:t>
      </w:r>
    </w:p>
    <w:p w:rsidR="00D95DD7" w:rsidRDefault="00F96ECC">
      <w:pPr>
        <w:spacing w:line="20" w:lineRule="exact"/>
        <w:rPr>
          <w:sz w:val="20"/>
          <w:szCs w:val="20"/>
        </w:rPr>
        <w:sectPr w:rsidR="00D95DD7">
          <w:pgSz w:w="12240" w:h="15840"/>
          <w:pgMar w:top="700" w:right="1120" w:bottom="1440" w:left="1000" w:header="0" w:footer="0" w:gutter="0"/>
          <w:cols w:space="720"/>
          <w:formProt w:val="0"/>
          <w:docGrid w:linePitch="100" w:charSpace="4096"/>
        </w:sectPr>
      </w:pPr>
      <w:r>
        <w:rPr>
          <w:noProof/>
          <w:sz w:val="20"/>
          <w:szCs w:val="20"/>
        </w:rPr>
        <w:drawing>
          <wp:anchor distT="0" distB="0" distL="0" distR="0" simplePos="0" relativeHeight="112" behindDoc="1" locked="0" layoutInCell="1" allowOverlap="1">
            <wp:simplePos x="0" y="0"/>
            <wp:positionH relativeFrom="column">
              <wp:posOffset>462280</wp:posOffset>
            </wp:positionH>
            <wp:positionV relativeFrom="paragraph">
              <wp:posOffset>27305</wp:posOffset>
            </wp:positionV>
            <wp:extent cx="5942330" cy="3345815"/>
            <wp:effectExtent l="0" t="0" r="0" b="0"/>
            <wp:wrapNone/>
            <wp:docPr id="128"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13"/>
                    <pic:cNvPicPr>
                      <a:picLocks noChangeAspect="1" noChangeArrowheads="1"/>
                    </pic:cNvPicPr>
                  </pic:nvPicPr>
                  <pic:blipFill>
                    <a:blip r:embed="rId117"/>
                    <a:stretch>
                      <a:fillRect/>
                    </a:stretch>
                  </pic:blipFill>
                  <pic:spPr bwMode="auto">
                    <a:xfrm>
                      <a:off x="0" y="0"/>
                      <a:ext cx="5942330" cy="3345815"/>
                    </a:xfrm>
                    <a:prstGeom prst="rect">
                      <a:avLst/>
                    </a:prstGeom>
                  </pic:spPr>
                </pic:pic>
              </a:graphicData>
            </a:graphic>
          </wp:anchor>
        </w:drawing>
      </w:r>
    </w:p>
    <w:p w:rsidR="00D95DD7" w:rsidRDefault="00F96ECC">
      <w:pPr>
        <w:rPr>
          <w:sz w:val="20"/>
          <w:szCs w:val="20"/>
        </w:rPr>
      </w:pPr>
      <w:bookmarkStart w:id="660" w:name="page43"/>
      <w:bookmarkEnd w:id="660"/>
      <w:r>
        <w:rPr>
          <w:noProof/>
        </w:rPr>
        <w:drawing>
          <wp:anchor distT="0" distB="0" distL="0" distR="0" simplePos="0" relativeHeight="113"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129"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14"/>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t xml:space="preserve">DIKO 安裝導覽 v1.0</w:t>
      </w:r>
    </w:p>
    <w:p w:rsidR="00D95DD7" w:rsidRDefault="00D95DD7">
      <w:pPr>
        <w:spacing w:line="241" w:lineRule="exact"/>
        <w:rPr>
          <w:sz w:val="20"/>
          <w:szCs w:val="20"/>
        </w:rPr>
      </w:pPr>
    </w:p>
    <w:p w:rsidR="00D95DD7" w:rsidRDefault="00F96ECC">
      <w:pPr>
        <w:tabs>
          <w:tab w:val="left" w:pos="700"/>
        </w:tabs>
        <w:rPr>
          <w:sz w:val="20"/>
          <w:szCs w:val="20"/>
        </w:rPr>
      </w:pPr>
      <w:r>
        <w:rPr>
          <w:rFonts w:ascii="Calibri" w:eastAsia="SimSun" w:hAnsi="Calibri" w:cs="Calibri"/>
          <w:lang w:eastAsia="zh-CN"/>
        </w:rPr>
        <w:t xml:space="preserve">10.3</w:t>
      </w:r>
      <w:r>
        <w:rPr>
          <w:rFonts w:ascii="Calibri" w:eastAsia="新細明體" w:hAnsi="Calibri" w:cs="Calibri"/>
          <w:lang w:eastAsia="zh-CN"/>
        </w:rPr>
        <w:tab/>
      </w:r>
      <w:r>
        <w:rPr>
          <w:rFonts w:ascii="Calibri" w:eastAsia="SimSun" w:hAnsi="Calibri" w:cs="Calibri"/>
          <w:lang w:eastAsia="zh-CN"/>
        </w:rPr>
        <w:t xml:space="preserve">Right click Command Prompt program, and select </w:t>
      </w:r>
      <w:r>
        <w:rPr>
          <w:rFonts w:ascii="Calibri" w:eastAsia="SimSun" w:hAnsi="Calibri" w:cs="Calibri"/>
          <w:b/>
          <w:bCs/>
          <w:lang w:eastAsia="zh-CN"/>
        </w:rPr>
        <w:t xml:space="preserve">Run as administrator at</w:t>
      </w:r>
      <w:r>
        <w:rPr>
          <w:rFonts w:ascii="Calibri" w:eastAsia="SimSun" w:hAnsi="Calibri" w:cs="Calibri"/>
          <w:lang w:eastAsia="zh-CN"/>
        </w:rPr>
        <w:t xml:space="preserve"> the bottom</w:t>
      </w:r>
    </w:p>
    <w:p w:rsidR="00D95DD7" w:rsidRDefault="00F96ECC">
      <w:pPr>
        <w:spacing w:line="20" w:lineRule="exact"/>
        <w:rPr>
          <w:sz w:val="20"/>
          <w:szCs w:val="20"/>
        </w:rPr>
      </w:pPr>
      <w:r>
        <w:rPr>
          <w:noProof/>
          <w:sz w:val="20"/>
          <w:szCs w:val="20"/>
        </w:rPr>
        <w:drawing>
          <wp:anchor distT="0" distB="0" distL="0" distR="0" simplePos="0" relativeHeight="114" behindDoc="1" locked="0" layoutInCell="1" allowOverlap="1">
            <wp:simplePos x="0" y="0"/>
            <wp:positionH relativeFrom="column">
              <wp:posOffset>462280</wp:posOffset>
            </wp:positionH>
            <wp:positionV relativeFrom="paragraph">
              <wp:posOffset>27305</wp:posOffset>
            </wp:positionV>
            <wp:extent cx="5944870" cy="3363595"/>
            <wp:effectExtent l="0" t="0" r="0" b="0"/>
            <wp:wrapNone/>
            <wp:docPr id="130"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15"/>
                    <pic:cNvPicPr>
                      <a:picLocks noChangeAspect="1" noChangeArrowheads="1"/>
                    </pic:cNvPicPr>
                  </pic:nvPicPr>
                  <pic:blipFill>
                    <a:blip r:embed="rId118"/>
                    <a:stretch>
                      <a:fillRect/>
                    </a:stretch>
                  </pic:blipFill>
                  <pic:spPr bwMode="auto">
                    <a:xfrm>
                      <a:off x="0" y="0"/>
                      <a:ext cx="5944870" cy="3363595"/>
                    </a:xfrm>
                    <a:prstGeom prst="rect">
                      <a:avLst/>
                    </a:prstGeom>
                  </pic:spPr>
                </pic:pic>
              </a:graphicData>
            </a:graphic>
          </wp:anchor>
        </w:drawing>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897303">
      <w:pPr>
        <w:spacing w:line="200" w:lineRule="exact"/>
        <w:rPr>
          <w:sz w:val="20"/>
          <w:szCs w:val="20"/>
        </w:rPr>
      </w:pPr>
      <w:r>
        <w:rPr>
          <w:sz w:val="20"/>
          <w:szCs w:val="20"/>
        </w:rPr>
        <w:t xml:space="preserve">Cd \</w:t>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357" w:lineRule="exact"/>
        <w:rPr>
          <w:sz w:val="20"/>
          <w:szCs w:val="20"/>
        </w:rPr>
      </w:pPr>
    </w:p>
    <w:p w:rsidR="00D95DD7" w:rsidRDefault="00F96ECC">
      <w:pPr>
        <w:tabs>
          <w:tab w:val="left" w:pos="700"/>
        </w:tabs>
        <w:ind w:left="20"/>
        <w:rPr>
          <w:sz w:val="20"/>
          <w:szCs w:val="20"/>
        </w:rPr>
      </w:pPr>
      <w:r>
        <w:rPr>
          <w:rFonts w:ascii="Calibri" w:eastAsia="SimSun" w:hAnsi="Calibri" w:cs="Calibri"/>
          <w:lang w:eastAsia="zh-CN"/>
        </w:rPr>
        <w:t xml:space="preserve">10.4</w:t>
      </w:r>
      <w:r>
        <w:rPr>
          <w:sz w:val="20"/>
          <w:szCs w:val="20"/>
          <w:lang w:eastAsia="zh-CN"/>
        </w:rPr>
        <w:tab/>
      </w:r>
      <w:r>
        <w:rPr>
          <w:rFonts w:ascii="Calibri" w:eastAsia="SimSun" w:hAnsi="Calibri" w:cs="Calibri"/>
          <w:sz w:val="21"/>
          <w:szCs w:val="21"/>
          <w:lang w:eastAsia="zh-CN"/>
        </w:rPr>
        <w:t xml:space="preserve">Input </w:t>
      </w:r>
      <w:r>
        <w:rPr>
          <w:rFonts w:ascii="Calibri" w:eastAsia="SimSun" w:hAnsi="Calibri" w:cs="Calibri"/>
          <w:b/>
          <w:bCs/>
          <w:sz w:val="21"/>
          <w:szCs w:val="21"/>
          <w:u w:val="single"/>
          <w:lang w:eastAsia="zh-CN"/>
        </w:rPr>
        <w:t xml:space="preserve">cd C:\DIKO\solr</w:t>
      </w:r>
      <w:r>
        <w:rPr>
          <w:rFonts w:ascii="Calibri" w:eastAsia="SimSun" w:hAnsi="Calibri" w:cs="Calibri"/>
          <w:sz w:val="21"/>
          <w:szCs w:val="21"/>
          <w:lang w:eastAsia="zh-CN"/>
        </w:rPr>
        <w:t xml:space="preserve"> and press Enter key to change the current directory to C:\DIKO\solr.</w:t>
      </w:r>
    </w:p>
    <w:p w:rsidR="00D95DD7" w:rsidRDefault="00F96ECC">
      <w:pPr>
        <w:spacing w:line="20" w:lineRule="exact"/>
        <w:rPr>
          <w:sz w:val="20"/>
          <w:szCs w:val="20"/>
        </w:rPr>
      </w:pPr>
      <w:r>
        <w:rPr>
          <w:noProof/>
          <w:sz w:val="20"/>
          <w:szCs w:val="20"/>
        </w:rPr>
        <w:drawing>
          <wp:anchor distT="0" distB="0" distL="0" distR="0" simplePos="0" relativeHeight="115" behindDoc="1" locked="0" layoutInCell="1" allowOverlap="1">
            <wp:simplePos x="0" y="0"/>
            <wp:positionH relativeFrom="column">
              <wp:posOffset>461645</wp:posOffset>
            </wp:positionH>
            <wp:positionV relativeFrom="paragraph">
              <wp:posOffset>27305</wp:posOffset>
            </wp:positionV>
            <wp:extent cx="4755515" cy="1523365"/>
            <wp:effectExtent l="0" t="0" r="0" b="0"/>
            <wp:wrapNone/>
            <wp:docPr id="131"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16"/>
                    <pic:cNvPicPr>
                      <a:picLocks noChangeAspect="1" noChangeArrowheads="1"/>
                    </pic:cNvPicPr>
                  </pic:nvPicPr>
                  <pic:blipFill>
                    <a:blip r:embed="rId119"/>
                    <a:stretch>
                      <a:fillRect/>
                    </a:stretch>
                  </pic:blipFill>
                  <pic:spPr bwMode="auto">
                    <a:xfrm>
                      <a:off x="0" y="0"/>
                      <a:ext cx="4755515" cy="1523365"/>
                    </a:xfrm>
                    <a:prstGeom prst="rect">
                      <a:avLst/>
                    </a:prstGeom>
                  </pic:spPr>
                </pic:pic>
              </a:graphicData>
            </a:graphic>
          </wp:anchor>
        </w:drawing>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59" w:lineRule="exact"/>
        <w:rPr>
          <w:sz w:val="20"/>
          <w:szCs w:val="20"/>
        </w:rPr>
      </w:pPr>
    </w:p>
    <w:p w:rsidR="00D95DD7" w:rsidRDefault="00F96ECC">
      <w:pPr>
        <w:tabs>
          <w:tab w:val="left" w:pos="700"/>
        </w:tabs>
        <w:rPr>
          <w:sz w:val="20"/>
          <w:szCs w:val="20"/>
        </w:rPr>
      </w:pPr>
      <w:r>
        <w:rPr>
          <w:rFonts w:ascii="Calibri" w:eastAsia="SimSun" w:hAnsi="Calibri" w:cs="Calibri"/>
          <w:lang w:eastAsia="zh-CN"/>
        </w:rPr>
        <w:t xml:space="preserve">10.5</w:t>
      </w:r>
      <w:r>
        <w:rPr>
          <w:rFonts w:ascii="Calibri" w:eastAsia="新細明體" w:hAnsi="Calibri" w:cs="Calibri"/>
          <w:lang w:eastAsia="zh-CN"/>
        </w:rPr>
        <w:tab/>
      </w:r>
      <w:r>
        <w:rPr>
          <w:rFonts w:ascii="Calibri" w:eastAsia="SimSun" w:hAnsi="Calibri" w:cs="Calibri"/>
          <w:lang w:eastAsia="zh-CN"/>
        </w:rPr>
        <w:t xml:space="preserve">Input </w:t>
      </w:r>
      <w:proofErr w:type="spellStart"/>
      <w:r>
        <w:rPr>
          <w:rFonts w:ascii="Calibri" w:eastAsia="SimSun" w:hAnsi="Calibri" w:cs="Calibri"/>
          <w:b/>
          <w:bCs/>
          <w:u w:val="single"/>
          <w:lang w:eastAsia="zh-CN"/>
        </w:rPr>
        <w:t xml:space="preserve">nssm</w:t>
      </w:r>
      <w:proofErr w:type="spellEnd"/>
      <w:r>
        <w:rPr>
          <w:rFonts w:ascii="Calibri" w:eastAsia="SimSun" w:hAnsi="Calibri" w:cs="Calibri"/>
          <w:b/>
          <w:bCs/>
          <w:u w:val="single"/>
          <w:lang w:eastAsia="zh-CN"/>
        </w:rPr>
        <w:t xml:space="preserve"> install </w:t>
      </w:r>
      <w:proofErr w:type="spellStart"/>
      <w:r>
        <w:rPr>
          <w:rFonts w:ascii="Calibri" w:eastAsia="SimSun" w:hAnsi="Calibri" w:cs="Calibri"/>
          <w:b/>
          <w:bCs/>
          <w:u w:val="single"/>
          <w:lang w:eastAsia="zh-CN"/>
        </w:rPr>
        <w:t xml:space="preserve">Solr</w:t>
      </w:r>
      <w:proofErr w:type="spellEnd"/>
      <w:r>
        <w:rPr>
          <w:rFonts w:ascii="Calibri" w:eastAsia="SimSun" w:hAnsi="Calibri" w:cs="Calibri"/>
          <w:lang w:eastAsia="zh-CN"/>
        </w:rPr>
        <w:t xml:space="preserve"> and press Enter</w:t>
      </w:r>
    </w:p>
    <w:p w:rsidR="00D95DD7" w:rsidRDefault="00F96ECC">
      <w:pPr>
        <w:spacing w:line="20" w:lineRule="exact"/>
        <w:rPr>
          <w:sz w:val="20"/>
          <w:szCs w:val="20"/>
        </w:rPr>
        <w:sectPr w:rsidR="00D95DD7">
          <w:pgSz w:w="12240" w:h="15840"/>
          <w:pgMar w:top="700" w:right="1440" w:bottom="1440" w:left="1000" w:header="0" w:footer="0" w:gutter="0"/>
          <w:cols w:space="720"/>
          <w:formProt w:val="0"/>
          <w:docGrid w:linePitch="100" w:charSpace="4096"/>
        </w:sectPr>
      </w:pPr>
      <w:r>
        <w:rPr>
          <w:noProof/>
          <w:sz w:val="20"/>
          <w:szCs w:val="20"/>
        </w:rPr>
        <w:drawing>
          <wp:anchor distT="0" distB="0" distL="0" distR="0" simplePos="0" relativeHeight="116" behindDoc="1" locked="0" layoutInCell="1" allowOverlap="1">
            <wp:simplePos x="0" y="0"/>
            <wp:positionH relativeFrom="column">
              <wp:posOffset>462280</wp:posOffset>
            </wp:positionH>
            <wp:positionV relativeFrom="paragraph">
              <wp:posOffset>27305</wp:posOffset>
            </wp:positionV>
            <wp:extent cx="4754880" cy="1921510"/>
            <wp:effectExtent l="0" t="0" r="0" b="0"/>
            <wp:wrapNone/>
            <wp:docPr id="132"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17"/>
                    <pic:cNvPicPr>
                      <a:picLocks noChangeAspect="1" noChangeArrowheads="1"/>
                    </pic:cNvPicPr>
                  </pic:nvPicPr>
                  <pic:blipFill>
                    <a:blip r:embed="rId120"/>
                    <a:stretch>
                      <a:fillRect/>
                    </a:stretch>
                  </pic:blipFill>
                  <pic:spPr bwMode="auto">
                    <a:xfrm>
                      <a:off x="0" y="0"/>
                      <a:ext cx="4754880" cy="1921510"/>
                    </a:xfrm>
                    <a:prstGeom prst="rect">
                      <a:avLst/>
                    </a:prstGeom>
                  </pic:spPr>
                </pic:pic>
              </a:graphicData>
            </a:graphic>
          </wp:anchor>
        </w:drawing>
      </w:r>
    </w:p>
    <w:p w:rsidR="00D95DD7" w:rsidRDefault="00F96ECC">
      <w:pPr>
        <w:rPr>
          <w:sz w:val="20"/>
          <w:szCs w:val="20"/>
        </w:rPr>
      </w:pPr>
      <w:bookmarkStart w:id="661" w:name="page44"/>
      <w:bookmarkEnd w:id="661"/>
      <w:r>
        <w:rPr>
          <w:noProof/>
        </w:rPr>
        <w:drawing>
          <wp:anchor distT="0" distB="0" distL="0" distR="0" simplePos="0" relativeHeight="117"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133"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18"/>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proofErr w:type="spellStart"/>
      <w:r>
        <w:rPr>
          <w:rFonts w:ascii="Calibri" w:eastAsia="SimSun" w:hAnsi="Calibri" w:cs="Calibri"/>
          <w:lang w:eastAsia="zh-CN"/>
        </w:rPr>
        <w:t xml:space="preserve">DIK</w:t>
      </w:r>
      <w:r w:rsidR="00897303">
        <w:rPr>
          <w:rFonts w:ascii="Calibri" w:eastAsia="SimSun" w:hAnsi="Calibri" w:cs="Calibri"/>
          <w:lang w:eastAsia="zh-CN"/>
        </w:rPr>
        <w:t xml:space="preserve">nss</w:t>
      </w:r>
      <w:r>
        <w:rPr>
          <w:rFonts w:ascii="Calibri" w:eastAsia="SimSun" w:hAnsi="Calibri" w:cs="Calibri"/>
          <w:lang w:eastAsia="zh-CN"/>
        </w:rPr>
        <w:t xml:space="preserve">O</w:t>
      </w:r>
      <w:proofErr w:type="spellEnd"/>
      <w:r>
        <w:rPr>
          <w:rFonts w:ascii="Calibri" w:eastAsia="SimSun" w:hAnsi="Calibri" w:cs="Calibri"/>
          <w:lang w:eastAsia="zh-CN"/>
        </w:rPr>
        <w:t xml:space="preserve"> Installation Guide v1.0</w:t>
      </w:r>
    </w:p>
    <w:p w:rsidR="00D95DD7" w:rsidRDefault="00D95DD7">
      <w:pPr>
        <w:spacing w:line="241" w:lineRule="exact"/>
        <w:rPr>
          <w:sz w:val="20"/>
          <w:szCs w:val="20"/>
        </w:rPr>
      </w:pPr>
    </w:p>
    <w:p w:rsidR="00D95DD7" w:rsidRDefault="00F96ECC">
      <w:pPr>
        <w:tabs>
          <w:tab w:val="left" w:pos="700"/>
        </w:tabs>
        <w:ind w:left="20"/>
        <w:rPr>
          <w:sz w:val="20"/>
          <w:szCs w:val="20"/>
        </w:rPr>
      </w:pPr>
      <w:r>
        <w:rPr>
          <w:rFonts w:ascii="Calibri" w:eastAsia="SimSun" w:hAnsi="Calibri" w:cs="Calibri"/>
          <w:lang w:eastAsia="zh-CN"/>
        </w:rPr>
        <w:t xml:space="preserve">10.6</w:t>
      </w:r>
      <w:r>
        <w:rPr>
          <w:rFonts w:ascii="Calibri" w:eastAsia="新細明體" w:hAnsi="Calibri" w:cs="Calibri"/>
          <w:lang w:eastAsia="zh-CN"/>
        </w:rPr>
        <w:tab/>
      </w:r>
      <w:r>
        <w:rPr>
          <w:rFonts w:ascii="Calibri" w:eastAsia="SimSun" w:hAnsi="Calibri" w:cs="Calibri"/>
          <w:lang w:eastAsia="zh-CN"/>
        </w:rPr>
        <w:t xml:space="preserve">NSSM service installer will appear as below</w:t>
      </w:r>
    </w:p>
    <w:p w:rsidR="00D95DD7" w:rsidRDefault="00F96ECC">
      <w:pPr>
        <w:spacing w:line="20" w:lineRule="exact"/>
        <w:rPr>
          <w:sz w:val="20"/>
          <w:szCs w:val="20"/>
        </w:rPr>
      </w:pPr>
      <w:r>
        <w:rPr>
          <w:noProof/>
          <w:sz w:val="20"/>
          <w:szCs w:val="20"/>
        </w:rPr>
        <w:drawing>
          <wp:anchor distT="0" distB="0" distL="0" distR="0" simplePos="0" relativeHeight="118" behindDoc="1" locked="0" layoutInCell="1" allowOverlap="1">
            <wp:simplePos x="0" y="0"/>
            <wp:positionH relativeFrom="column">
              <wp:posOffset>461645</wp:posOffset>
            </wp:positionH>
            <wp:positionV relativeFrom="paragraph">
              <wp:posOffset>27305</wp:posOffset>
            </wp:positionV>
            <wp:extent cx="4237990" cy="2324100"/>
            <wp:effectExtent l="0" t="0" r="0" b="0"/>
            <wp:wrapNone/>
            <wp:docPr id="134"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19"/>
                    <pic:cNvPicPr>
                      <a:picLocks noChangeAspect="1" noChangeArrowheads="1"/>
                    </pic:cNvPicPr>
                  </pic:nvPicPr>
                  <pic:blipFill>
                    <a:blip r:embed="rId121"/>
                    <a:stretch>
                      <a:fillRect/>
                    </a:stretch>
                  </pic:blipFill>
                  <pic:spPr bwMode="auto">
                    <a:xfrm>
                      <a:off x="0" y="0"/>
                      <a:ext cx="4237990" cy="2324100"/>
                    </a:xfrm>
                    <a:prstGeom prst="rect">
                      <a:avLst/>
                    </a:prstGeom>
                  </pic:spPr>
                </pic:pic>
              </a:graphicData>
            </a:graphic>
          </wp:anchor>
        </w:drawing>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320" w:lineRule="exact"/>
        <w:rPr>
          <w:sz w:val="20"/>
          <w:szCs w:val="20"/>
        </w:rPr>
      </w:pPr>
    </w:p>
    <w:p w:rsidR="00D95DD7" w:rsidRDefault="00F96ECC">
      <w:pPr>
        <w:spacing w:line="283" w:lineRule="auto"/>
        <w:ind w:right="440"/>
        <w:jc w:val="center"/>
        <w:rPr>
          <w:sz w:val="20"/>
          <w:szCs w:val="20"/>
        </w:rPr>
      </w:pPr>
      <w:r>
        <w:rPr>
          <w:rFonts w:ascii="Calibri" w:eastAsia="SimSun" w:hAnsi="Calibri" w:cs="Calibri"/>
          <w:lang w:eastAsia="zh-CN"/>
        </w:rPr>
        <w:t xml:space="preserve">10.7   Press the [...] button for Path, and go to </w:t>
      </w:r>
      <w:r>
        <w:rPr>
          <w:rFonts w:ascii="Calibri" w:eastAsia="SimSun" w:hAnsi="Calibri" w:cs="Calibri"/>
          <w:b/>
          <w:bCs/>
          <w:lang w:eastAsia="zh-CN"/>
        </w:rPr>
        <w:t xml:space="preserve">C:\DIKO\solr\jdk7\bin</w:t>
      </w:r>
      <w:r>
        <w:rPr>
          <w:rFonts w:ascii="Calibri" w:eastAsia="SimSun" w:hAnsi="Calibri" w:cs="Calibri"/>
          <w:lang w:eastAsia="zh-CN"/>
        </w:rPr>
        <w:t xml:space="preserve"> and select </w:t>
      </w:r>
      <w:r>
        <w:rPr>
          <w:rFonts w:ascii="Calibri" w:eastAsia="SimSun" w:hAnsi="Calibri" w:cs="Calibri"/>
          <w:b/>
          <w:bCs/>
          <w:lang w:eastAsia="zh-CN"/>
        </w:rPr>
        <w:t xml:space="preserve">java.exe</w:t>
      </w:r>
      <w:r>
        <w:rPr>
          <w:rFonts w:ascii="Calibri" w:eastAsia="SimSun" w:hAnsi="Calibri" w:cs="Calibri"/>
          <w:lang w:eastAsia="zh-CN"/>
        </w:rPr>
        <w:t xml:space="preserve"> in order to set the path to C:\DIKO\solr\jdk7\bin\java.exe. </w:t>
      </w:r>
      <w:proofErr w:type="gramStart"/>
      <w:r>
        <w:rPr>
          <w:rFonts w:ascii="Calibri" w:eastAsia="SimSun" w:hAnsi="Calibri" w:cs="Calibri"/>
          <w:lang w:eastAsia="zh-CN"/>
        </w:rPr>
        <w:t xml:space="preserve">Also</w:t>
      </w:r>
      <w:proofErr w:type="gramEnd"/>
      <w:r>
        <w:rPr>
          <w:rFonts w:ascii="Calibri" w:eastAsia="SimSun" w:hAnsi="Calibri" w:cs="Calibri"/>
          <w:lang w:eastAsia="zh-CN"/>
        </w:rPr>
        <w:t xml:space="preserve"> the Startup directory will changed to C:\DIKO\solr\jdk7\bin</w:t>
      </w:r>
    </w:p>
    <w:p w:rsidR="00D95DD7" w:rsidRDefault="00F96ECC">
      <w:pPr>
        <w:spacing w:line="20" w:lineRule="exact"/>
        <w:rPr>
          <w:sz w:val="20"/>
          <w:szCs w:val="20"/>
        </w:rPr>
        <w:sectPr w:rsidR="00D95DD7">
          <w:pgSz w:w="12240" w:h="15840"/>
          <w:pgMar w:top="700" w:right="1180" w:bottom="1440" w:left="1000" w:header="0" w:footer="0" w:gutter="0"/>
          <w:cols w:space="720"/>
          <w:formProt w:val="0"/>
          <w:docGrid w:linePitch="100" w:charSpace="4096"/>
        </w:sectPr>
      </w:pPr>
      <w:r>
        <w:rPr>
          <w:noProof/>
          <w:sz w:val="20"/>
          <w:szCs w:val="20"/>
        </w:rPr>
        <w:drawing>
          <wp:anchor distT="0" distB="0" distL="0" distR="0" simplePos="0" relativeHeight="119" behindDoc="1" locked="0" layoutInCell="1" allowOverlap="1">
            <wp:simplePos x="0" y="0"/>
            <wp:positionH relativeFrom="column">
              <wp:posOffset>462280</wp:posOffset>
            </wp:positionH>
            <wp:positionV relativeFrom="paragraph">
              <wp:posOffset>-9525</wp:posOffset>
            </wp:positionV>
            <wp:extent cx="4239260" cy="2324100"/>
            <wp:effectExtent l="0" t="0" r="0" b="0"/>
            <wp:wrapNone/>
            <wp:docPr id="135"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20"/>
                    <pic:cNvPicPr>
                      <a:picLocks noChangeAspect="1" noChangeArrowheads="1"/>
                    </pic:cNvPicPr>
                  </pic:nvPicPr>
                  <pic:blipFill>
                    <a:blip r:embed="rId122"/>
                    <a:stretch>
                      <a:fillRect/>
                    </a:stretch>
                  </pic:blipFill>
                  <pic:spPr bwMode="auto">
                    <a:xfrm>
                      <a:off x="0" y="0"/>
                      <a:ext cx="4239260" cy="2324100"/>
                    </a:xfrm>
                    <a:prstGeom prst="rect">
                      <a:avLst/>
                    </a:prstGeom>
                  </pic:spPr>
                </pic:pic>
              </a:graphicData>
            </a:graphic>
          </wp:anchor>
        </w:drawing>
      </w:r>
    </w:p>
    <w:p w:rsidR="00D95DD7" w:rsidRDefault="00F96ECC">
      <w:pPr>
        <w:rPr>
          <w:sz w:val="20"/>
          <w:szCs w:val="20"/>
        </w:rPr>
      </w:pPr>
      <w:bookmarkStart w:id="662" w:name="page45"/>
      <w:bookmarkEnd w:id="662"/>
      <w:r>
        <w:rPr>
          <w:noProof/>
        </w:rPr>
        <w:drawing>
          <wp:anchor distT="0" distB="0" distL="0" distR="0" simplePos="0" relativeHeight="120"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136"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21"/>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t xml:space="preserve">DIKO 安裝導覽 v1.0</w:t>
      </w:r>
    </w:p>
    <w:p w:rsidR="00D95DD7" w:rsidRDefault="00D95DD7">
      <w:pPr>
        <w:spacing w:line="200" w:lineRule="exact"/>
        <w:rPr>
          <w:sz w:val="20"/>
          <w:szCs w:val="20"/>
        </w:rPr>
      </w:pPr>
    </w:p>
    <w:p w:rsidR="00D95DD7" w:rsidRDefault="00D95DD7">
      <w:pPr>
        <w:spacing w:line="241" w:lineRule="exact"/>
        <w:rPr>
          <w:sz w:val="20"/>
          <w:szCs w:val="20"/>
        </w:rPr>
      </w:pPr>
    </w:p>
    <w:p w:rsidR="00D95DD7" w:rsidRDefault="00F96ECC">
      <w:pPr>
        <w:tabs>
          <w:tab w:val="left" w:pos="700"/>
        </w:tabs>
        <w:spacing w:line="276" w:lineRule="auto"/>
        <w:ind w:left="720" w:right="240" w:hanging="719"/>
        <w:rPr>
          <w:rFonts w:ascii="Calibri" w:hAnsi="Calibri" w:cs="Calibri"/>
        </w:rPr>
      </w:pPr>
      <w:r>
        <w:rPr>
          <w:rFonts w:ascii="Calibri" w:eastAsia="SimSun" w:hAnsi="Calibri" w:cs="Calibri"/>
          <w:lang w:eastAsia="zh-CN"/>
        </w:rPr>
        <w:t xml:space="preserve">10.8</w:t>
      </w:r>
      <w:r>
        <w:rPr>
          <w:rFonts w:ascii="Calibri" w:eastAsia="新細明體" w:hAnsi="Calibri" w:cs="Calibri"/>
          <w:lang w:eastAsia="zh-CN"/>
        </w:rPr>
        <w:tab/>
      </w:r>
      <w:r>
        <w:rPr>
          <w:rFonts w:ascii="Calibri" w:eastAsia="SimSun" w:hAnsi="Calibri" w:cs="Calibri"/>
          <w:lang w:eastAsia="zh-CN"/>
        </w:rPr>
        <w:t xml:space="preserve">In Options, input the contents inside of </w:t>
      </w:r>
      <w:r>
        <w:rPr>
          <w:rFonts w:ascii="Calibri" w:eastAsia="SimSun" w:hAnsi="Calibri" w:cs="Calibri"/>
          <w:u w:val="single"/>
          <w:lang w:eastAsia="zh-CN"/>
        </w:rPr>
        <w:t xml:space="preserve">Option </w:t>
      </w:r>
      <w:proofErr w:type="gramStart"/>
      <w:r>
        <w:rPr>
          <w:rFonts w:ascii="Calibri" w:eastAsia="SimSun" w:hAnsi="Calibri" w:cs="Calibri"/>
          <w:u w:val="single"/>
          <w:lang w:eastAsia="zh-CN"/>
        </w:rPr>
        <w:t xml:space="preserve">Script</w:t>
      </w:r>
      <w:r>
        <w:rPr>
          <w:rFonts w:ascii="Calibri" w:eastAsia="SimSun" w:hAnsi="Calibri" w:cs="Calibri"/>
          <w:lang w:eastAsia="zh-CN"/>
        </w:rPr>
        <w:t xml:space="preserve">(</w:t>
      </w:r>
      <w:proofErr w:type="gramEnd"/>
      <w:r>
        <w:rPr>
          <w:rFonts w:ascii="Calibri" w:eastAsia="SimSun" w:hAnsi="Calibri" w:cs="Calibri"/>
          <w:lang w:eastAsia="zh-CN"/>
        </w:rPr>
        <w:t xml:space="preserve">Option Script can be found in DIKO's installation folder's sub folder </w:t>
      </w:r>
      <w:proofErr w:type="spellStart"/>
      <w:r>
        <w:rPr>
          <w:rFonts w:ascii="Calibri" w:eastAsia="SimSun" w:hAnsi="Calibri" w:cs="Calibri"/>
          <w:lang w:eastAsia="zh-CN"/>
        </w:rPr>
        <w:t xml:space="preserve">Solr</w:t>
      </w:r>
      <w:proofErr w:type="spellEnd"/>
      <w:r>
        <w:rPr>
          <w:rFonts w:ascii="Calibri" w:eastAsia="SimSun" w:hAnsi="Calibri" w:cs="Calibri"/>
          <w:lang w:eastAsia="zh-CN"/>
        </w:rPr>
        <w:t xml:space="preserve">, for example: C:\DIKO\Solr)</w:t>
      </w:r>
    </w:p>
    <w:p w:rsidR="00D95DD7" w:rsidRDefault="00F96ECC">
      <w:pPr>
        <w:tabs>
          <w:tab w:val="left" w:pos="700"/>
        </w:tabs>
        <w:spacing w:line="276" w:lineRule="auto"/>
        <w:ind w:left="720" w:right="240" w:hanging="719"/>
        <w:rPr>
          <w:sz w:val="20"/>
          <w:szCs w:val="20"/>
        </w:rPr>
      </w:pPr>
      <w:r>
        <w:rPr>
          <w:noProof/>
        </w:rPr>
        <w:drawing>
          <wp:inline distT="0" distB="0" distL="19050" distR="6350">
            <wp:extent cx="6337300" cy="610870"/>
            <wp:effectExtent l="0" t="0" r="0" b="0"/>
            <wp:docPr id="13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2"/>
                    <pic:cNvPicPr>
                      <a:picLocks noChangeAspect="1" noChangeArrowheads="1"/>
                    </pic:cNvPicPr>
                  </pic:nvPicPr>
                  <pic:blipFill>
                    <a:blip r:embed="rId123"/>
                    <a:stretch>
                      <a:fillRect/>
                    </a:stretch>
                  </pic:blipFill>
                  <pic:spPr bwMode="auto">
                    <a:xfrm>
                      <a:off x="0" y="0"/>
                      <a:ext cx="6337300" cy="610870"/>
                    </a:xfrm>
                    <a:prstGeom prst="rect">
                      <a:avLst/>
                    </a:prstGeom>
                  </pic:spPr>
                </pic:pic>
              </a:graphicData>
            </a:graphic>
          </wp:inline>
        </w:drawing>
      </w:r>
    </w:p>
    <w:p w:rsidR="00D95DD7" w:rsidRDefault="00F96ECC">
      <w:pPr>
        <w:spacing w:line="20" w:lineRule="exact"/>
        <w:rPr>
          <w:sz w:val="20"/>
          <w:szCs w:val="20"/>
        </w:rPr>
      </w:pPr>
      <w:r>
        <w:rPr>
          <w:noProof/>
          <w:sz w:val="20"/>
          <w:szCs w:val="20"/>
        </w:rPr>
        <w:drawing>
          <wp:anchor distT="0" distB="0" distL="0" distR="0" simplePos="0" relativeHeight="121" behindDoc="1" locked="0" layoutInCell="1" allowOverlap="1">
            <wp:simplePos x="0" y="0"/>
            <wp:positionH relativeFrom="column">
              <wp:posOffset>462280</wp:posOffset>
            </wp:positionH>
            <wp:positionV relativeFrom="paragraph">
              <wp:posOffset>-5715</wp:posOffset>
            </wp:positionV>
            <wp:extent cx="4239260" cy="2305050"/>
            <wp:effectExtent l="0" t="0" r="0" b="0"/>
            <wp:wrapNone/>
            <wp:docPr id="138"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22"/>
                    <pic:cNvPicPr>
                      <a:picLocks noChangeAspect="1" noChangeArrowheads="1"/>
                    </pic:cNvPicPr>
                  </pic:nvPicPr>
                  <pic:blipFill>
                    <a:blip r:embed="rId124"/>
                    <a:stretch>
                      <a:fillRect/>
                    </a:stretch>
                  </pic:blipFill>
                  <pic:spPr bwMode="auto">
                    <a:xfrm>
                      <a:off x="0" y="0"/>
                      <a:ext cx="4239260" cy="2305050"/>
                    </a:xfrm>
                    <a:prstGeom prst="rect">
                      <a:avLst/>
                    </a:prstGeom>
                  </pic:spPr>
                </pic:pic>
              </a:graphicData>
            </a:graphic>
          </wp:anchor>
        </w:drawing>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36" w:lineRule="exact"/>
        <w:rPr>
          <w:sz w:val="20"/>
          <w:szCs w:val="20"/>
        </w:rPr>
      </w:pPr>
    </w:p>
    <w:p w:rsidR="00D95DD7" w:rsidRDefault="00F96ECC">
      <w:pPr>
        <w:tabs>
          <w:tab w:val="left" w:pos="700"/>
        </w:tabs>
        <w:rPr>
          <w:sz w:val="20"/>
          <w:szCs w:val="20"/>
        </w:rPr>
      </w:pPr>
      <w:r>
        <w:rPr>
          <w:rFonts w:ascii="Calibri" w:eastAsia="SimSun" w:hAnsi="Calibri" w:cs="Calibri"/>
          <w:lang w:eastAsia="zh-CN"/>
        </w:rPr>
        <w:t xml:space="preserve">10.9</w:t>
      </w:r>
      <w:r>
        <w:rPr>
          <w:sz w:val="20"/>
          <w:szCs w:val="20"/>
          <w:lang w:eastAsia="zh-CN"/>
        </w:rPr>
        <w:tab/>
      </w:r>
      <w:r>
        <w:rPr>
          <w:rFonts w:ascii="Calibri" w:eastAsia="SimSun" w:hAnsi="Calibri" w:cs="Calibri"/>
          <w:sz w:val="21"/>
          <w:szCs w:val="21"/>
          <w:lang w:eastAsia="zh-CN"/>
        </w:rPr>
        <w:t xml:space="preserve">Click [Install service].</w:t>
      </w:r>
    </w:p>
    <w:p w:rsidR="00D95DD7" w:rsidRDefault="00F96ECC">
      <w:pPr>
        <w:spacing w:line="20" w:lineRule="exact"/>
        <w:rPr>
          <w:sz w:val="20"/>
          <w:szCs w:val="20"/>
        </w:rPr>
      </w:pPr>
      <w:r>
        <w:rPr>
          <w:noProof/>
          <w:sz w:val="20"/>
          <w:szCs w:val="20"/>
        </w:rPr>
        <w:drawing>
          <wp:anchor distT="0" distB="0" distL="0" distR="0" simplePos="0" relativeHeight="122" behindDoc="1" locked="0" layoutInCell="1" allowOverlap="1">
            <wp:simplePos x="0" y="0"/>
            <wp:positionH relativeFrom="column">
              <wp:posOffset>462280</wp:posOffset>
            </wp:positionH>
            <wp:positionV relativeFrom="paragraph">
              <wp:posOffset>27305</wp:posOffset>
            </wp:positionV>
            <wp:extent cx="4243070" cy="2305050"/>
            <wp:effectExtent l="0" t="0" r="0" b="0"/>
            <wp:wrapNone/>
            <wp:docPr id="139"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23"/>
                    <pic:cNvPicPr>
                      <a:picLocks noChangeAspect="1" noChangeArrowheads="1"/>
                    </pic:cNvPicPr>
                  </pic:nvPicPr>
                  <pic:blipFill>
                    <a:blip r:embed="rId125"/>
                    <a:stretch>
                      <a:fillRect/>
                    </a:stretch>
                  </pic:blipFill>
                  <pic:spPr bwMode="auto">
                    <a:xfrm>
                      <a:off x="0" y="0"/>
                      <a:ext cx="4243070" cy="2305050"/>
                    </a:xfrm>
                    <a:prstGeom prst="rect">
                      <a:avLst/>
                    </a:prstGeom>
                  </pic:spPr>
                </pic:pic>
              </a:graphicData>
            </a:graphic>
          </wp:anchor>
        </w:drawing>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91" w:lineRule="exact"/>
        <w:rPr>
          <w:sz w:val="20"/>
          <w:szCs w:val="20"/>
        </w:rPr>
      </w:pPr>
    </w:p>
    <w:p w:rsidR="00D95DD7" w:rsidRDefault="00F96ECC">
      <w:pPr>
        <w:tabs>
          <w:tab w:val="left" w:pos="760"/>
        </w:tabs>
        <w:rPr>
          <w:sz w:val="20"/>
          <w:szCs w:val="20"/>
        </w:rPr>
      </w:pPr>
      <w:r>
        <w:rPr>
          <w:rFonts w:ascii="Calibri" w:eastAsia="SimSun" w:hAnsi="Calibri" w:cs="Calibri"/>
          <w:lang w:eastAsia="zh-CN"/>
        </w:rPr>
        <w:t xml:space="preserve">10.10</w:t>
      </w:r>
      <w:r>
        <w:rPr>
          <w:rFonts w:ascii="Calibri" w:eastAsia="新細明體" w:hAnsi="Calibri" w:cs="Calibri"/>
          <w:lang w:eastAsia="zh-CN"/>
        </w:rPr>
        <w:tab/>
      </w:r>
      <w:r>
        <w:rPr>
          <w:rFonts w:ascii="Calibri" w:eastAsia="SimSun" w:hAnsi="Calibri" w:cs="Calibri"/>
          <w:lang w:eastAsia="zh-CN"/>
        </w:rPr>
        <w:t xml:space="preserve">You should get a Service successfully installed message.</w:t>
      </w:r>
    </w:p>
    <w:p w:rsidR="00D95DD7" w:rsidRDefault="00F96ECC">
      <w:pPr>
        <w:spacing w:line="20" w:lineRule="exact"/>
        <w:rPr>
          <w:sz w:val="20"/>
          <w:szCs w:val="20"/>
        </w:rPr>
        <w:sectPr w:rsidR="00D95DD7">
          <w:pgSz w:w="12240" w:h="15840"/>
          <w:pgMar w:top="700" w:right="1260" w:bottom="1440" w:left="1000" w:header="0" w:footer="0" w:gutter="0"/>
          <w:cols w:space="720"/>
          <w:formProt w:val="0"/>
          <w:docGrid w:linePitch="100" w:charSpace="4096"/>
        </w:sectPr>
      </w:pPr>
      <w:r>
        <w:rPr>
          <w:noProof/>
          <w:sz w:val="20"/>
          <w:szCs w:val="20"/>
        </w:rPr>
        <w:drawing>
          <wp:anchor distT="0" distB="0" distL="0" distR="0" simplePos="0" relativeHeight="123" behindDoc="1" locked="0" layoutInCell="1" allowOverlap="1">
            <wp:simplePos x="0" y="0"/>
            <wp:positionH relativeFrom="column">
              <wp:posOffset>462280</wp:posOffset>
            </wp:positionH>
            <wp:positionV relativeFrom="paragraph">
              <wp:posOffset>27305</wp:posOffset>
            </wp:positionV>
            <wp:extent cx="2400300" cy="1477010"/>
            <wp:effectExtent l="0" t="0" r="0" b="0"/>
            <wp:wrapNone/>
            <wp:docPr id="140"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24"/>
                    <pic:cNvPicPr>
                      <a:picLocks noChangeAspect="1" noChangeArrowheads="1"/>
                    </pic:cNvPicPr>
                  </pic:nvPicPr>
                  <pic:blipFill>
                    <a:blip r:embed="rId126"/>
                    <a:stretch>
                      <a:fillRect/>
                    </a:stretch>
                  </pic:blipFill>
                  <pic:spPr bwMode="auto">
                    <a:xfrm>
                      <a:off x="0" y="0"/>
                      <a:ext cx="2400300" cy="1477010"/>
                    </a:xfrm>
                    <a:prstGeom prst="rect">
                      <a:avLst/>
                    </a:prstGeom>
                  </pic:spPr>
                </pic:pic>
              </a:graphicData>
            </a:graphic>
          </wp:anchor>
        </w:drawing>
      </w:r>
    </w:p>
    <w:p w:rsidR="00D95DD7" w:rsidRDefault="00F96ECC">
      <w:pPr>
        <w:rPr>
          <w:sz w:val="20"/>
          <w:szCs w:val="20"/>
        </w:rPr>
      </w:pPr>
      <w:bookmarkStart w:id="663" w:name="page46"/>
      <w:bookmarkEnd w:id="663"/>
      <w:r>
        <w:rPr>
          <w:noProof/>
        </w:rPr>
        <w:drawing>
          <wp:anchor distT="0" distB="0" distL="0" distR="0" simplePos="0" relativeHeight="124"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141"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25"/>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t xml:space="preserve">DIKO 安裝導覽 v1.0</w:t>
      </w:r>
    </w:p>
    <w:p w:rsidR="00D95DD7" w:rsidRDefault="00D95DD7">
      <w:pPr>
        <w:spacing w:line="240" w:lineRule="exact"/>
        <w:rPr>
          <w:sz w:val="20"/>
          <w:szCs w:val="20"/>
        </w:rPr>
      </w:pPr>
    </w:p>
    <w:p w:rsidR="00D95DD7" w:rsidRDefault="00487263" w:rsidP="00487263">
      <w:pPr>
        <w:tabs>
          <w:tab w:val="left" w:pos="700"/>
        </w:tabs>
        <w:spacing w:line="285" w:lineRule="auto"/>
        <w:ind w:left="720" w:hanging="719"/>
        <w:rPr>
          <w:sz w:val="20"/>
          <w:szCs w:val="20"/>
        </w:rPr>
        <w:sectPr w:rsidR="00D95DD7">
          <w:pgSz w:w="12240" w:h="15840"/>
          <w:pgMar w:top="700" w:right="1400" w:bottom="1440" w:left="1000" w:header="0" w:footer="0" w:gutter="0"/>
          <w:cols w:space="720"/>
          <w:formProt w:val="0"/>
          <w:docGrid w:linePitch="100" w:charSpace="4096"/>
        </w:sectPr>
      </w:pPr>
      <w:r>
        <w:rPr>
          <w:noProof/>
          <w:sz w:val="20"/>
          <w:szCs w:val="20"/>
        </w:rPr>
        <w:drawing>
          <wp:anchor distT="0" distB="0" distL="0" distR="0" simplePos="0" relativeHeight="125" behindDoc="1" locked="0" layoutInCell="1" allowOverlap="1">
            <wp:simplePos x="0" y="0"/>
            <wp:positionH relativeFrom="column">
              <wp:posOffset>462280</wp:posOffset>
            </wp:positionH>
            <wp:positionV relativeFrom="paragraph">
              <wp:posOffset>779780</wp:posOffset>
            </wp:positionV>
            <wp:extent cx="4754880" cy="2353310"/>
            <wp:effectExtent l="0" t="0" r="7620" b="8890"/>
            <wp:wrapNone/>
            <wp:docPr id="142"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26"/>
                    <pic:cNvPicPr>
                      <a:picLocks noChangeAspect="1" noChangeArrowheads="1"/>
                    </pic:cNvPicPr>
                  </pic:nvPicPr>
                  <pic:blipFill>
                    <a:blip r:embed="rId127"/>
                    <a:stretch>
                      <a:fillRect/>
                    </a:stretch>
                  </pic:blipFill>
                  <pic:spPr bwMode="auto">
                    <a:xfrm>
                      <a:off x="0" y="0"/>
                      <a:ext cx="4754880" cy="2353310"/>
                    </a:xfrm>
                    <a:prstGeom prst="rect">
                      <a:avLst/>
                    </a:prstGeom>
                  </pic:spPr>
                </pic:pic>
              </a:graphicData>
            </a:graphic>
          </wp:anchor>
        </w:drawing>
      </w:r>
      <w:r w:rsidR="00F96ECC">
        <w:rPr>
          <w:rFonts w:ascii="Calibri" w:eastAsia="SimSun" w:hAnsi="Calibri" w:cs="Calibri"/>
          <w:lang w:eastAsia="zh-CN"/>
        </w:rPr>
        <w:t xml:space="preserve">10.11</w:t>
      </w:r>
      <w:r w:rsidR="00F96ECC">
        <w:rPr>
          <w:rFonts w:ascii="Calibri" w:eastAsia="新細明體" w:hAnsi="Calibri" w:cs="Calibri"/>
          <w:lang w:eastAsia="zh-CN"/>
        </w:rPr>
        <w:tab/>
      </w:r>
      <w:r w:rsidR="00F96ECC">
        <w:rPr>
          <w:rFonts w:ascii="Calibri" w:eastAsia="SimSun" w:hAnsi="Calibri" w:cs="Calibri"/>
          <w:lang w:eastAsia="zh-CN"/>
        </w:rPr>
        <w:t xml:space="preserve">Input </w:t>
      </w:r>
      <w:r w:rsidR="00F96ECC">
        <w:rPr>
          <w:rFonts w:ascii="Calibri" w:eastAsia="SimSun" w:hAnsi="Calibri" w:cs="Calibri"/>
          <w:b/>
          <w:bCs/>
          <w:u w:val="single"/>
          <w:lang w:eastAsia="zh-CN"/>
        </w:rPr>
        <w:t xml:space="preserve">net start </w:t>
      </w:r>
      <w:proofErr w:type="spellStart"/>
      <w:r w:rsidR="00F96ECC">
        <w:rPr>
          <w:rFonts w:ascii="Calibri" w:eastAsia="SimSun" w:hAnsi="Calibri" w:cs="Calibri"/>
          <w:b/>
          <w:bCs/>
          <w:u w:val="single"/>
          <w:lang w:eastAsia="zh-CN"/>
        </w:rPr>
        <w:t xml:space="preserve">Solr</w:t>
      </w:r>
      <w:proofErr w:type="spellEnd"/>
      <w:r w:rsidR="00F96ECC">
        <w:rPr>
          <w:rFonts w:ascii="Calibri" w:eastAsia="SimSun" w:hAnsi="Calibri" w:cs="Calibri"/>
          <w:lang w:eastAsia="zh-CN"/>
        </w:rPr>
        <w:t xml:space="preserve"> and press Enter to start </w:t>
      </w:r>
      <w:proofErr w:type="spellStart"/>
      <w:r w:rsidR="00F96ECC">
        <w:rPr>
          <w:rFonts w:ascii="Calibri" w:eastAsia="SimSun" w:hAnsi="Calibri" w:cs="Calibri"/>
          <w:lang w:eastAsia="zh-CN"/>
        </w:rPr>
        <w:t xml:space="preserve">Solr</w:t>
      </w:r>
      <w:proofErr w:type="spellEnd"/>
      <w:r w:rsidR="00F96ECC">
        <w:rPr>
          <w:rFonts w:ascii="Calibri" w:eastAsia="SimSun" w:hAnsi="Calibri" w:cs="Calibri"/>
          <w:lang w:eastAsia="zh-CN"/>
        </w:rPr>
        <w:t xml:space="preserve"> service. Should show the message of “The </w:t>
      </w:r>
      <w:proofErr w:type="spellStart"/>
      <w:r w:rsidR="00F96ECC">
        <w:rPr>
          <w:rFonts w:ascii="Calibri" w:eastAsia="SimSun" w:hAnsi="Calibri" w:cs="Calibri"/>
          <w:lang w:eastAsia="zh-CN"/>
        </w:rPr>
        <w:t xml:space="preserve">Solr</w:t>
      </w:r>
      <w:proofErr w:type="spellEnd"/>
      <w:r w:rsidR="00F96ECC">
        <w:rPr>
          <w:rFonts w:ascii="Calibri" w:eastAsia="SimSun" w:hAnsi="Calibri" w:cs="Calibri"/>
          <w:lang w:eastAsia="zh-CN"/>
        </w:rPr>
        <w:t xml:space="preserve"> service was started successful</w:t>
      </w:r>
    </w:p>
    <w:p w:rsidR="00D95DD7" w:rsidRDefault="00F96ECC">
      <w:pPr>
        <w:rPr>
          <w:sz w:val="20"/>
          <w:szCs w:val="20"/>
        </w:rPr>
      </w:pPr>
      <w:bookmarkStart w:id="664" w:name="page47"/>
      <w:bookmarkEnd w:id="664"/>
      <w:r>
        <w:rPr>
          <w:noProof/>
        </w:rPr>
        <w:drawing>
          <wp:anchor distT="0" distB="0" distL="0" distR="0" simplePos="0" relativeHeight="126"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143"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27"/>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t xml:space="preserve">IKO Installation Guide v1.0</w:t>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316" w:lineRule="exact"/>
        <w:rPr>
          <w:sz w:val="20"/>
          <w:szCs w:val="20"/>
        </w:rPr>
      </w:pPr>
    </w:p>
    <w:p w:rsidR="00D95DD7" w:rsidRDefault="00F96ECC">
      <w:pPr>
        <w:numPr>
          <w:ilvl w:val="0"/>
          <w:numId w:val="6"/>
        </w:numPr>
        <w:tabs>
          <w:tab w:val="left" w:pos="720"/>
        </w:tabs>
        <w:spacing w:line="285" w:lineRule="auto"/>
        <w:ind w:left="720" w:right="540" w:hanging="712"/>
        <w:rPr>
          <w:rFonts w:ascii="Calibri" w:eastAsia="Calibri" w:hAnsi="Calibri" w:cs="Calibri"/>
          <w:b/>
          <w:bCs/>
          <w:color w:val="365F91"/>
          <w:sz w:val="40"/>
          <w:szCs w:val="40"/>
        </w:rPr>
      </w:pPr>
      <w:r>
        <w:rPr>
          <w:rFonts w:ascii="Calibri" w:eastAsia="SimSun" w:hAnsi="Calibri" w:cs="Calibri"/>
          <w:b/>
          <w:bCs/>
          <w:color w:val="365F91"/>
          <w:sz w:val="40"/>
          <w:szCs w:val="40"/>
          <w:lang w:eastAsia="zh-CN"/>
        </w:rPr>
        <w:t xml:space="preserve">Add and install DIKO indexing manager to Windows services</w:t>
      </w:r>
    </w:p>
    <w:p w:rsidR="00D95DD7" w:rsidRDefault="00D95DD7">
      <w:pPr>
        <w:spacing w:line="160" w:lineRule="exact"/>
        <w:rPr>
          <w:sz w:val="20"/>
          <w:szCs w:val="20"/>
        </w:rPr>
      </w:pPr>
    </w:p>
    <w:p w:rsidR="00D95DD7" w:rsidRDefault="00F96ECC">
      <w:pPr>
        <w:tabs>
          <w:tab w:val="left" w:pos="700"/>
        </w:tabs>
        <w:rPr>
          <w:sz w:val="20"/>
          <w:szCs w:val="20"/>
        </w:rPr>
      </w:pPr>
      <w:r>
        <w:rPr>
          <w:rFonts w:ascii="Calibri" w:eastAsia="SimSun" w:hAnsi="Calibri" w:cs="Calibri"/>
          <w:lang w:eastAsia="zh-CN"/>
        </w:rPr>
        <w:t xml:space="preserve">11.1</w:t>
      </w:r>
      <w:r>
        <w:rPr>
          <w:rFonts w:ascii="Calibri" w:eastAsia="新細明體" w:hAnsi="Calibri" w:cs="Calibri"/>
          <w:lang w:eastAsia="zh-CN"/>
        </w:rPr>
        <w:tab/>
      </w:r>
      <w:r>
        <w:rPr>
          <w:rFonts w:ascii="Calibri" w:eastAsia="SimSun" w:hAnsi="Calibri" w:cs="Calibri"/>
          <w:lang w:eastAsia="zh-CN"/>
        </w:rPr>
        <w:t xml:space="preserve">Go to C:\DIKO\Indexer, and open config.ini with notepad.</w:t>
      </w:r>
    </w:p>
    <w:p w:rsidR="00D95DD7" w:rsidRDefault="00F96ECC">
      <w:pPr>
        <w:spacing w:line="20" w:lineRule="exact"/>
        <w:rPr>
          <w:sz w:val="20"/>
          <w:szCs w:val="20"/>
        </w:rPr>
      </w:pPr>
      <w:r>
        <w:rPr>
          <w:noProof/>
          <w:sz w:val="20"/>
          <w:szCs w:val="20"/>
        </w:rPr>
        <w:drawing>
          <wp:anchor distT="0" distB="0" distL="0" distR="0" simplePos="0" relativeHeight="127" behindDoc="1" locked="0" layoutInCell="1" allowOverlap="1">
            <wp:simplePos x="0" y="0"/>
            <wp:positionH relativeFrom="column">
              <wp:posOffset>462280</wp:posOffset>
            </wp:positionH>
            <wp:positionV relativeFrom="paragraph">
              <wp:posOffset>27305</wp:posOffset>
            </wp:positionV>
            <wp:extent cx="5941060" cy="3048000"/>
            <wp:effectExtent l="0" t="0" r="0" b="0"/>
            <wp:wrapNone/>
            <wp:docPr id="144"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28"/>
                    <pic:cNvPicPr>
                      <a:picLocks noChangeAspect="1" noChangeArrowheads="1"/>
                    </pic:cNvPicPr>
                  </pic:nvPicPr>
                  <pic:blipFill>
                    <a:blip r:embed="rId128"/>
                    <a:stretch>
                      <a:fillRect/>
                    </a:stretch>
                  </pic:blipFill>
                  <pic:spPr bwMode="auto">
                    <a:xfrm>
                      <a:off x="0" y="0"/>
                      <a:ext cx="5941060" cy="3048000"/>
                    </a:xfrm>
                    <a:prstGeom prst="rect">
                      <a:avLst/>
                    </a:prstGeom>
                  </pic:spPr>
                </pic:pic>
              </a:graphicData>
            </a:graphic>
          </wp:anchor>
        </w:drawing>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65" w:lineRule="exact"/>
        <w:rPr>
          <w:sz w:val="20"/>
          <w:szCs w:val="20"/>
        </w:rPr>
      </w:pPr>
    </w:p>
    <w:p w:rsidR="00D95DD7" w:rsidRDefault="00D95DD7">
      <w:pPr>
        <w:tabs>
          <w:tab w:val="left" w:pos="700"/>
        </w:tabs>
        <w:rPr>
          <w:rFonts w:ascii="Calibri" w:eastAsia="SimSun" w:hAnsi="Calibri" w:cs="Calibri"/>
          <w:lang w:eastAsia="zh-CN"/>
        </w:rPr>
      </w:pPr>
    </w:p>
    <w:p w:rsidR="00D95DD7" w:rsidRDefault="00D95DD7">
      <w:pPr>
        <w:tabs>
          <w:tab w:val="left" w:pos="700"/>
        </w:tabs>
        <w:rPr>
          <w:rFonts w:ascii="Calibri" w:eastAsia="SimSun" w:hAnsi="Calibri" w:cs="Calibri"/>
          <w:lang w:eastAsia="zh-CN"/>
        </w:rPr>
      </w:pPr>
    </w:p>
    <w:p w:rsidR="00D95DD7" w:rsidRDefault="00D95DD7">
      <w:pPr>
        <w:tabs>
          <w:tab w:val="left" w:pos="700"/>
        </w:tabs>
        <w:rPr>
          <w:rFonts w:ascii="Calibri" w:eastAsia="SimSun" w:hAnsi="Calibri" w:cs="Calibri"/>
          <w:lang w:eastAsia="zh-CN"/>
        </w:rPr>
      </w:pPr>
    </w:p>
    <w:p w:rsidR="00D95DD7" w:rsidRDefault="00D95DD7">
      <w:pPr>
        <w:tabs>
          <w:tab w:val="left" w:pos="700"/>
        </w:tabs>
        <w:rPr>
          <w:rFonts w:ascii="Calibri" w:eastAsia="SimSun" w:hAnsi="Calibri" w:cs="Calibri"/>
          <w:lang w:eastAsia="zh-CN"/>
        </w:rPr>
      </w:pPr>
    </w:p>
    <w:p w:rsidR="00D95DD7" w:rsidRDefault="00D95DD7">
      <w:pPr>
        <w:tabs>
          <w:tab w:val="left" w:pos="700"/>
        </w:tabs>
        <w:rPr>
          <w:rFonts w:ascii="Calibri" w:eastAsia="SimSun" w:hAnsi="Calibri" w:cs="Calibri"/>
          <w:lang w:eastAsia="zh-CN"/>
        </w:rPr>
      </w:pPr>
    </w:p>
    <w:p w:rsidR="00D95DD7" w:rsidRDefault="00D95DD7">
      <w:pPr>
        <w:tabs>
          <w:tab w:val="left" w:pos="700"/>
        </w:tabs>
        <w:rPr>
          <w:rFonts w:ascii="Calibri" w:eastAsia="SimSun" w:hAnsi="Calibri" w:cs="Calibri"/>
          <w:lang w:eastAsia="zh-CN"/>
        </w:rPr>
      </w:pPr>
    </w:p>
    <w:p w:rsidR="00D95DD7" w:rsidRDefault="00D95DD7">
      <w:pPr>
        <w:tabs>
          <w:tab w:val="left" w:pos="700"/>
        </w:tabs>
        <w:rPr>
          <w:rFonts w:ascii="Calibri" w:eastAsia="SimSun" w:hAnsi="Calibri" w:cs="Calibri"/>
          <w:lang w:eastAsia="zh-CN"/>
        </w:rPr>
      </w:pPr>
    </w:p>
    <w:p w:rsidR="00D95DD7" w:rsidRDefault="00D95DD7">
      <w:pPr>
        <w:tabs>
          <w:tab w:val="left" w:pos="700"/>
        </w:tabs>
        <w:rPr>
          <w:rFonts w:ascii="Calibri" w:eastAsia="SimSun" w:hAnsi="Calibri" w:cs="Calibri"/>
          <w:lang w:eastAsia="zh-CN"/>
        </w:rPr>
      </w:pPr>
    </w:p>
    <w:p w:rsidR="00D95DD7" w:rsidRDefault="00D95DD7">
      <w:pPr>
        <w:tabs>
          <w:tab w:val="left" w:pos="700"/>
        </w:tabs>
        <w:rPr>
          <w:rFonts w:ascii="Calibri" w:eastAsia="SimSun" w:hAnsi="Calibri" w:cs="Calibri"/>
          <w:lang w:eastAsia="zh-CN"/>
        </w:rPr>
      </w:pPr>
    </w:p>
    <w:p w:rsidR="00D95DD7" w:rsidRDefault="00D95DD7">
      <w:pPr>
        <w:tabs>
          <w:tab w:val="left" w:pos="700"/>
        </w:tabs>
        <w:rPr>
          <w:rFonts w:ascii="Calibri" w:eastAsia="SimSun" w:hAnsi="Calibri" w:cs="Calibri"/>
          <w:lang w:eastAsia="zh-CN"/>
        </w:rPr>
      </w:pPr>
    </w:p>
    <w:p w:rsidR="00D95DD7" w:rsidRDefault="00D95DD7">
      <w:pPr>
        <w:tabs>
          <w:tab w:val="left" w:pos="700"/>
        </w:tabs>
        <w:rPr>
          <w:rFonts w:ascii="Calibri" w:eastAsia="SimSun" w:hAnsi="Calibri" w:cs="Calibri"/>
          <w:lang w:eastAsia="zh-CN"/>
        </w:rPr>
      </w:pPr>
    </w:p>
    <w:p w:rsidR="00D95DD7" w:rsidRDefault="00D95DD7">
      <w:pPr>
        <w:tabs>
          <w:tab w:val="left" w:pos="700"/>
        </w:tabs>
        <w:rPr>
          <w:rFonts w:ascii="Calibri" w:eastAsia="SimSun" w:hAnsi="Calibri" w:cs="Calibri"/>
          <w:lang w:eastAsia="zh-CN"/>
        </w:rPr>
      </w:pPr>
    </w:p>
    <w:p w:rsidR="00D95DD7" w:rsidRDefault="00D95DD7">
      <w:pPr>
        <w:tabs>
          <w:tab w:val="left" w:pos="700"/>
        </w:tabs>
        <w:rPr>
          <w:rFonts w:ascii="Calibri" w:eastAsia="SimSun" w:hAnsi="Calibri" w:cs="Calibri"/>
          <w:lang w:eastAsia="zh-CN"/>
        </w:rPr>
      </w:pPr>
    </w:p>
    <w:p w:rsidR="00D95DD7" w:rsidRDefault="00D95DD7">
      <w:pPr>
        <w:tabs>
          <w:tab w:val="left" w:pos="700"/>
        </w:tabs>
        <w:rPr>
          <w:rFonts w:ascii="Calibri" w:eastAsia="SimSun" w:hAnsi="Calibri" w:cs="Calibri"/>
          <w:lang w:eastAsia="zh-CN"/>
        </w:rPr>
      </w:pPr>
    </w:p>
    <w:p w:rsidR="00D95DD7" w:rsidRDefault="00D95DD7">
      <w:pPr>
        <w:tabs>
          <w:tab w:val="left" w:pos="700"/>
        </w:tabs>
        <w:rPr>
          <w:rFonts w:ascii="Calibri" w:eastAsia="SimSun" w:hAnsi="Calibri" w:cs="Calibri"/>
          <w:lang w:eastAsia="zh-CN"/>
        </w:rPr>
      </w:pPr>
    </w:p>
    <w:p w:rsidR="00D95DD7" w:rsidRDefault="00D95DD7">
      <w:pPr>
        <w:tabs>
          <w:tab w:val="left" w:pos="700"/>
        </w:tabs>
        <w:rPr>
          <w:rFonts w:ascii="Calibri" w:eastAsia="SimSun" w:hAnsi="Calibri" w:cs="Calibri"/>
          <w:lang w:eastAsia="zh-CN"/>
        </w:rPr>
      </w:pPr>
    </w:p>
    <w:p w:rsidR="00D95DD7" w:rsidRDefault="00D95DD7">
      <w:pPr>
        <w:tabs>
          <w:tab w:val="left" w:pos="700"/>
        </w:tabs>
        <w:rPr>
          <w:rFonts w:ascii="Calibri" w:eastAsia="SimSun" w:hAnsi="Calibri" w:cs="Calibri"/>
          <w:lang w:eastAsia="zh-CN"/>
        </w:rPr>
      </w:pPr>
    </w:p>
    <w:p w:rsidR="00D95DD7" w:rsidRDefault="00D95DD7">
      <w:pPr>
        <w:tabs>
          <w:tab w:val="left" w:pos="700"/>
        </w:tabs>
        <w:rPr>
          <w:rFonts w:ascii="Calibri" w:eastAsia="SimSun" w:hAnsi="Calibri" w:cs="Calibri"/>
          <w:lang w:eastAsia="zh-CN"/>
        </w:rPr>
      </w:pPr>
    </w:p>
    <w:p w:rsidR="00D95DD7" w:rsidRDefault="00D95DD7">
      <w:pPr>
        <w:tabs>
          <w:tab w:val="left" w:pos="700"/>
        </w:tabs>
        <w:rPr>
          <w:rFonts w:ascii="Calibri" w:eastAsia="SimSun" w:hAnsi="Calibri" w:cs="Calibri"/>
          <w:lang w:eastAsia="zh-CN"/>
        </w:rPr>
      </w:pPr>
    </w:p>
    <w:p w:rsidR="00D95DD7" w:rsidRDefault="00D95DD7">
      <w:pPr>
        <w:tabs>
          <w:tab w:val="left" w:pos="700"/>
        </w:tabs>
        <w:rPr>
          <w:rFonts w:ascii="Calibri" w:eastAsia="SimSun" w:hAnsi="Calibri" w:cs="Calibri"/>
          <w:lang w:eastAsia="zh-CN"/>
        </w:rPr>
      </w:pPr>
    </w:p>
    <w:p w:rsidR="00D95DD7" w:rsidRDefault="00D95DD7">
      <w:pPr>
        <w:tabs>
          <w:tab w:val="left" w:pos="700"/>
        </w:tabs>
        <w:rPr>
          <w:rFonts w:ascii="Calibri" w:eastAsia="SimSun" w:hAnsi="Calibri" w:cs="Calibri"/>
          <w:lang w:eastAsia="zh-CN"/>
        </w:rPr>
      </w:pPr>
    </w:p>
    <w:p w:rsidR="00D95DD7" w:rsidRDefault="00D95DD7">
      <w:pPr>
        <w:tabs>
          <w:tab w:val="left" w:pos="700"/>
        </w:tabs>
        <w:rPr>
          <w:rFonts w:ascii="Calibri" w:eastAsia="SimSun" w:hAnsi="Calibri" w:cs="Calibri"/>
          <w:lang w:eastAsia="zh-CN"/>
        </w:rPr>
      </w:pPr>
    </w:p>
    <w:p w:rsidR="00D95DD7" w:rsidRDefault="00D95DD7">
      <w:pPr>
        <w:tabs>
          <w:tab w:val="left" w:pos="700"/>
        </w:tabs>
        <w:rPr>
          <w:rFonts w:ascii="Calibri" w:eastAsia="SimSun" w:hAnsi="Calibri" w:cs="Calibri"/>
          <w:lang w:eastAsia="zh-CN"/>
        </w:rPr>
      </w:pPr>
    </w:p>
    <w:p w:rsidR="00D95DD7" w:rsidRDefault="00D95DD7">
      <w:pPr>
        <w:tabs>
          <w:tab w:val="left" w:pos="700"/>
        </w:tabs>
        <w:rPr>
          <w:rFonts w:ascii="Calibri" w:eastAsia="SimSun" w:hAnsi="Calibri" w:cs="Calibri"/>
          <w:lang w:eastAsia="zh-CN"/>
        </w:rPr>
      </w:pPr>
    </w:p>
    <w:p w:rsidR="00D95DD7" w:rsidRDefault="00D95DD7">
      <w:pPr>
        <w:tabs>
          <w:tab w:val="left" w:pos="700"/>
        </w:tabs>
        <w:rPr>
          <w:rFonts w:ascii="Calibri" w:eastAsia="SimSun" w:hAnsi="Calibri" w:cs="Calibri"/>
          <w:lang w:eastAsia="zh-CN"/>
        </w:rPr>
      </w:pPr>
    </w:p>
    <w:p w:rsidR="00D95DD7" w:rsidRDefault="00F96ECC">
      <w:pPr>
        <w:tabs>
          <w:tab w:val="left" w:pos="700"/>
        </w:tabs>
        <w:rPr>
          <w:sz w:val="20"/>
          <w:szCs w:val="20"/>
        </w:rPr>
      </w:pPr>
      <w:r>
        <w:rPr>
          <w:rFonts w:ascii="Calibri" w:eastAsia="SimSun" w:hAnsi="Calibri" w:cs="Calibri"/>
          <w:lang w:eastAsia="zh-CN"/>
        </w:rPr>
        <w:t xml:space="preserve">11.2</w:t>
      </w:r>
      <w:r>
        <w:rPr>
          <w:rFonts w:ascii="Calibri" w:eastAsia="新細明體" w:hAnsi="Calibri" w:cs="Calibri"/>
          <w:lang w:eastAsia="zh-CN"/>
        </w:rPr>
        <w:tab/>
      </w:r>
      <w:r>
        <w:rPr>
          <w:rFonts w:ascii="Calibri" w:eastAsia="SimSun" w:hAnsi="Calibri" w:cs="Calibri"/>
          <w:lang w:eastAsia="zh-CN"/>
        </w:rPr>
        <w:t xml:space="preserve">Make sure the followings are pointing to the correct path and value in the config.ini.</w:t>
      </w:r>
    </w:p>
    <w:p w:rsidR="00D95DD7" w:rsidRDefault="00D95DD7">
      <w:pPr>
        <w:spacing w:line="40" w:lineRule="exact"/>
        <w:rPr>
          <w:sz w:val="20"/>
          <w:szCs w:val="20"/>
        </w:rPr>
      </w:pPr>
    </w:p>
    <w:p w:rsidR="00D95DD7" w:rsidRDefault="00F96ECC">
      <w:pPr>
        <w:ind w:left="720"/>
        <w:rPr>
          <w:rFonts w:ascii="Calibri" w:eastAsia="SimSun" w:hAnsi="Calibri" w:cs="Calibri"/>
          <w:lang w:eastAsia="zh-CN"/>
        </w:rPr>
      </w:pPr>
      <w:r>
        <w:rPr>
          <w:rFonts w:ascii="Calibri" w:eastAsia="SimSun" w:hAnsi="Calibri" w:cs="Calibri"/>
          <w:lang w:eastAsia="zh-CN"/>
        </w:rPr>
        <w:t xml:space="preserve">For use the HWOCR function, user must plug‐in the HWOCR dongle first.</w:t>
      </w:r>
    </w:p>
    <w:p w:rsidR="00D95DD7" w:rsidRDefault="00F96ECC">
      <w:pPr>
        <w:ind w:left="720"/>
        <w:rPr>
          <w:rFonts w:ascii="Calibri" w:eastAsia="SimSun" w:hAnsi="Calibri" w:cs="Calibri"/>
          <w:lang w:eastAsia="zh-CN"/>
        </w:rPr>
      </w:pPr>
      <w:r>
        <w:rPr>
          <w:rFonts w:ascii="Calibri" w:eastAsia="SimSun" w:hAnsi="Calibri" w:cs="Calibri"/>
          <w:lang w:eastAsia="zh-CN"/>
        </w:rPr>
        <w:t xml:space="preserve">Make sure the </w:t>
      </w:r>
      <w:proofErr w:type="spellStart"/>
      <w:r>
        <w:rPr>
          <w:rFonts w:ascii="Calibri" w:eastAsia="SimSun" w:hAnsi="Calibri" w:cs="Calibri"/>
          <w:lang w:eastAsia="zh-CN"/>
        </w:rPr>
        <w:t xml:space="preserve">DBServer</w:t>
      </w:r>
      <w:proofErr w:type="spellEnd"/>
      <w:r>
        <w:rPr>
          <w:rFonts w:ascii="Calibri" w:eastAsia="SimSun" w:hAnsi="Calibri" w:cs="Calibri"/>
          <w:lang w:eastAsia="zh-CN"/>
        </w:rPr>
        <w:t xml:space="preserve"> is equal to the “name of your computer”/SQLEXPRESS, you can find this information from SQL Server Management Studio’s connection screen.</w:t>
      </w:r>
    </w:p>
    <w:tbl>
      <w:tblPr>
        <w:tblStyle w:val="af"/>
        <w:tblW w:w="9130" w:type="dxa"/>
        <w:tblInd w:w="720" w:type="dxa"/>
        <w:tblLook w:val="04A0" w:firstRow="1" w:lastRow="0" w:firstColumn="1" w:lastColumn="0" w:noHBand="0" w:noVBand="1"/>
      </w:tblPr>
      <w:tblGrid>
        <w:gridCol w:w="4789"/>
        <w:gridCol w:w="4341"/>
      </w:tblGrid>
      <w:tr w:rsidR="00D95DD7">
        <w:tc>
          <w:tcPr>
            <w:tcW w:w="4774" w:type="dxa"/>
            <w:shd w:val="clear" w:color="auto" w:fill="auto"/>
          </w:tcPr>
          <w:p w:rsidR="00D95DD7" w:rsidRDefault="00F96ECC">
            <w:pPr>
              <w:rPr>
                <w:rFonts w:ascii="Calibri" w:eastAsia="SimSun" w:hAnsi="Calibri" w:cs="Calibri"/>
                <w:lang w:eastAsia="zh-CN"/>
              </w:rPr>
            </w:pPr>
            <w:r>
              <w:rPr>
                <w:noProof/>
              </w:rPr>
              <w:drawing>
                <wp:inline distT="0" distB="7620" distL="0" distR="0">
                  <wp:extent cx="3171825" cy="3060065"/>
                  <wp:effectExtent l="0" t="0" r="0" b="0"/>
                  <wp:docPr id="145"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29"/>
                          <pic:cNvPicPr>
                            <a:picLocks noChangeAspect="1" noChangeArrowheads="1"/>
                          </pic:cNvPicPr>
                        </pic:nvPicPr>
                        <pic:blipFill>
                          <a:blip r:embed="rId129"/>
                          <a:srcRect r="46654"/>
                          <a:stretch>
                            <a:fillRect/>
                          </a:stretch>
                        </pic:blipFill>
                        <pic:spPr bwMode="auto">
                          <a:xfrm>
                            <a:off x="0" y="0"/>
                            <a:ext cx="3171825" cy="3060065"/>
                          </a:xfrm>
                          <a:prstGeom prst="rect">
                            <a:avLst/>
                          </a:prstGeom>
                        </pic:spPr>
                      </pic:pic>
                    </a:graphicData>
                  </a:graphic>
                </wp:inline>
              </w:drawing>
            </w:r>
          </w:p>
        </w:tc>
        <w:tc>
          <w:tcPr>
            <w:tcW w:w="4355" w:type="dxa"/>
            <w:shd w:val="clear" w:color="auto" w:fill="auto"/>
          </w:tcPr>
          <w:p w:rsidR="00D95DD7" w:rsidRDefault="00F96ECC">
            <w:pPr>
              <w:rPr>
                <w:rFonts w:ascii="Calibri" w:eastAsia="SimSun" w:hAnsi="Calibri" w:cs="Calibri"/>
                <w:lang w:eastAsia="zh-CN"/>
              </w:rPr>
            </w:pPr>
            <w:r>
              <w:rPr>
                <w:noProof/>
              </w:rPr>
              <w:drawing>
                <wp:inline distT="0" distB="0" distL="19050" distR="0">
                  <wp:extent cx="2860675" cy="2164715"/>
                  <wp:effectExtent l="0" t="0" r="0" b="0"/>
                  <wp:docPr id="147" name="图片 34" descr="C:\Users\LP0001\AppData\Local\LINE\Cache\tmp\15415697049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34" descr="C:\Users\LP0001\AppData\Local\LINE\Cache\tmp\1541569704908.jpg"/>
                          <pic:cNvPicPr>
                            <a:picLocks noChangeAspect="1" noChangeArrowheads="1"/>
                          </pic:cNvPicPr>
                        </pic:nvPicPr>
                        <pic:blipFill>
                          <a:blip r:embed="rId130"/>
                          <a:stretch>
                            <a:fillRect/>
                          </a:stretch>
                        </pic:blipFill>
                        <pic:spPr bwMode="auto">
                          <a:xfrm>
                            <a:off x="0" y="0"/>
                            <a:ext cx="2860675" cy="2164715"/>
                          </a:xfrm>
                          <a:prstGeom prst="rect">
                            <a:avLst/>
                          </a:prstGeom>
                        </pic:spPr>
                      </pic:pic>
                    </a:graphicData>
                  </a:graphic>
                </wp:inline>
              </w:drawing>
            </w:r>
            <w:r>
              <w:rPr>
                <w:noProof/>
              </w:rPr>
              <mc:AlternateContent>
                <mc:Choice Requires="wps">
                  <w:drawing>
                    <wp:anchor distT="0" distB="0" distL="0" distR="0" simplePos="0" relativeHeight="174" behindDoc="0" locked="0" layoutInCell="1" allowOverlap="1">
                      <wp:simplePos x="0" y="0"/>
                      <wp:positionH relativeFrom="column">
                        <wp:posOffset>986790</wp:posOffset>
                      </wp:positionH>
                      <wp:positionV relativeFrom="paragraph">
                        <wp:posOffset>905510</wp:posOffset>
                      </wp:positionV>
                      <wp:extent cx="1692910" cy="150495"/>
                      <wp:effectExtent l="13970" t="13970" r="17780" b="17145"/>
                      <wp:wrapNone/>
                      <wp:docPr id="146" name="Rectangle 9"/>
                      <wp:cNvGraphicFramePr/>
                      <a:graphic xmlns:a="http://schemas.openxmlformats.org/drawingml/2006/main">
                        <a:graphicData uri="http://schemas.microsoft.com/office/word/2010/wordprocessingShape">
                          <wps:wsp>
                            <wps:cNvSpPr/>
                            <wps:spPr>
                              <a:xfrm>
                                <a:off x="0" y="0"/>
                                <a:ext cx="1692360" cy="149760"/>
                              </a:xfrm>
                              <a:prstGeom prst="rect">
                                <a:avLst/>
                              </a:prstGeom>
                              <a:noFill/>
                              <a:ln w="19080">
                                <a:solidFill>
                                  <a:srgbClr val="FF0000"/>
                                </a:solidFill>
                                <a:miter/>
                              </a:ln>
                            </wps:spPr>
                            <wps:style>
                              <a:lnRef idx="0">
                                <a:scrgbClr r="0" g="0" b="0"/>
                              </a:lnRef>
                              <a:fillRef idx="0">
                                <a:scrgbClr r="0" g="0" b="0"/>
                              </a:fillRef>
                              <a:effectRef idx="0">
                                <a:scrgbClr r="0" g="0" b="0"/>
                              </a:effectRef>
                              <a:fontRef idx="minor"/>
                            </wps:style>
                            <wps:bodyPr/>
                          </wps:wsp>
                        </a:graphicData>
                      </a:graphic>
                    </wp:anchor>
                  </w:drawing>
                </mc:Choice>
                <mc:Fallback>
                  <w:pict>
                    <v:rect id="shape_0" ID="Rectangle 9" stroked="t" style="position:absolute;margin-left:77.7pt;margin-top:71.3pt;width:133.2pt;height:11.75pt">
                      <w10:wrap type="none"/>
                      <v:fill o:detectmouseclick="t" on="false"/>
                      <v:stroke color="red" weight="19080" joinstyle="miter" endcap="flat"/>
                    </v:rect>
                  </w:pict>
                </mc:Fallback>
              </mc:AlternateContent>
            </w:r>
          </w:p>
        </w:tc>
      </w:tr>
    </w:tbl>
    <w:p w:rsidR="00D95DD7" w:rsidRDefault="00D95DD7">
      <w:pPr>
        <w:sectPr w:rsidR="00D95DD7">
          <w:pgSz w:w="12240" w:h="15840"/>
          <w:pgMar w:top="700" w:right="1380" w:bottom="593" w:left="1000" w:header="0" w:footer="0" w:gutter="0"/>
          <w:cols w:space="720"/>
          <w:formProt w:val="0"/>
          <w:docGrid w:linePitch="100" w:charSpace="4096"/>
        </w:sectPr>
      </w:pPr>
    </w:p>
    <w:p w:rsidR="00D95DD7" w:rsidRDefault="00D95DD7">
      <w:pPr>
        <w:spacing w:line="299" w:lineRule="exact"/>
        <w:rPr>
          <w:sz w:val="20"/>
          <w:szCs w:val="20"/>
        </w:rPr>
      </w:pPr>
    </w:p>
    <w:p w:rsidR="00D95DD7" w:rsidRDefault="00F96ECC">
      <w:pPr>
        <w:tabs>
          <w:tab w:val="left" w:pos="700"/>
        </w:tabs>
        <w:spacing w:line="285" w:lineRule="auto"/>
        <w:ind w:left="720" w:hanging="719"/>
        <w:rPr>
          <w:rFonts w:ascii="Calibri" w:eastAsia="SimSun" w:hAnsi="Calibri" w:cs="Calibri"/>
          <w:lang w:eastAsia="zh-CN"/>
        </w:rPr>
      </w:pPr>
      <w:r>
        <w:rPr>
          <w:rFonts w:ascii="Calibri" w:eastAsia="SimSun" w:hAnsi="Calibri" w:cs="Calibri"/>
          <w:lang w:eastAsia="zh-CN"/>
        </w:rPr>
        <w:t xml:space="preserve">11.3</w:t>
      </w:r>
      <w:r>
        <w:rPr>
          <w:rFonts w:ascii="Calibri" w:eastAsia="新細明體" w:hAnsi="Calibri" w:cs="Calibri"/>
          <w:lang w:eastAsia="zh-CN"/>
        </w:rPr>
        <w:tab/>
      </w:r>
      <w:r>
        <w:rPr>
          <w:rFonts w:ascii="Calibri" w:eastAsia="SimSun" w:hAnsi="Calibri" w:cs="Calibri"/>
          <w:lang w:eastAsia="zh-CN"/>
        </w:rPr>
        <w:t xml:space="preserve">Open Command Prompt as administrator in order to register DIKO Indexer service.</w:t>
      </w:r>
    </w:p>
    <w:p w:rsidR="00D95DD7" w:rsidRDefault="00F96ECC">
      <w:pPr>
        <w:tabs>
          <w:tab w:val="left" w:pos="700"/>
        </w:tabs>
        <w:spacing w:line="285" w:lineRule="auto"/>
        <w:ind w:left="720" w:hanging="719"/>
        <w:rPr>
          <w:rFonts w:ascii="Calibri" w:eastAsia="SimSun" w:hAnsi="Calibri" w:cs="Calibri"/>
          <w:lang w:eastAsia="zh-CN"/>
        </w:rPr>
      </w:pPr>
      <w:r>
        <w:rPr>
          <w:rFonts w:ascii="Calibri" w:eastAsia="SimSun" w:hAnsi="Calibri" w:cs="Calibri"/>
          <w:lang w:eastAsia="zh-CN"/>
        </w:rPr>
        <w:t xml:space="preserve">11.4 </w:t>
      </w:r>
      <w:r>
        <w:rPr>
          <w:rFonts w:ascii="Calibri" w:eastAsia="SimSun" w:hAnsi="Calibri" w:cs="Calibri"/>
          <w:lang w:eastAsia="zh-CN"/>
        </w:rPr>
        <w:tab/>
        <w:t xml:space="preserve">Input </w:t>
      </w:r>
      <w:r>
        <w:rPr>
          <w:rFonts w:ascii="Calibri" w:eastAsia="SimSun" w:hAnsi="Calibri" w:cs="Calibri"/>
          <w:b/>
          <w:bCs/>
          <w:u w:val="single"/>
          <w:lang w:eastAsia="zh-CN"/>
        </w:rPr>
        <w:t xml:space="preserve">cd C:\DIKO\Indexer</w:t>
      </w:r>
      <w:r>
        <w:rPr>
          <w:rFonts w:ascii="Calibri" w:eastAsia="SimSun" w:hAnsi="Calibri" w:cs="Calibri"/>
          <w:lang w:eastAsia="zh-CN"/>
        </w:rPr>
        <w:t xml:space="preserve"> and press Enter key to change the current directory to C:\DIKO\Indexer.</w:t>
      </w:r>
    </w:p>
    <w:p w:rsidR="00D95DD7" w:rsidRDefault="00F96ECC">
      <w:pPr>
        <w:spacing w:line="20" w:lineRule="exact"/>
        <w:rPr>
          <w:sz w:val="20"/>
          <w:szCs w:val="20"/>
        </w:rPr>
      </w:pPr>
      <w:r>
        <w:rPr>
          <w:noProof/>
          <w:sz w:val="20"/>
          <w:szCs w:val="20"/>
        </w:rPr>
        <w:drawing>
          <wp:anchor distT="0" distB="0" distL="0" distR="0" simplePos="0" relativeHeight="128" behindDoc="1" locked="0" layoutInCell="1" allowOverlap="1">
            <wp:simplePos x="0" y="0"/>
            <wp:positionH relativeFrom="column">
              <wp:posOffset>462280</wp:posOffset>
            </wp:positionH>
            <wp:positionV relativeFrom="paragraph">
              <wp:posOffset>27305</wp:posOffset>
            </wp:positionV>
            <wp:extent cx="4391660" cy="1908175"/>
            <wp:effectExtent l="0" t="0" r="0" b="0"/>
            <wp:wrapNone/>
            <wp:docPr id="148"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31"/>
                    <pic:cNvPicPr>
                      <a:picLocks noChangeAspect="1" noChangeArrowheads="1"/>
                    </pic:cNvPicPr>
                  </pic:nvPicPr>
                  <pic:blipFill>
                    <a:blip r:embed="rId131"/>
                    <a:stretch>
                      <a:fillRect/>
                    </a:stretch>
                  </pic:blipFill>
                  <pic:spPr bwMode="auto">
                    <a:xfrm>
                      <a:off x="0" y="0"/>
                      <a:ext cx="4391660" cy="1908175"/>
                    </a:xfrm>
                    <a:prstGeom prst="rect">
                      <a:avLst/>
                    </a:prstGeom>
                  </pic:spPr>
                </pic:pic>
              </a:graphicData>
            </a:graphic>
          </wp:anchor>
        </w:drawing>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65" w:lineRule="exact"/>
        <w:rPr>
          <w:sz w:val="20"/>
          <w:szCs w:val="20"/>
        </w:rPr>
      </w:pPr>
    </w:p>
    <w:p w:rsidR="00D95DD7" w:rsidRDefault="00F96ECC">
      <w:pPr>
        <w:tabs>
          <w:tab w:val="left" w:pos="700"/>
        </w:tabs>
        <w:rPr>
          <w:sz w:val="20"/>
          <w:szCs w:val="20"/>
        </w:rPr>
      </w:pPr>
      <w:r>
        <w:rPr>
          <w:rFonts w:ascii="Calibri" w:eastAsia="SimSun" w:hAnsi="Calibri" w:cs="Calibri"/>
          <w:lang w:eastAsia="zh-CN"/>
        </w:rPr>
        <w:t xml:space="preserve">11.5</w:t>
      </w:r>
      <w:r>
        <w:rPr>
          <w:sz w:val="20"/>
          <w:szCs w:val="20"/>
          <w:lang w:eastAsia="zh-CN"/>
        </w:rPr>
        <w:tab/>
      </w:r>
      <w:r>
        <w:rPr>
          <w:rFonts w:ascii="Calibri" w:eastAsia="SimSun" w:hAnsi="Calibri" w:cs="Calibri"/>
          <w:sz w:val="21"/>
          <w:szCs w:val="21"/>
          <w:lang w:eastAsia="zh-CN"/>
        </w:rPr>
        <w:t xml:space="preserve">Input </w:t>
      </w:r>
      <w:r>
        <w:rPr>
          <w:rFonts w:ascii="Calibri" w:eastAsia="SimSun" w:hAnsi="Calibri" w:cs="Calibri"/>
          <w:b/>
          <w:bCs/>
          <w:sz w:val="21"/>
          <w:szCs w:val="21"/>
          <w:u w:val="single"/>
          <w:lang w:eastAsia="zh-CN"/>
        </w:rPr>
        <w:t xml:space="preserve">"Register DIKOIndexer.bat"</w:t>
      </w:r>
      <w:r>
        <w:rPr>
          <w:rFonts w:ascii="Calibri" w:eastAsia="SimSun" w:hAnsi="Calibri" w:cs="Calibri"/>
          <w:sz w:val="21"/>
          <w:szCs w:val="21"/>
          <w:lang w:eastAsia="zh-CN"/>
        </w:rPr>
        <w:t xml:space="preserve"> and press Enter key to run the installation program.</w:t>
      </w:r>
    </w:p>
    <w:p w:rsidR="00D95DD7" w:rsidRDefault="00F96ECC">
      <w:pPr>
        <w:spacing w:line="20" w:lineRule="exact"/>
        <w:rPr>
          <w:sz w:val="20"/>
          <w:szCs w:val="20"/>
        </w:rPr>
        <w:sectPr w:rsidR="00D95DD7">
          <w:pgSz w:w="12240" w:h="15840"/>
          <w:pgMar w:top="700" w:right="1440" w:bottom="1440" w:left="1000" w:header="0" w:footer="0" w:gutter="0"/>
          <w:cols w:space="720"/>
          <w:formProt w:val="0"/>
          <w:docGrid w:linePitch="100" w:charSpace="4096"/>
        </w:sectPr>
      </w:pPr>
      <w:r>
        <w:rPr>
          <w:noProof/>
          <w:sz w:val="20"/>
          <w:szCs w:val="20"/>
        </w:rPr>
        <w:drawing>
          <wp:anchor distT="0" distB="0" distL="0" distR="0" simplePos="0" relativeHeight="129" behindDoc="1" locked="0" layoutInCell="1" allowOverlap="1">
            <wp:simplePos x="0" y="0"/>
            <wp:positionH relativeFrom="column">
              <wp:posOffset>462280</wp:posOffset>
            </wp:positionH>
            <wp:positionV relativeFrom="paragraph">
              <wp:posOffset>27305</wp:posOffset>
            </wp:positionV>
            <wp:extent cx="4295140" cy="991870"/>
            <wp:effectExtent l="0" t="0" r="0" b="0"/>
            <wp:wrapNone/>
            <wp:docPr id="149"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32"/>
                    <pic:cNvPicPr>
                      <a:picLocks noChangeAspect="1" noChangeArrowheads="1"/>
                    </pic:cNvPicPr>
                  </pic:nvPicPr>
                  <pic:blipFill>
                    <a:blip r:embed="rId132"/>
                    <a:stretch>
                      <a:fillRect/>
                    </a:stretch>
                  </pic:blipFill>
                  <pic:spPr bwMode="auto">
                    <a:xfrm>
                      <a:off x="0" y="0"/>
                      <a:ext cx="4295140" cy="991870"/>
                    </a:xfrm>
                    <a:prstGeom prst="rect">
                      <a:avLst/>
                    </a:prstGeom>
                  </pic:spPr>
                </pic:pic>
              </a:graphicData>
            </a:graphic>
          </wp:anchor>
        </w:drawing>
      </w:r>
    </w:p>
    <w:p w:rsidR="00D95DD7" w:rsidRDefault="00F96ECC">
      <w:pPr>
        <w:rPr>
          <w:sz w:val="20"/>
          <w:szCs w:val="20"/>
        </w:rPr>
      </w:pPr>
      <w:bookmarkStart w:id="665" w:name="page49"/>
      <w:bookmarkEnd w:id="665"/>
      <w:r>
        <w:rPr>
          <w:noProof/>
        </w:rPr>
        <w:drawing>
          <wp:anchor distT="0" distB="0" distL="0" distR="0" simplePos="0" relativeHeight="130"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150"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33"/>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t xml:space="preserve">DIKO 安裝導覽 v1.0</w:t>
      </w:r>
    </w:p>
    <w:p w:rsidR="00D95DD7" w:rsidRDefault="00D95DD7">
      <w:pPr>
        <w:spacing w:line="240" w:lineRule="exact"/>
        <w:rPr>
          <w:sz w:val="20"/>
          <w:szCs w:val="20"/>
        </w:rPr>
      </w:pPr>
    </w:p>
    <w:p w:rsidR="00D95DD7" w:rsidRDefault="00F96ECC">
      <w:pPr>
        <w:tabs>
          <w:tab w:val="left" w:pos="700"/>
        </w:tabs>
        <w:rPr>
          <w:sz w:val="20"/>
          <w:szCs w:val="20"/>
        </w:rPr>
      </w:pPr>
      <w:r>
        <w:rPr>
          <w:rFonts w:ascii="Calibri" w:eastAsia="SimSun" w:hAnsi="Calibri" w:cs="Calibri"/>
          <w:lang w:eastAsia="zh-CN"/>
        </w:rPr>
        <w:t xml:space="preserve">11.6</w:t>
      </w:r>
      <w:r>
        <w:rPr>
          <w:rFonts w:ascii="Calibri" w:eastAsia="新細明體" w:hAnsi="Calibri" w:cs="Calibri"/>
          <w:lang w:eastAsia="zh-CN"/>
        </w:rPr>
        <w:tab/>
      </w:r>
      <w:r>
        <w:rPr>
          <w:rFonts w:ascii="Calibri" w:eastAsia="SimSun" w:hAnsi="Calibri" w:cs="Calibri"/>
          <w:lang w:eastAsia="zh-CN"/>
        </w:rPr>
        <w:t xml:space="preserve">If the installation is succeeded, the screen will appear message of “The transacted install has completed”</w:t>
      </w:r>
    </w:p>
    <w:p w:rsidR="00D95DD7" w:rsidRDefault="00F96ECC">
      <w:pPr>
        <w:spacing w:line="20" w:lineRule="exact"/>
        <w:rPr>
          <w:sz w:val="20"/>
          <w:szCs w:val="20"/>
        </w:rPr>
      </w:pPr>
      <w:r>
        <w:rPr>
          <w:noProof/>
          <w:sz w:val="20"/>
          <w:szCs w:val="20"/>
        </w:rPr>
        <w:drawing>
          <wp:anchor distT="0" distB="0" distL="0" distR="0" simplePos="0" relativeHeight="131" behindDoc="1" locked="0" layoutInCell="1" allowOverlap="1">
            <wp:simplePos x="0" y="0"/>
            <wp:positionH relativeFrom="column">
              <wp:posOffset>462280</wp:posOffset>
            </wp:positionH>
            <wp:positionV relativeFrom="paragraph">
              <wp:posOffset>28575</wp:posOffset>
            </wp:positionV>
            <wp:extent cx="4834890" cy="3904615"/>
            <wp:effectExtent l="0" t="0" r="0" b="0"/>
            <wp:wrapNone/>
            <wp:docPr id="151"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34"/>
                    <pic:cNvPicPr>
                      <a:picLocks noChangeAspect="1" noChangeArrowheads="1"/>
                    </pic:cNvPicPr>
                  </pic:nvPicPr>
                  <pic:blipFill>
                    <a:blip r:embed="rId133"/>
                    <a:stretch>
                      <a:fillRect/>
                    </a:stretch>
                  </pic:blipFill>
                  <pic:spPr bwMode="auto">
                    <a:xfrm>
                      <a:off x="0" y="0"/>
                      <a:ext cx="4834890" cy="3904615"/>
                    </a:xfrm>
                    <a:prstGeom prst="rect">
                      <a:avLst/>
                    </a:prstGeom>
                  </pic:spPr>
                </pic:pic>
              </a:graphicData>
            </a:graphic>
          </wp:anchor>
        </w:drawing>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13" w:lineRule="exact"/>
        <w:rPr>
          <w:sz w:val="20"/>
          <w:szCs w:val="20"/>
        </w:rPr>
      </w:pPr>
    </w:p>
    <w:p w:rsidR="00D95DD7" w:rsidRDefault="00F96ECC">
      <w:pPr>
        <w:tabs>
          <w:tab w:val="left" w:pos="700"/>
        </w:tabs>
        <w:rPr>
          <w:sz w:val="20"/>
          <w:szCs w:val="20"/>
        </w:rPr>
      </w:pPr>
      <w:r>
        <w:rPr>
          <w:rFonts w:ascii="Calibri" w:eastAsia="SimSun" w:hAnsi="Calibri" w:cs="Calibri"/>
          <w:lang w:eastAsia="zh-CN"/>
        </w:rPr>
        <w:t xml:space="preserve">11.7</w:t>
      </w:r>
      <w:r>
        <w:rPr>
          <w:rFonts w:ascii="Calibri" w:eastAsia="新細明體" w:hAnsi="Calibri" w:cs="Calibri"/>
          <w:lang w:eastAsia="zh-CN"/>
        </w:rPr>
        <w:tab/>
      </w:r>
      <w:r>
        <w:rPr>
          <w:rFonts w:ascii="Calibri" w:eastAsia="SimSun" w:hAnsi="Calibri" w:cs="Calibri"/>
          <w:lang w:eastAsia="zh-CN"/>
        </w:rPr>
        <w:t xml:space="preserve">Close the Command Prompt windows.</w:t>
      </w:r>
    </w:p>
    <w:p w:rsidR="00D95DD7" w:rsidRDefault="00D95DD7">
      <w:pPr>
        <w:spacing w:line="240" w:lineRule="exact"/>
        <w:rPr>
          <w:sz w:val="20"/>
          <w:szCs w:val="20"/>
        </w:rPr>
      </w:pPr>
    </w:p>
    <w:p w:rsidR="00D95DD7" w:rsidRDefault="00F96ECC">
      <w:pPr>
        <w:tabs>
          <w:tab w:val="left" w:pos="700"/>
        </w:tabs>
        <w:rPr>
          <w:sz w:val="20"/>
          <w:szCs w:val="20"/>
        </w:rPr>
      </w:pPr>
      <w:r>
        <w:rPr>
          <w:rFonts w:ascii="Calibri" w:eastAsia="SimSun" w:hAnsi="Calibri" w:cs="Calibri"/>
          <w:lang w:eastAsia="zh-CN"/>
        </w:rPr>
        <w:t xml:space="preserve">11.8</w:t>
      </w:r>
      <w:r>
        <w:rPr>
          <w:rFonts w:ascii="Calibri" w:eastAsia="新細明體" w:hAnsi="Calibri" w:cs="Calibri"/>
          <w:lang w:eastAsia="zh-CN"/>
        </w:rPr>
        <w:tab/>
      </w:r>
      <w:r>
        <w:rPr>
          <w:rFonts w:ascii="Calibri" w:eastAsia="SimSun" w:hAnsi="Calibri" w:cs="Calibri"/>
          <w:lang w:eastAsia="zh-CN"/>
        </w:rPr>
        <w:t xml:space="preserve">Search “Services” and Open “Services” interface.</w:t>
      </w:r>
    </w:p>
    <w:p w:rsidR="00D95DD7" w:rsidRDefault="00F96ECC">
      <w:pPr>
        <w:spacing w:line="20" w:lineRule="exact"/>
        <w:rPr>
          <w:sz w:val="20"/>
          <w:szCs w:val="20"/>
        </w:rPr>
        <w:sectPr w:rsidR="00D95DD7">
          <w:pgSz w:w="12240" w:h="15840"/>
          <w:pgMar w:top="700" w:right="1160" w:bottom="1440" w:left="1000" w:header="0" w:footer="0" w:gutter="0"/>
          <w:cols w:space="720"/>
          <w:formProt w:val="0"/>
          <w:docGrid w:linePitch="100" w:charSpace="4096"/>
        </w:sectPr>
      </w:pPr>
      <w:r>
        <w:rPr>
          <w:noProof/>
          <w:sz w:val="20"/>
          <w:szCs w:val="20"/>
        </w:rPr>
        <w:drawing>
          <wp:anchor distT="0" distB="0" distL="0" distR="0" simplePos="0" relativeHeight="132" behindDoc="1" locked="0" layoutInCell="1" allowOverlap="1">
            <wp:simplePos x="0" y="0"/>
            <wp:positionH relativeFrom="column">
              <wp:posOffset>462280</wp:posOffset>
            </wp:positionH>
            <wp:positionV relativeFrom="paragraph">
              <wp:posOffset>27305</wp:posOffset>
            </wp:positionV>
            <wp:extent cx="5944235" cy="2452370"/>
            <wp:effectExtent l="0" t="0" r="0" b="0"/>
            <wp:wrapNone/>
            <wp:docPr id="152"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35"/>
                    <pic:cNvPicPr>
                      <a:picLocks noChangeAspect="1" noChangeArrowheads="1"/>
                    </pic:cNvPicPr>
                  </pic:nvPicPr>
                  <pic:blipFill>
                    <a:blip r:embed="rId134"/>
                    <a:stretch>
                      <a:fillRect/>
                    </a:stretch>
                  </pic:blipFill>
                  <pic:spPr bwMode="auto">
                    <a:xfrm>
                      <a:off x="0" y="0"/>
                      <a:ext cx="5944235" cy="2452370"/>
                    </a:xfrm>
                    <a:prstGeom prst="rect">
                      <a:avLst/>
                    </a:prstGeom>
                  </pic:spPr>
                </pic:pic>
              </a:graphicData>
            </a:graphic>
          </wp:anchor>
        </w:drawing>
      </w:r>
    </w:p>
    <w:p w:rsidR="00D95DD7" w:rsidRDefault="00F96ECC">
      <w:pPr>
        <w:rPr>
          <w:sz w:val="20"/>
          <w:szCs w:val="20"/>
        </w:rPr>
      </w:pPr>
      <w:bookmarkStart w:id="666" w:name="page50"/>
      <w:bookmarkEnd w:id="666"/>
      <w:r>
        <w:rPr>
          <w:noProof/>
        </w:rPr>
        <w:drawing>
          <wp:anchor distT="0" distB="0" distL="0" distR="0" simplePos="0" relativeHeight="133"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153"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36"/>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t xml:space="preserve">DIKO 安裝導覽 v1.0</w:t>
      </w:r>
    </w:p>
    <w:p w:rsidR="00D95DD7" w:rsidRDefault="00D95DD7">
      <w:pPr>
        <w:spacing w:line="241" w:lineRule="exact"/>
        <w:rPr>
          <w:sz w:val="20"/>
          <w:szCs w:val="20"/>
        </w:rPr>
      </w:pPr>
    </w:p>
    <w:p w:rsidR="00D95DD7" w:rsidRDefault="00F96ECC">
      <w:pPr>
        <w:tabs>
          <w:tab w:val="left" w:pos="700"/>
        </w:tabs>
        <w:rPr>
          <w:sz w:val="20"/>
          <w:szCs w:val="20"/>
        </w:rPr>
      </w:pPr>
      <w:r>
        <w:rPr>
          <w:rFonts w:ascii="Calibri" w:eastAsia="SimSun" w:hAnsi="Calibri" w:cs="Calibri"/>
          <w:lang w:eastAsia="zh-CN"/>
        </w:rPr>
        <w:t xml:space="preserve">11.9</w:t>
      </w:r>
      <w:r>
        <w:rPr>
          <w:sz w:val="20"/>
          <w:szCs w:val="20"/>
          <w:lang w:eastAsia="zh-CN"/>
        </w:rPr>
        <w:tab/>
      </w:r>
      <w:r>
        <w:rPr>
          <w:rFonts w:ascii="Calibri" w:eastAsia="SimSun" w:hAnsi="Calibri" w:cs="Calibri"/>
          <w:sz w:val="21"/>
          <w:szCs w:val="21"/>
          <w:lang w:eastAsia="zh-CN"/>
        </w:rPr>
        <w:t xml:space="preserve">Right click on the DIKO Index Monitor and select the Properties</w:t>
      </w:r>
    </w:p>
    <w:p w:rsidR="00D95DD7" w:rsidRDefault="00F96ECC">
      <w:pPr>
        <w:spacing w:line="20" w:lineRule="exact"/>
        <w:rPr>
          <w:sz w:val="20"/>
          <w:szCs w:val="20"/>
        </w:rPr>
      </w:pPr>
      <w:r>
        <w:rPr>
          <w:noProof/>
          <w:sz w:val="20"/>
          <w:szCs w:val="20"/>
        </w:rPr>
        <w:drawing>
          <wp:anchor distT="0" distB="0" distL="0" distR="0" simplePos="0" relativeHeight="134" behindDoc="1" locked="0" layoutInCell="1" allowOverlap="1">
            <wp:simplePos x="0" y="0"/>
            <wp:positionH relativeFrom="column">
              <wp:posOffset>462280</wp:posOffset>
            </wp:positionH>
            <wp:positionV relativeFrom="paragraph">
              <wp:posOffset>27305</wp:posOffset>
            </wp:positionV>
            <wp:extent cx="6035040" cy="3676015"/>
            <wp:effectExtent l="0" t="0" r="0" b="0"/>
            <wp:wrapNone/>
            <wp:docPr id="154"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37"/>
                    <pic:cNvPicPr>
                      <a:picLocks noChangeAspect="1" noChangeArrowheads="1"/>
                    </pic:cNvPicPr>
                  </pic:nvPicPr>
                  <pic:blipFill>
                    <a:blip r:embed="rId135"/>
                    <a:stretch>
                      <a:fillRect/>
                    </a:stretch>
                  </pic:blipFill>
                  <pic:spPr bwMode="auto">
                    <a:xfrm>
                      <a:off x="0" y="0"/>
                      <a:ext cx="6035040" cy="3676015"/>
                    </a:xfrm>
                    <a:prstGeom prst="rect">
                      <a:avLst/>
                    </a:prstGeom>
                  </pic:spPr>
                </pic:pic>
              </a:graphicData>
            </a:graphic>
          </wp:anchor>
        </w:drawing>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57" w:lineRule="exact"/>
        <w:rPr>
          <w:sz w:val="20"/>
          <w:szCs w:val="20"/>
        </w:rPr>
      </w:pPr>
    </w:p>
    <w:p w:rsidR="00D95DD7" w:rsidRDefault="00F96ECC">
      <w:pPr>
        <w:tabs>
          <w:tab w:val="left" w:pos="700"/>
        </w:tabs>
        <w:rPr>
          <w:sz w:val="20"/>
          <w:szCs w:val="20"/>
        </w:rPr>
      </w:pPr>
      <w:r>
        <w:rPr>
          <w:rFonts w:ascii="Calibri" w:eastAsia="SimSun" w:hAnsi="Calibri" w:cs="Calibri"/>
          <w:lang w:eastAsia="zh-CN"/>
        </w:rPr>
        <w:t xml:space="preserve">11.10</w:t>
      </w:r>
      <w:r>
        <w:rPr>
          <w:rFonts w:ascii="Calibri" w:eastAsia="新細明體" w:hAnsi="Calibri" w:cs="Calibri"/>
          <w:lang w:eastAsia="zh-CN"/>
        </w:rPr>
        <w:tab/>
      </w:r>
      <w:r>
        <w:rPr>
          <w:rFonts w:ascii="Calibri" w:eastAsia="SimSun" w:hAnsi="Calibri" w:cs="Calibri"/>
          <w:lang w:eastAsia="zh-CN"/>
        </w:rPr>
        <w:t xml:space="preserve">Change the Startup type to “Automatic (Delayed Start)” and Click [OK]</w:t>
      </w:r>
    </w:p>
    <w:p w:rsidR="00D95DD7" w:rsidRDefault="00F96ECC">
      <w:pPr>
        <w:spacing w:line="20" w:lineRule="exact"/>
        <w:rPr>
          <w:sz w:val="20"/>
          <w:szCs w:val="20"/>
        </w:rPr>
        <w:sectPr w:rsidR="00D95DD7">
          <w:pgSz w:w="12240" w:h="15840"/>
          <w:pgMar w:top="700" w:right="1440" w:bottom="1440" w:left="1000" w:header="0" w:footer="0" w:gutter="0"/>
          <w:cols w:space="720"/>
          <w:formProt w:val="0"/>
          <w:docGrid w:linePitch="100" w:charSpace="4096"/>
        </w:sectPr>
      </w:pPr>
      <w:r>
        <w:rPr>
          <w:noProof/>
          <w:sz w:val="20"/>
          <w:szCs w:val="20"/>
        </w:rPr>
        <w:drawing>
          <wp:anchor distT="0" distB="0" distL="0" distR="0" simplePos="0" relativeHeight="135" behindDoc="1" locked="0" layoutInCell="1" allowOverlap="1">
            <wp:simplePos x="0" y="0"/>
            <wp:positionH relativeFrom="column">
              <wp:posOffset>462280</wp:posOffset>
            </wp:positionH>
            <wp:positionV relativeFrom="paragraph">
              <wp:posOffset>27305</wp:posOffset>
            </wp:positionV>
            <wp:extent cx="2999740" cy="3390900"/>
            <wp:effectExtent l="0" t="0" r="0" b="0"/>
            <wp:wrapNone/>
            <wp:docPr id="155"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38"/>
                    <pic:cNvPicPr>
                      <a:picLocks noChangeAspect="1" noChangeArrowheads="1"/>
                    </pic:cNvPicPr>
                  </pic:nvPicPr>
                  <pic:blipFill>
                    <a:blip r:embed="rId136"/>
                    <a:stretch>
                      <a:fillRect/>
                    </a:stretch>
                  </pic:blipFill>
                  <pic:spPr bwMode="auto">
                    <a:xfrm>
                      <a:off x="0" y="0"/>
                      <a:ext cx="2999740" cy="3390900"/>
                    </a:xfrm>
                    <a:prstGeom prst="rect">
                      <a:avLst/>
                    </a:prstGeom>
                  </pic:spPr>
                </pic:pic>
              </a:graphicData>
            </a:graphic>
          </wp:anchor>
        </w:drawing>
      </w:r>
    </w:p>
    <w:p w:rsidR="00D95DD7" w:rsidRDefault="00F96ECC">
      <w:pPr>
        <w:rPr>
          <w:sz w:val="20"/>
          <w:szCs w:val="20"/>
        </w:rPr>
      </w:pPr>
      <w:bookmarkStart w:id="667" w:name="page51"/>
      <w:bookmarkEnd w:id="667"/>
      <w:r>
        <w:rPr>
          <w:noProof/>
        </w:rPr>
        <w:drawing>
          <wp:anchor distT="0" distB="0" distL="0" distR="0" simplePos="0" relativeHeight="136"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156"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39"/>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t xml:space="preserve">DIKO 安裝導覽 v1.0</w:t>
      </w:r>
    </w:p>
    <w:p w:rsidR="00D95DD7" w:rsidRDefault="00D95DD7">
      <w:pPr>
        <w:spacing w:line="241" w:lineRule="exact"/>
        <w:rPr>
          <w:sz w:val="20"/>
          <w:szCs w:val="20"/>
        </w:rPr>
      </w:pPr>
    </w:p>
    <w:p w:rsidR="00D95DD7" w:rsidRDefault="00F96ECC">
      <w:pPr>
        <w:tabs>
          <w:tab w:val="left" w:pos="700"/>
        </w:tabs>
        <w:rPr>
          <w:sz w:val="20"/>
          <w:szCs w:val="20"/>
        </w:rPr>
      </w:pPr>
      <w:r>
        <w:rPr>
          <w:rFonts w:ascii="Calibri" w:eastAsia="SimSun" w:hAnsi="Calibri" w:cs="Calibri"/>
          <w:lang w:eastAsia="zh-CN"/>
        </w:rPr>
        <w:t xml:space="preserve">11.11</w:t>
      </w:r>
      <w:r>
        <w:rPr>
          <w:rFonts w:ascii="Calibri" w:eastAsia="新細明體" w:hAnsi="Calibri" w:cs="Calibri"/>
          <w:lang w:eastAsia="zh-CN"/>
        </w:rPr>
        <w:tab/>
      </w:r>
      <w:r>
        <w:rPr>
          <w:rFonts w:ascii="Calibri" w:eastAsia="SimSun" w:hAnsi="Calibri" w:cs="Calibri"/>
          <w:lang w:eastAsia="zh-CN"/>
        </w:rPr>
        <w:t xml:space="preserve">Click Start to Start the DIKO Index Monitor</w:t>
      </w:r>
    </w:p>
    <w:p w:rsidR="00D95DD7" w:rsidRDefault="00F96ECC">
      <w:pPr>
        <w:spacing w:line="20" w:lineRule="exact"/>
        <w:rPr>
          <w:sz w:val="20"/>
          <w:szCs w:val="20"/>
        </w:rPr>
        <w:sectPr w:rsidR="00D95DD7">
          <w:pgSz w:w="12240" w:h="15840"/>
          <w:pgMar w:top="700" w:right="1440" w:bottom="1440" w:left="1000" w:header="0" w:footer="0" w:gutter="0"/>
          <w:cols w:space="720"/>
          <w:formProt w:val="0"/>
          <w:docGrid w:linePitch="100" w:charSpace="4096"/>
        </w:sectPr>
      </w:pPr>
      <w:r>
        <w:rPr>
          <w:noProof/>
          <w:sz w:val="20"/>
          <w:szCs w:val="20"/>
        </w:rPr>
        <w:drawing>
          <wp:anchor distT="0" distB="0" distL="0" distR="0" simplePos="0" relativeHeight="137" behindDoc="1" locked="0" layoutInCell="1" allowOverlap="1">
            <wp:simplePos x="0" y="0"/>
            <wp:positionH relativeFrom="column">
              <wp:posOffset>462280</wp:posOffset>
            </wp:positionH>
            <wp:positionV relativeFrom="paragraph">
              <wp:posOffset>27305</wp:posOffset>
            </wp:positionV>
            <wp:extent cx="6033770" cy="3669665"/>
            <wp:effectExtent l="0" t="0" r="0" b="0"/>
            <wp:wrapNone/>
            <wp:docPr id="157"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40"/>
                    <pic:cNvPicPr>
                      <a:picLocks noChangeAspect="1" noChangeArrowheads="1"/>
                    </pic:cNvPicPr>
                  </pic:nvPicPr>
                  <pic:blipFill>
                    <a:blip r:embed="rId137"/>
                    <a:stretch>
                      <a:fillRect/>
                    </a:stretch>
                  </pic:blipFill>
                  <pic:spPr bwMode="auto">
                    <a:xfrm>
                      <a:off x="0" y="0"/>
                      <a:ext cx="6033770" cy="3669665"/>
                    </a:xfrm>
                    <a:prstGeom prst="rect">
                      <a:avLst/>
                    </a:prstGeom>
                  </pic:spPr>
                </pic:pic>
              </a:graphicData>
            </a:graphic>
          </wp:anchor>
        </w:drawing>
      </w:r>
    </w:p>
    <w:p w:rsidR="00D95DD7" w:rsidRDefault="00F96ECC">
      <w:pPr>
        <w:rPr>
          <w:sz w:val="20"/>
          <w:szCs w:val="20"/>
        </w:rPr>
      </w:pPr>
      <w:bookmarkStart w:id="668" w:name="page52"/>
      <w:bookmarkEnd w:id="668"/>
      <w:r>
        <w:rPr>
          <w:noProof/>
        </w:rPr>
        <w:drawing>
          <wp:anchor distT="0" distB="0" distL="0" distR="0" simplePos="0" relativeHeight="138"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158"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41"/>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t xml:space="preserve">DIKO 安裝導覽 v1.0</w:t>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87" w:lineRule="exact"/>
        <w:rPr>
          <w:sz w:val="20"/>
          <w:szCs w:val="20"/>
        </w:rPr>
      </w:pPr>
    </w:p>
    <w:p w:rsidR="00D95DD7" w:rsidRDefault="00F96ECC">
      <w:pPr>
        <w:numPr>
          <w:ilvl w:val="0"/>
          <w:numId w:val="7"/>
        </w:numPr>
        <w:tabs>
          <w:tab w:val="left" w:pos="720"/>
        </w:tabs>
        <w:spacing w:line="309" w:lineRule="auto"/>
        <w:ind w:left="720" w:right="1160" w:hanging="712"/>
        <w:rPr>
          <w:rFonts w:ascii="Cambria" w:eastAsia="Cambria" w:hAnsi="Cambria" w:cs="Cambria"/>
          <w:b/>
          <w:bCs/>
          <w:color w:val="365F91"/>
          <w:sz w:val="40"/>
          <w:szCs w:val="40"/>
        </w:rPr>
      </w:pPr>
      <w:r>
        <w:rPr>
          <w:rFonts w:ascii="Cambria" w:eastAsia="SimSun" w:hAnsi="Cambria" w:cs="Cambria"/>
          <w:b/>
          <w:bCs/>
          <w:color w:val="365F91"/>
          <w:sz w:val="40"/>
          <w:szCs w:val="40"/>
          <w:lang w:eastAsia="zh-CN"/>
        </w:rPr>
        <w:t xml:space="preserve">新增與安裝 DIKO Rendition manager 到 Windows services</w:t>
      </w:r>
    </w:p>
    <w:p w:rsidR="00D95DD7" w:rsidRDefault="00D95DD7">
      <w:pPr>
        <w:spacing w:line="101" w:lineRule="exact"/>
        <w:rPr>
          <w:sz w:val="20"/>
          <w:szCs w:val="20"/>
        </w:rPr>
      </w:pPr>
    </w:p>
    <w:p w:rsidR="00D95DD7" w:rsidRDefault="00F96ECC">
      <w:pPr>
        <w:tabs>
          <w:tab w:val="left" w:pos="700"/>
        </w:tabs>
        <w:rPr>
          <w:sz w:val="20"/>
          <w:szCs w:val="20"/>
        </w:rPr>
      </w:pPr>
      <w:r>
        <w:rPr>
          <w:rFonts w:ascii="Calibri" w:eastAsia="SimSun" w:hAnsi="Calibri" w:cs="Calibri"/>
          <w:lang w:eastAsia="zh-CN"/>
        </w:rPr>
        <w:t xml:space="preserve">12.1</w:t>
      </w:r>
      <w:r>
        <w:rPr>
          <w:rFonts w:ascii="Calibri" w:eastAsia="新細明體" w:hAnsi="Calibri" w:cs="Calibri"/>
          <w:lang w:eastAsia="zh-CN"/>
        </w:rPr>
        <w:tab/>
      </w:r>
      <w:r>
        <w:rPr>
          <w:rFonts w:ascii="Calibri" w:eastAsia="SimSun" w:hAnsi="Calibri" w:cs="Calibri"/>
          <w:lang w:eastAsia="zh-CN"/>
        </w:rPr>
        <w:t xml:space="preserve">Go to C:\DIKO\RenditionManager, and open config.ini with notepad.</w:t>
      </w:r>
    </w:p>
    <w:p w:rsidR="00D95DD7" w:rsidRDefault="00F96ECC">
      <w:pPr>
        <w:spacing w:line="20" w:lineRule="exact"/>
        <w:rPr>
          <w:sz w:val="20"/>
          <w:szCs w:val="20"/>
        </w:rPr>
        <w:sectPr w:rsidR="00D95DD7">
          <w:pgSz w:w="12240" w:h="15840"/>
          <w:pgMar w:top="700" w:right="1440" w:bottom="1440" w:left="1000" w:header="0" w:footer="0" w:gutter="0"/>
          <w:cols w:space="720"/>
          <w:formProt w:val="0"/>
          <w:docGrid w:linePitch="100" w:charSpace="4096"/>
        </w:sectPr>
      </w:pPr>
      <w:r>
        <w:rPr>
          <w:noProof/>
          <w:sz w:val="20"/>
          <w:szCs w:val="20"/>
        </w:rPr>
        <w:drawing>
          <wp:anchor distT="0" distB="0" distL="0" distR="0" simplePos="0" relativeHeight="139" behindDoc="1" locked="0" layoutInCell="1" allowOverlap="1">
            <wp:simplePos x="0" y="0"/>
            <wp:positionH relativeFrom="column">
              <wp:posOffset>462280</wp:posOffset>
            </wp:positionH>
            <wp:positionV relativeFrom="paragraph">
              <wp:posOffset>27305</wp:posOffset>
            </wp:positionV>
            <wp:extent cx="5944235" cy="4187825"/>
            <wp:effectExtent l="0" t="0" r="0" b="0"/>
            <wp:wrapNone/>
            <wp:docPr id="159"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42"/>
                    <pic:cNvPicPr>
                      <a:picLocks noChangeAspect="1" noChangeArrowheads="1"/>
                    </pic:cNvPicPr>
                  </pic:nvPicPr>
                  <pic:blipFill>
                    <a:blip r:embed="rId138"/>
                    <a:stretch>
                      <a:fillRect/>
                    </a:stretch>
                  </pic:blipFill>
                  <pic:spPr bwMode="auto">
                    <a:xfrm>
                      <a:off x="0" y="0"/>
                      <a:ext cx="5944235" cy="4187825"/>
                    </a:xfrm>
                    <a:prstGeom prst="rect">
                      <a:avLst/>
                    </a:prstGeom>
                  </pic:spPr>
                </pic:pic>
              </a:graphicData>
            </a:graphic>
          </wp:anchor>
        </w:drawing>
      </w:r>
    </w:p>
    <w:p w:rsidR="00D95DD7" w:rsidRDefault="00F96ECC">
      <w:pPr>
        <w:rPr>
          <w:sz w:val="20"/>
          <w:szCs w:val="20"/>
        </w:rPr>
      </w:pPr>
      <w:bookmarkStart w:id="669" w:name="page53"/>
      <w:bookmarkEnd w:id="669"/>
      <w:r>
        <w:rPr>
          <w:noProof/>
        </w:rPr>
        <w:drawing>
          <wp:anchor distT="0" distB="0" distL="0" distR="0" simplePos="0" relativeHeight="140"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160"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43"/>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t xml:space="preserve">DIKO 安裝導覽 v1.0</w:t>
      </w:r>
    </w:p>
    <w:p w:rsidR="00D95DD7" w:rsidRDefault="00D95DD7">
      <w:pPr>
        <w:spacing w:line="241" w:lineRule="exact"/>
        <w:rPr>
          <w:sz w:val="20"/>
          <w:szCs w:val="20"/>
        </w:rPr>
      </w:pPr>
    </w:p>
    <w:p w:rsidR="00D95DD7" w:rsidRDefault="00F96ECC">
      <w:pPr>
        <w:tabs>
          <w:tab w:val="left" w:pos="700"/>
        </w:tabs>
        <w:rPr>
          <w:rFonts w:ascii="Calibri" w:eastAsia="SimSun" w:hAnsi="Calibri" w:cs="Calibri"/>
          <w:lang w:eastAsia="zh-CN"/>
        </w:rPr>
      </w:pPr>
      <w:r>
        <w:rPr>
          <w:rFonts w:ascii="Calibri" w:eastAsia="SimSun" w:hAnsi="Calibri" w:cs="Calibri"/>
          <w:lang w:eastAsia="zh-CN"/>
        </w:rPr>
        <w:t xml:space="preserve">12.2</w:t>
      </w:r>
      <w:r>
        <w:rPr>
          <w:rFonts w:ascii="Calibri" w:eastAsia="新細明體" w:hAnsi="Calibri" w:cs="Calibri"/>
          <w:lang w:eastAsia="zh-CN"/>
        </w:rPr>
        <w:tab/>
      </w:r>
      <w:r>
        <w:rPr>
          <w:rFonts w:ascii="Calibri" w:eastAsia="SimSun" w:hAnsi="Calibri" w:cs="Calibri"/>
          <w:lang w:eastAsia="zh-CN"/>
        </w:rPr>
        <w:t xml:space="preserve">Make sure the followings are pointing to the correct path and value in the config.ini</w:t>
      </w:r>
    </w:p>
    <w:p w:rsidR="00D95DD7" w:rsidRDefault="00F96ECC">
      <w:pPr>
        <w:ind w:left="720"/>
        <w:rPr>
          <w:rFonts w:ascii="Calibri" w:eastAsia="SimSun" w:hAnsi="Calibri" w:cs="Calibri"/>
          <w:lang w:eastAsia="zh-CN"/>
        </w:rPr>
      </w:pPr>
      <w:r>
        <w:rPr>
          <w:rFonts w:ascii="Calibri" w:eastAsia="SimSun" w:hAnsi="Calibri" w:cs="Calibri"/>
          <w:lang w:eastAsia="zh-CN"/>
        </w:rPr>
        <w:t xml:space="preserve">Make sure the </w:t>
      </w:r>
      <w:proofErr w:type="spellStart"/>
      <w:r>
        <w:rPr>
          <w:rFonts w:ascii="Calibri" w:eastAsia="SimSun" w:hAnsi="Calibri" w:cs="Calibri"/>
          <w:lang w:eastAsia="zh-CN"/>
        </w:rPr>
        <w:t xml:space="preserve">DBServer</w:t>
      </w:r>
      <w:proofErr w:type="spellEnd"/>
      <w:r>
        <w:rPr>
          <w:rFonts w:ascii="Calibri" w:eastAsia="SimSun" w:hAnsi="Calibri" w:cs="Calibri"/>
          <w:lang w:eastAsia="zh-CN"/>
        </w:rPr>
        <w:t xml:space="preserve"> is equal to the “name of your computer”/SQLEXPRESS, you can find this information from SQL Server Management Studio’s connection screen.</w:t>
      </w:r>
    </w:p>
    <w:p w:rsidR="00D95DD7" w:rsidRDefault="00F96ECC">
      <w:pPr>
        <w:tabs>
          <w:tab w:val="left" w:pos="700"/>
        </w:tabs>
        <w:rPr>
          <w:sz w:val="20"/>
          <w:szCs w:val="20"/>
        </w:rPr>
      </w:pPr>
      <w:r>
        <w:rPr>
          <w:rFonts w:eastAsia="SimSun"/>
          <w:sz w:val="20"/>
          <w:szCs w:val="20"/>
          <w:lang w:eastAsia="zh-CN"/>
        </w:rPr>
        <w:tab/>
      </w:r>
      <w:r>
        <w:rPr>
          <w:noProof/>
        </w:rPr>
        <w:drawing>
          <wp:inline distT="0" distB="0" distL="19050" distR="0">
            <wp:extent cx="2860675" cy="2164715"/>
            <wp:effectExtent l="0" t="0" r="0" b="0"/>
            <wp:docPr id="161" name="Image1" descr="C:\Users\LP0001\AppData\Local\LINE\Cache\tmp\15415697049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Image1" descr="C:\Users\LP0001\AppData\Local\LINE\Cache\tmp\1541569704908.jpg"/>
                    <pic:cNvPicPr>
                      <a:picLocks noChangeAspect="1" noChangeArrowheads="1"/>
                    </pic:cNvPicPr>
                  </pic:nvPicPr>
                  <pic:blipFill>
                    <a:blip r:embed="rId130"/>
                    <a:stretch>
                      <a:fillRect/>
                    </a:stretch>
                  </pic:blipFill>
                  <pic:spPr bwMode="auto">
                    <a:xfrm>
                      <a:off x="0" y="0"/>
                      <a:ext cx="2860675" cy="2164715"/>
                    </a:xfrm>
                    <a:prstGeom prst="rect">
                      <a:avLst/>
                    </a:prstGeom>
                  </pic:spPr>
                </pic:pic>
              </a:graphicData>
            </a:graphic>
          </wp:inline>
        </w:drawing>
      </w:r>
    </w:p>
    <w:p w:rsidR="00D95DD7" w:rsidRDefault="00F96ECC">
      <w:pPr>
        <w:spacing w:line="20" w:lineRule="exact"/>
        <w:rPr>
          <w:sz w:val="20"/>
          <w:szCs w:val="20"/>
        </w:rPr>
      </w:pPr>
      <w:r>
        <w:rPr>
          <w:noProof/>
          <w:sz w:val="20"/>
          <w:szCs w:val="20"/>
        </w:rPr>
        <w:drawing>
          <wp:anchor distT="0" distB="0" distL="0" distR="0" simplePos="0" relativeHeight="141" behindDoc="1" locked="0" layoutInCell="1" allowOverlap="1">
            <wp:simplePos x="0" y="0"/>
            <wp:positionH relativeFrom="column">
              <wp:posOffset>462280</wp:posOffset>
            </wp:positionH>
            <wp:positionV relativeFrom="paragraph">
              <wp:posOffset>27305</wp:posOffset>
            </wp:positionV>
            <wp:extent cx="6122035" cy="3902710"/>
            <wp:effectExtent l="0" t="0" r="0" b="0"/>
            <wp:wrapNone/>
            <wp:docPr id="162"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44"/>
                    <pic:cNvPicPr>
                      <a:picLocks noChangeAspect="1" noChangeArrowheads="1"/>
                    </pic:cNvPicPr>
                  </pic:nvPicPr>
                  <pic:blipFill>
                    <a:blip r:embed="rId139"/>
                    <a:stretch>
                      <a:fillRect/>
                    </a:stretch>
                  </pic:blipFill>
                  <pic:spPr bwMode="auto">
                    <a:xfrm>
                      <a:off x="0" y="0"/>
                      <a:ext cx="6122035" cy="3902710"/>
                    </a:xfrm>
                    <a:prstGeom prst="rect">
                      <a:avLst/>
                    </a:prstGeom>
                  </pic:spPr>
                </pic:pic>
              </a:graphicData>
            </a:graphic>
          </wp:anchor>
        </w:drawing>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6" w:lineRule="exact"/>
        <w:rPr>
          <w:sz w:val="20"/>
          <w:szCs w:val="20"/>
        </w:rPr>
      </w:pPr>
    </w:p>
    <w:p w:rsidR="00D95DD7" w:rsidRDefault="00F96ECC">
      <w:pPr>
        <w:tabs>
          <w:tab w:val="left" w:pos="700"/>
        </w:tabs>
        <w:spacing w:line="283" w:lineRule="auto"/>
        <w:ind w:left="720" w:hanging="719"/>
        <w:rPr>
          <w:sz w:val="20"/>
          <w:szCs w:val="20"/>
        </w:rPr>
      </w:pPr>
      <w:r>
        <w:rPr>
          <w:rFonts w:ascii="Calibri" w:eastAsia="SimSun" w:hAnsi="Calibri" w:cs="Calibri"/>
          <w:lang w:eastAsia="zh-CN"/>
        </w:rPr>
        <w:t xml:space="preserve">12.3</w:t>
      </w:r>
      <w:r>
        <w:rPr>
          <w:rFonts w:ascii="Calibri" w:eastAsia="新細明體" w:hAnsi="Calibri" w:cs="Calibri"/>
          <w:lang w:eastAsia="zh-CN"/>
        </w:rPr>
        <w:tab/>
      </w:r>
      <w:r>
        <w:rPr>
          <w:rFonts w:ascii="Calibri" w:eastAsia="SimSun" w:hAnsi="Calibri" w:cs="Calibri"/>
          <w:lang w:eastAsia="zh-CN"/>
        </w:rPr>
        <w:t xml:space="preserve">Open Command Prompt as administrator in order to register DIKO </w:t>
      </w:r>
      <w:r>
        <w:rPr>
          <w:rFonts w:ascii="Calibri" w:hAnsi="Calibri" w:cs="Calibri"/>
        </w:rPr>
        <w:t xml:space="preserve">Rendition Manager</w:t>
      </w:r>
      <w:r>
        <w:rPr>
          <w:rFonts w:ascii="Calibri" w:eastAsia="SimSun" w:hAnsi="Calibri" w:cs="Calibri"/>
          <w:lang w:eastAsia="zh-CN"/>
        </w:rPr>
        <w:t xml:space="preserve"> service</w:t>
      </w:r>
    </w:p>
    <w:p w:rsidR="00D95DD7" w:rsidRDefault="00D95DD7">
      <w:pPr>
        <w:spacing w:line="181" w:lineRule="exact"/>
        <w:rPr>
          <w:sz w:val="20"/>
          <w:szCs w:val="20"/>
        </w:rPr>
      </w:pPr>
    </w:p>
    <w:p w:rsidR="00D95DD7" w:rsidRDefault="00F96ECC">
      <w:pPr>
        <w:tabs>
          <w:tab w:val="left" w:pos="700"/>
        </w:tabs>
        <w:spacing w:line="283" w:lineRule="auto"/>
        <w:ind w:left="720" w:right="920" w:hanging="719"/>
        <w:rPr>
          <w:sz w:val="20"/>
          <w:szCs w:val="20"/>
        </w:rPr>
      </w:pPr>
      <w:r>
        <w:rPr>
          <w:rFonts w:ascii="Calibri" w:eastAsia="SimSun" w:hAnsi="Calibri" w:cs="Calibri"/>
          <w:lang w:eastAsia="zh-CN"/>
        </w:rPr>
        <w:t xml:space="preserve">12.4</w:t>
      </w:r>
      <w:r>
        <w:rPr>
          <w:rFonts w:ascii="Calibri" w:eastAsia="新細明體" w:hAnsi="Calibri" w:cs="Calibri"/>
          <w:lang w:eastAsia="zh-CN"/>
        </w:rPr>
        <w:tab/>
      </w:r>
      <w:r>
        <w:rPr>
          <w:rFonts w:ascii="Calibri" w:eastAsia="SimSun" w:hAnsi="Calibri" w:cs="Calibri"/>
          <w:lang w:eastAsia="zh-CN"/>
        </w:rPr>
        <w:t xml:space="preserve">Input </w:t>
      </w:r>
      <w:r>
        <w:rPr>
          <w:rFonts w:ascii="Calibri" w:eastAsia="SimSun" w:hAnsi="Calibri" w:cs="Calibri"/>
          <w:b/>
          <w:bCs/>
          <w:u w:val="single"/>
          <w:lang w:eastAsia="zh-CN"/>
        </w:rPr>
        <w:t xml:space="preserve">cd C:\DIKO\RenditionManager</w:t>
      </w:r>
      <w:r>
        <w:rPr>
          <w:rFonts w:ascii="Calibri" w:eastAsia="SimSun" w:hAnsi="Calibri" w:cs="Calibri"/>
          <w:lang w:eastAsia="zh-CN"/>
        </w:rPr>
        <w:t xml:space="preserve"> and press Enter key to change the current directory to C:\DIKO\RenditionManager.</w:t>
      </w:r>
    </w:p>
    <w:p w:rsidR="00D95DD7" w:rsidRDefault="00F96ECC">
      <w:pPr>
        <w:spacing w:line="20" w:lineRule="exact"/>
        <w:rPr>
          <w:sz w:val="20"/>
          <w:szCs w:val="20"/>
        </w:rPr>
        <w:sectPr w:rsidR="00D95DD7">
          <w:pgSz w:w="12240" w:h="15840"/>
          <w:pgMar w:top="700" w:right="1380" w:bottom="1440" w:left="1000" w:header="0" w:footer="0" w:gutter="0"/>
          <w:cols w:space="720"/>
          <w:formProt w:val="0"/>
          <w:docGrid w:linePitch="100" w:charSpace="4096"/>
        </w:sectPr>
      </w:pPr>
      <w:r>
        <w:rPr>
          <w:noProof/>
          <w:sz w:val="20"/>
          <w:szCs w:val="20"/>
        </w:rPr>
        <w:drawing>
          <wp:anchor distT="0" distB="0" distL="0" distR="0" simplePos="0" relativeHeight="142" behindDoc="1" locked="0" layoutInCell="1" allowOverlap="1">
            <wp:simplePos x="0" y="0"/>
            <wp:positionH relativeFrom="column">
              <wp:posOffset>462280</wp:posOffset>
            </wp:positionH>
            <wp:positionV relativeFrom="paragraph">
              <wp:posOffset>-10160</wp:posOffset>
            </wp:positionV>
            <wp:extent cx="4300220" cy="1618615"/>
            <wp:effectExtent l="0" t="0" r="0" b="0"/>
            <wp:wrapNone/>
            <wp:docPr id="163"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45"/>
                    <pic:cNvPicPr>
                      <a:picLocks noChangeAspect="1" noChangeArrowheads="1"/>
                    </pic:cNvPicPr>
                  </pic:nvPicPr>
                  <pic:blipFill>
                    <a:blip r:embed="rId140"/>
                    <a:stretch>
                      <a:fillRect/>
                    </a:stretch>
                  </pic:blipFill>
                  <pic:spPr bwMode="auto">
                    <a:xfrm>
                      <a:off x="0" y="0"/>
                      <a:ext cx="4300220" cy="1618615"/>
                    </a:xfrm>
                    <a:prstGeom prst="rect">
                      <a:avLst/>
                    </a:prstGeom>
                  </pic:spPr>
                </pic:pic>
              </a:graphicData>
            </a:graphic>
          </wp:anchor>
        </w:drawing>
      </w:r>
    </w:p>
    <w:p w:rsidR="00D95DD7" w:rsidRDefault="00F96ECC">
      <w:pPr>
        <w:rPr>
          <w:sz w:val="20"/>
          <w:szCs w:val="20"/>
        </w:rPr>
      </w:pPr>
      <w:bookmarkStart w:id="670" w:name="page54"/>
      <w:bookmarkEnd w:id="670"/>
      <w:r>
        <w:rPr>
          <w:noProof/>
        </w:rPr>
        <w:drawing>
          <wp:anchor distT="0" distB="0" distL="0" distR="0" simplePos="0" relativeHeight="143"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164"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46"/>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t xml:space="preserve">DIKO 安裝導覽 v1.0</w:t>
      </w:r>
    </w:p>
    <w:p w:rsidR="00D95DD7" w:rsidRDefault="00D95DD7">
      <w:pPr>
        <w:spacing w:line="241" w:lineRule="exact"/>
        <w:rPr>
          <w:sz w:val="20"/>
          <w:szCs w:val="20"/>
        </w:rPr>
      </w:pPr>
    </w:p>
    <w:p w:rsidR="00D95DD7" w:rsidRDefault="00F96ECC">
      <w:pPr>
        <w:tabs>
          <w:tab w:val="left" w:pos="700"/>
        </w:tabs>
        <w:rPr>
          <w:sz w:val="20"/>
          <w:szCs w:val="20"/>
        </w:rPr>
      </w:pPr>
      <w:r>
        <w:rPr>
          <w:rFonts w:ascii="Calibri" w:eastAsia="SimSun" w:hAnsi="Calibri" w:cs="Calibri"/>
          <w:lang w:eastAsia="zh-CN"/>
        </w:rPr>
        <w:t xml:space="preserve">12.5</w:t>
      </w:r>
      <w:r>
        <w:rPr>
          <w:rFonts w:ascii="Calibri" w:eastAsia="新細明體" w:hAnsi="Calibri" w:cs="Calibri"/>
          <w:lang w:eastAsia="zh-CN"/>
        </w:rPr>
        <w:tab/>
      </w:r>
      <w:r>
        <w:rPr>
          <w:rFonts w:ascii="Calibri" w:eastAsia="SimSun" w:hAnsi="Calibri" w:cs="Calibri"/>
          <w:lang w:eastAsia="zh-CN"/>
        </w:rPr>
        <w:t xml:space="preserve">Input </w:t>
      </w:r>
      <w:r>
        <w:rPr>
          <w:rFonts w:ascii="Calibri" w:eastAsia="SimSun" w:hAnsi="Calibri" w:cs="Calibri"/>
          <w:b/>
          <w:bCs/>
          <w:u w:val="single"/>
          <w:lang w:eastAsia="zh-CN"/>
        </w:rPr>
        <w:t xml:space="preserve">"Register RenditionManager.bat"</w:t>
      </w:r>
      <w:r>
        <w:rPr>
          <w:rFonts w:ascii="Calibri" w:eastAsia="SimSun" w:hAnsi="Calibri" w:cs="Calibri"/>
          <w:lang w:eastAsia="zh-CN"/>
        </w:rPr>
        <w:t xml:space="preserve"> and press Enter key to run the installation program.</w:t>
      </w:r>
    </w:p>
    <w:p w:rsidR="00D95DD7" w:rsidRDefault="00F96ECC">
      <w:pPr>
        <w:spacing w:line="20" w:lineRule="exact"/>
        <w:rPr>
          <w:sz w:val="20"/>
          <w:szCs w:val="20"/>
        </w:rPr>
      </w:pPr>
      <w:r>
        <w:rPr>
          <w:noProof/>
          <w:sz w:val="20"/>
          <w:szCs w:val="20"/>
        </w:rPr>
        <w:drawing>
          <wp:anchor distT="0" distB="0" distL="0" distR="0" simplePos="0" relativeHeight="144" behindDoc="1" locked="0" layoutInCell="1" allowOverlap="1">
            <wp:simplePos x="0" y="0"/>
            <wp:positionH relativeFrom="column">
              <wp:posOffset>462280</wp:posOffset>
            </wp:positionH>
            <wp:positionV relativeFrom="paragraph">
              <wp:posOffset>27305</wp:posOffset>
            </wp:positionV>
            <wp:extent cx="4300220" cy="1607185"/>
            <wp:effectExtent l="0" t="0" r="0" b="0"/>
            <wp:wrapNone/>
            <wp:docPr id="165"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47"/>
                    <pic:cNvPicPr>
                      <a:picLocks noChangeAspect="1" noChangeArrowheads="1"/>
                    </pic:cNvPicPr>
                  </pic:nvPicPr>
                  <pic:blipFill>
                    <a:blip r:embed="rId141"/>
                    <a:stretch>
                      <a:fillRect/>
                    </a:stretch>
                  </pic:blipFill>
                  <pic:spPr bwMode="auto">
                    <a:xfrm>
                      <a:off x="0" y="0"/>
                      <a:ext cx="4300220" cy="1607185"/>
                    </a:xfrm>
                    <a:prstGeom prst="rect">
                      <a:avLst/>
                    </a:prstGeom>
                  </pic:spPr>
                </pic:pic>
              </a:graphicData>
            </a:graphic>
          </wp:anchor>
        </w:drawing>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397" w:lineRule="exact"/>
        <w:rPr>
          <w:sz w:val="20"/>
          <w:szCs w:val="20"/>
        </w:rPr>
      </w:pPr>
    </w:p>
    <w:p w:rsidR="00D95DD7" w:rsidRDefault="00F96ECC">
      <w:pPr>
        <w:tabs>
          <w:tab w:val="left" w:pos="700"/>
        </w:tabs>
        <w:rPr>
          <w:sz w:val="20"/>
          <w:szCs w:val="20"/>
        </w:rPr>
      </w:pPr>
      <w:r>
        <w:rPr>
          <w:rFonts w:ascii="Calibri" w:eastAsia="SimSun" w:hAnsi="Calibri" w:cs="Calibri"/>
          <w:lang w:eastAsia="zh-CN"/>
        </w:rPr>
        <w:t xml:space="preserve">12.6</w:t>
      </w:r>
      <w:r>
        <w:rPr>
          <w:rFonts w:ascii="Calibri" w:eastAsia="新細明體" w:hAnsi="Calibri" w:cs="Calibri"/>
          <w:lang w:eastAsia="zh-CN"/>
        </w:rPr>
        <w:tab/>
      </w:r>
      <w:r>
        <w:rPr>
          <w:rFonts w:ascii="Calibri" w:eastAsia="SimSun" w:hAnsi="Calibri" w:cs="Calibri"/>
          <w:lang w:eastAsia="zh-CN"/>
        </w:rPr>
        <w:t xml:space="preserve">If the installation is succeeded, the screen will appear message of “The transacted install has completed”</w:t>
      </w:r>
    </w:p>
    <w:p w:rsidR="00D95DD7" w:rsidRDefault="00F96ECC">
      <w:pPr>
        <w:spacing w:line="20" w:lineRule="exact"/>
        <w:rPr>
          <w:sz w:val="20"/>
          <w:szCs w:val="20"/>
        </w:rPr>
      </w:pPr>
      <w:r>
        <w:rPr>
          <w:noProof/>
          <w:sz w:val="20"/>
          <w:szCs w:val="20"/>
        </w:rPr>
        <w:drawing>
          <wp:anchor distT="0" distB="0" distL="0" distR="0" simplePos="0" relativeHeight="145" behindDoc="1" locked="0" layoutInCell="1" allowOverlap="1">
            <wp:simplePos x="0" y="0"/>
            <wp:positionH relativeFrom="column">
              <wp:posOffset>462280</wp:posOffset>
            </wp:positionH>
            <wp:positionV relativeFrom="paragraph">
              <wp:posOffset>27305</wp:posOffset>
            </wp:positionV>
            <wp:extent cx="5487035" cy="4715510"/>
            <wp:effectExtent l="0" t="0" r="0" b="0"/>
            <wp:wrapNone/>
            <wp:docPr id="166"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48"/>
                    <pic:cNvPicPr>
                      <a:picLocks noChangeAspect="1" noChangeArrowheads="1"/>
                    </pic:cNvPicPr>
                  </pic:nvPicPr>
                  <pic:blipFill>
                    <a:blip r:embed="rId142"/>
                    <a:stretch>
                      <a:fillRect/>
                    </a:stretch>
                  </pic:blipFill>
                  <pic:spPr bwMode="auto">
                    <a:xfrm>
                      <a:off x="0" y="0"/>
                      <a:ext cx="5487035" cy="4715510"/>
                    </a:xfrm>
                    <a:prstGeom prst="rect">
                      <a:avLst/>
                    </a:prstGeom>
                  </pic:spPr>
                </pic:pic>
              </a:graphicData>
            </a:graphic>
          </wp:anchor>
        </w:drawing>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94" w:lineRule="exact"/>
        <w:rPr>
          <w:sz w:val="20"/>
          <w:szCs w:val="20"/>
        </w:rPr>
      </w:pPr>
    </w:p>
    <w:p w:rsidR="00D95DD7" w:rsidRDefault="00F96ECC">
      <w:pPr>
        <w:tabs>
          <w:tab w:val="left" w:pos="700"/>
        </w:tabs>
        <w:rPr>
          <w:sz w:val="20"/>
          <w:szCs w:val="20"/>
        </w:rPr>
      </w:pPr>
      <w:r>
        <w:rPr>
          <w:rFonts w:ascii="Calibri" w:eastAsia="SimSun" w:hAnsi="Calibri" w:cs="Calibri"/>
          <w:lang w:eastAsia="zh-CN"/>
        </w:rPr>
        <w:t xml:space="preserve">12.7</w:t>
      </w:r>
      <w:r>
        <w:rPr>
          <w:rFonts w:ascii="Calibri" w:eastAsia="新細明體" w:hAnsi="Calibri" w:cs="Calibri"/>
          <w:lang w:eastAsia="zh-CN"/>
        </w:rPr>
        <w:tab/>
      </w:r>
      <w:r>
        <w:rPr>
          <w:rFonts w:ascii="Calibri" w:eastAsia="SimSun" w:hAnsi="Calibri" w:cs="Calibri"/>
          <w:lang w:eastAsia="zh-CN"/>
        </w:rPr>
        <w:t xml:space="preserve">Close the Command Prompt windows.</w:t>
      </w:r>
    </w:p>
    <w:p w:rsidR="00D95DD7" w:rsidRDefault="00D95DD7">
      <w:pPr>
        <w:rPr>
          <w:rFonts w:eastAsia="SimSun"/>
          <w:lang w:eastAsia="zh-CN"/>
        </w:rPr>
        <w:sectPr w:rsidR="00D95DD7">
          <w:pgSz w:w="12240" w:h="15840"/>
          <w:pgMar w:top="700" w:right="1160" w:bottom="1440" w:left="1000" w:header="0" w:footer="0" w:gutter="0"/>
          <w:cols w:space="720"/>
          <w:formProt w:val="0"/>
          <w:docGrid w:linePitch="100" w:charSpace="4096"/>
        </w:sectPr>
      </w:pPr>
    </w:p>
    <w:p w:rsidR="00D95DD7" w:rsidRDefault="00F96ECC">
      <w:pPr>
        <w:rPr>
          <w:sz w:val="20"/>
          <w:szCs w:val="20"/>
        </w:rPr>
      </w:pPr>
      <w:bookmarkStart w:id="671" w:name="page55"/>
      <w:bookmarkEnd w:id="671"/>
      <w:r>
        <w:rPr>
          <w:noProof/>
        </w:rPr>
        <w:drawing>
          <wp:anchor distT="0" distB="0" distL="0" distR="0" simplePos="0" relativeHeight="146"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167"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49"/>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t xml:space="preserve">DIKO 安裝導覽 v1.0</w:t>
      </w:r>
    </w:p>
    <w:p w:rsidR="00D95DD7" w:rsidRDefault="00D95DD7">
      <w:pPr>
        <w:spacing w:line="241" w:lineRule="exact"/>
        <w:rPr>
          <w:sz w:val="20"/>
          <w:szCs w:val="20"/>
        </w:rPr>
      </w:pPr>
    </w:p>
    <w:p w:rsidR="00D95DD7" w:rsidRDefault="00F96ECC">
      <w:pPr>
        <w:tabs>
          <w:tab w:val="left" w:pos="700"/>
        </w:tabs>
        <w:rPr>
          <w:sz w:val="20"/>
          <w:szCs w:val="20"/>
        </w:rPr>
      </w:pPr>
      <w:r>
        <w:rPr>
          <w:rFonts w:ascii="Calibri" w:eastAsia="SimSun" w:hAnsi="Calibri" w:cs="Calibri"/>
          <w:lang w:eastAsia="zh-CN"/>
        </w:rPr>
        <w:t xml:space="preserve">12.8</w:t>
      </w:r>
      <w:r>
        <w:rPr>
          <w:rFonts w:ascii="Calibri" w:eastAsia="新細明體" w:hAnsi="Calibri" w:cs="Calibri"/>
          <w:lang w:eastAsia="zh-CN"/>
        </w:rPr>
        <w:tab/>
      </w:r>
      <w:r>
        <w:rPr>
          <w:rFonts w:ascii="Calibri" w:eastAsia="SimSun" w:hAnsi="Calibri" w:cs="Calibri"/>
          <w:lang w:eastAsia="zh-CN"/>
        </w:rPr>
        <w:t xml:space="preserve">Search “Services” and Open “Services” interface.</w:t>
      </w:r>
    </w:p>
    <w:p w:rsidR="00D95DD7" w:rsidRDefault="00F96ECC">
      <w:pPr>
        <w:spacing w:line="20" w:lineRule="exact"/>
        <w:rPr>
          <w:sz w:val="20"/>
          <w:szCs w:val="20"/>
        </w:rPr>
      </w:pPr>
      <w:r>
        <w:rPr>
          <w:noProof/>
          <w:sz w:val="20"/>
          <w:szCs w:val="20"/>
        </w:rPr>
        <w:drawing>
          <wp:anchor distT="0" distB="0" distL="0" distR="0" simplePos="0" relativeHeight="147" behindDoc="1" locked="0" layoutInCell="1" allowOverlap="1">
            <wp:simplePos x="0" y="0"/>
            <wp:positionH relativeFrom="column">
              <wp:posOffset>462280</wp:posOffset>
            </wp:positionH>
            <wp:positionV relativeFrom="paragraph">
              <wp:posOffset>27305</wp:posOffset>
            </wp:positionV>
            <wp:extent cx="5944235" cy="2452370"/>
            <wp:effectExtent l="0" t="0" r="0" b="0"/>
            <wp:wrapNone/>
            <wp:docPr id="168"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50"/>
                    <pic:cNvPicPr>
                      <a:picLocks noChangeAspect="1" noChangeArrowheads="1"/>
                    </pic:cNvPicPr>
                  </pic:nvPicPr>
                  <pic:blipFill>
                    <a:blip r:embed="rId143"/>
                    <a:stretch>
                      <a:fillRect/>
                    </a:stretch>
                  </pic:blipFill>
                  <pic:spPr bwMode="auto">
                    <a:xfrm>
                      <a:off x="0" y="0"/>
                      <a:ext cx="5944235" cy="2452370"/>
                    </a:xfrm>
                    <a:prstGeom prst="rect">
                      <a:avLst/>
                    </a:prstGeom>
                  </pic:spPr>
                </pic:pic>
              </a:graphicData>
            </a:graphic>
          </wp:anchor>
        </w:drawing>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321" w:lineRule="exact"/>
        <w:rPr>
          <w:sz w:val="20"/>
          <w:szCs w:val="20"/>
        </w:rPr>
      </w:pPr>
    </w:p>
    <w:p w:rsidR="00D95DD7" w:rsidRDefault="00F96ECC">
      <w:pPr>
        <w:tabs>
          <w:tab w:val="left" w:pos="700"/>
        </w:tabs>
        <w:rPr>
          <w:sz w:val="20"/>
          <w:szCs w:val="20"/>
        </w:rPr>
      </w:pPr>
      <w:r>
        <w:rPr>
          <w:rFonts w:ascii="Calibri" w:eastAsia="SimSun" w:hAnsi="Calibri" w:cs="Calibri"/>
          <w:lang w:eastAsia="zh-CN"/>
        </w:rPr>
        <w:t xml:space="preserve">12.9</w:t>
      </w:r>
      <w:r>
        <w:rPr>
          <w:rFonts w:ascii="Calibri" w:eastAsia="新細明體" w:hAnsi="Calibri" w:cs="Calibri"/>
          <w:lang w:eastAsia="zh-CN"/>
        </w:rPr>
        <w:tab/>
      </w:r>
      <w:r>
        <w:rPr>
          <w:rFonts w:ascii="Calibri" w:eastAsia="SimSun" w:hAnsi="Calibri" w:cs="Calibri"/>
          <w:lang w:eastAsia="zh-CN"/>
        </w:rPr>
        <w:t xml:space="preserve">Right click on the DIKO Rendition Manager and select the Properties</w:t>
      </w:r>
    </w:p>
    <w:p w:rsidR="00D95DD7" w:rsidRDefault="00F96ECC">
      <w:pPr>
        <w:spacing w:line="20" w:lineRule="exact"/>
        <w:rPr>
          <w:sz w:val="20"/>
          <w:szCs w:val="20"/>
        </w:rPr>
        <w:sectPr w:rsidR="00D95DD7">
          <w:pgSz w:w="12240" w:h="15840"/>
          <w:pgMar w:top="700" w:right="1440" w:bottom="1440" w:left="1000" w:header="0" w:footer="0" w:gutter="0"/>
          <w:cols w:space="720"/>
          <w:formProt w:val="0"/>
          <w:docGrid w:linePitch="100" w:charSpace="4096"/>
        </w:sectPr>
      </w:pPr>
      <w:r>
        <w:rPr>
          <w:noProof/>
          <w:sz w:val="20"/>
          <w:szCs w:val="20"/>
        </w:rPr>
        <w:drawing>
          <wp:anchor distT="0" distB="0" distL="0" distR="0" simplePos="0" relativeHeight="148" behindDoc="1" locked="0" layoutInCell="1" allowOverlap="1">
            <wp:simplePos x="0" y="0"/>
            <wp:positionH relativeFrom="column">
              <wp:posOffset>462280</wp:posOffset>
            </wp:positionH>
            <wp:positionV relativeFrom="paragraph">
              <wp:posOffset>27305</wp:posOffset>
            </wp:positionV>
            <wp:extent cx="5944870" cy="4335780"/>
            <wp:effectExtent l="0" t="0" r="0" b="0"/>
            <wp:wrapNone/>
            <wp:docPr id="169"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51"/>
                    <pic:cNvPicPr>
                      <a:picLocks noChangeAspect="1" noChangeArrowheads="1"/>
                    </pic:cNvPicPr>
                  </pic:nvPicPr>
                  <pic:blipFill>
                    <a:blip r:embed="rId144"/>
                    <a:stretch>
                      <a:fillRect/>
                    </a:stretch>
                  </pic:blipFill>
                  <pic:spPr bwMode="auto">
                    <a:xfrm>
                      <a:off x="0" y="0"/>
                      <a:ext cx="5944870" cy="4335780"/>
                    </a:xfrm>
                    <a:prstGeom prst="rect">
                      <a:avLst/>
                    </a:prstGeom>
                  </pic:spPr>
                </pic:pic>
              </a:graphicData>
            </a:graphic>
          </wp:anchor>
        </w:drawing>
      </w:r>
    </w:p>
    <w:p w:rsidR="00D95DD7" w:rsidRDefault="00F96ECC">
      <w:pPr>
        <w:rPr>
          <w:sz w:val="20"/>
          <w:szCs w:val="20"/>
        </w:rPr>
      </w:pPr>
      <w:bookmarkStart w:id="672" w:name="page56"/>
      <w:bookmarkEnd w:id="672"/>
      <w:r>
        <w:rPr>
          <w:noProof/>
        </w:rPr>
        <w:drawing>
          <wp:anchor distT="0" distB="0" distL="0" distR="0" simplePos="0" relativeHeight="149"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170"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52"/>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t xml:space="preserve">DIKO 安裝導覽 v1.0</w:t>
      </w:r>
    </w:p>
    <w:p w:rsidR="00D95DD7" w:rsidRDefault="00D95DD7">
      <w:pPr>
        <w:spacing w:line="241" w:lineRule="exact"/>
        <w:rPr>
          <w:sz w:val="20"/>
          <w:szCs w:val="20"/>
        </w:rPr>
      </w:pPr>
    </w:p>
    <w:p w:rsidR="00D95DD7" w:rsidRDefault="00F96ECC">
      <w:pPr>
        <w:tabs>
          <w:tab w:val="left" w:pos="700"/>
        </w:tabs>
        <w:rPr>
          <w:sz w:val="20"/>
          <w:szCs w:val="20"/>
        </w:rPr>
      </w:pPr>
      <w:r>
        <w:rPr>
          <w:rFonts w:ascii="Calibri" w:eastAsia="SimSun" w:hAnsi="Calibri" w:cs="Calibri"/>
          <w:lang w:eastAsia="zh-CN"/>
        </w:rPr>
        <w:t xml:space="preserve">12.10</w:t>
      </w:r>
      <w:r>
        <w:rPr>
          <w:rFonts w:ascii="Calibri" w:eastAsia="新細明體" w:hAnsi="Calibri" w:cs="Calibri"/>
          <w:lang w:eastAsia="zh-CN"/>
        </w:rPr>
        <w:tab/>
      </w:r>
      <w:r>
        <w:rPr>
          <w:rFonts w:ascii="Calibri" w:eastAsia="SimSun" w:hAnsi="Calibri" w:cs="Calibri"/>
          <w:lang w:eastAsia="zh-CN"/>
        </w:rPr>
        <w:t xml:space="preserve">Change the Startup type to “Automatic (Delayed Start)” and Click [OK]</w:t>
      </w:r>
    </w:p>
    <w:p w:rsidR="00D95DD7" w:rsidRDefault="00F96ECC">
      <w:pPr>
        <w:spacing w:line="20" w:lineRule="exact"/>
        <w:rPr>
          <w:sz w:val="20"/>
          <w:szCs w:val="20"/>
        </w:rPr>
      </w:pPr>
      <w:r>
        <w:rPr>
          <w:noProof/>
          <w:sz w:val="20"/>
          <w:szCs w:val="20"/>
        </w:rPr>
        <w:drawing>
          <wp:anchor distT="0" distB="0" distL="0" distR="0" simplePos="0" relativeHeight="150" behindDoc="1" locked="0" layoutInCell="1" allowOverlap="1">
            <wp:simplePos x="0" y="0"/>
            <wp:positionH relativeFrom="column">
              <wp:posOffset>462280</wp:posOffset>
            </wp:positionH>
            <wp:positionV relativeFrom="paragraph">
              <wp:posOffset>27305</wp:posOffset>
            </wp:positionV>
            <wp:extent cx="3199130" cy="3602990"/>
            <wp:effectExtent l="0" t="0" r="0" b="0"/>
            <wp:wrapNone/>
            <wp:docPr id="171"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53"/>
                    <pic:cNvPicPr>
                      <a:picLocks noChangeAspect="1" noChangeArrowheads="1"/>
                    </pic:cNvPicPr>
                  </pic:nvPicPr>
                  <pic:blipFill>
                    <a:blip r:embed="rId145"/>
                    <a:stretch>
                      <a:fillRect/>
                    </a:stretch>
                  </pic:blipFill>
                  <pic:spPr bwMode="auto">
                    <a:xfrm>
                      <a:off x="0" y="0"/>
                      <a:ext cx="3199130" cy="3602990"/>
                    </a:xfrm>
                    <a:prstGeom prst="rect">
                      <a:avLst/>
                    </a:prstGeom>
                  </pic:spPr>
                </pic:pic>
              </a:graphicData>
            </a:graphic>
          </wp:anchor>
        </w:drawing>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338" w:lineRule="exact"/>
        <w:rPr>
          <w:sz w:val="20"/>
          <w:szCs w:val="20"/>
        </w:rPr>
      </w:pPr>
    </w:p>
    <w:p w:rsidR="00D95DD7" w:rsidRDefault="00F96ECC">
      <w:pPr>
        <w:tabs>
          <w:tab w:val="left" w:pos="700"/>
        </w:tabs>
        <w:rPr>
          <w:sz w:val="20"/>
          <w:szCs w:val="20"/>
        </w:rPr>
      </w:pPr>
      <w:r>
        <w:rPr>
          <w:rFonts w:ascii="Calibri" w:eastAsia="SimSun" w:hAnsi="Calibri" w:cs="Calibri"/>
          <w:lang w:eastAsia="zh-CN"/>
        </w:rPr>
        <w:t xml:space="preserve">12.11</w:t>
      </w:r>
      <w:r>
        <w:rPr>
          <w:rFonts w:ascii="Calibri" w:eastAsia="新細明體" w:hAnsi="Calibri" w:cs="Calibri"/>
          <w:lang w:eastAsia="zh-CN"/>
        </w:rPr>
        <w:tab/>
      </w:r>
      <w:r>
        <w:rPr>
          <w:rFonts w:ascii="Calibri" w:eastAsia="SimSun" w:hAnsi="Calibri" w:cs="Calibri"/>
          <w:lang w:eastAsia="zh-CN"/>
        </w:rPr>
        <w:t xml:space="preserve">Click Start to Start the DIKO Rendition Manager</w:t>
      </w:r>
    </w:p>
    <w:p w:rsidR="00D95DD7" w:rsidRDefault="00F96ECC">
      <w:pPr>
        <w:spacing w:line="20" w:lineRule="exact"/>
        <w:rPr>
          <w:sz w:val="20"/>
          <w:szCs w:val="20"/>
        </w:rPr>
        <w:sectPr w:rsidR="00D95DD7">
          <w:pgSz w:w="12240" w:h="15840"/>
          <w:pgMar w:top="700" w:right="1440" w:bottom="1440" w:left="1000" w:header="0" w:footer="0" w:gutter="0"/>
          <w:cols w:space="720"/>
          <w:formProt w:val="0"/>
          <w:docGrid w:linePitch="100" w:charSpace="4096"/>
        </w:sectPr>
      </w:pPr>
      <w:r>
        <w:rPr>
          <w:noProof/>
          <w:sz w:val="20"/>
          <w:szCs w:val="20"/>
        </w:rPr>
        <w:drawing>
          <wp:anchor distT="0" distB="0" distL="0" distR="0" simplePos="0" relativeHeight="151" behindDoc="1" locked="0" layoutInCell="1" allowOverlap="1">
            <wp:simplePos x="0" y="0"/>
            <wp:positionH relativeFrom="column">
              <wp:posOffset>462280</wp:posOffset>
            </wp:positionH>
            <wp:positionV relativeFrom="paragraph">
              <wp:posOffset>28575</wp:posOffset>
            </wp:positionV>
            <wp:extent cx="6034405" cy="4420235"/>
            <wp:effectExtent l="0" t="0" r="0" b="0"/>
            <wp:wrapNone/>
            <wp:docPr id="172"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54"/>
                    <pic:cNvPicPr>
                      <a:picLocks noChangeAspect="1" noChangeArrowheads="1"/>
                    </pic:cNvPicPr>
                  </pic:nvPicPr>
                  <pic:blipFill>
                    <a:blip r:embed="rId146"/>
                    <a:stretch>
                      <a:fillRect/>
                    </a:stretch>
                  </pic:blipFill>
                  <pic:spPr bwMode="auto">
                    <a:xfrm>
                      <a:off x="0" y="0"/>
                      <a:ext cx="6034405" cy="4420235"/>
                    </a:xfrm>
                    <a:prstGeom prst="rect">
                      <a:avLst/>
                    </a:prstGeom>
                  </pic:spPr>
                </pic:pic>
              </a:graphicData>
            </a:graphic>
          </wp:anchor>
        </w:drawing>
      </w:r>
    </w:p>
    <w:p w:rsidR="00D95DD7" w:rsidRDefault="00F96ECC">
      <w:pPr>
        <w:rPr>
          <w:sz w:val="20"/>
          <w:szCs w:val="20"/>
        </w:rPr>
      </w:pPr>
      <w:bookmarkStart w:id="673" w:name="page57"/>
      <w:bookmarkEnd w:id="673"/>
      <w:r>
        <w:rPr>
          <w:noProof/>
        </w:rPr>
        <w:drawing>
          <wp:anchor distT="0" distB="0" distL="0" distR="0" simplePos="0" relativeHeight="152"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173"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55"/>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t xml:space="preserve">DIKO 安裝導覽 v1.0</w:t>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87" w:lineRule="exact"/>
        <w:rPr>
          <w:sz w:val="20"/>
          <w:szCs w:val="20"/>
        </w:rPr>
      </w:pPr>
    </w:p>
    <w:p w:rsidR="00D95DD7" w:rsidRDefault="00F96ECC">
      <w:pPr>
        <w:numPr>
          <w:ilvl w:val="0"/>
          <w:numId w:val="8"/>
        </w:numPr>
        <w:tabs>
          <w:tab w:val="left" w:pos="720"/>
        </w:tabs>
        <w:spacing w:line="309" w:lineRule="auto"/>
        <w:ind w:left="720" w:hanging="712"/>
        <w:rPr>
          <w:rFonts w:ascii="Cambria" w:eastAsia="Cambria" w:hAnsi="Cambria" w:cs="Cambria"/>
          <w:b/>
          <w:bCs/>
          <w:color w:val="365F91"/>
          <w:sz w:val="40"/>
          <w:szCs w:val="40"/>
        </w:rPr>
      </w:pPr>
      <w:r>
        <w:rPr>
          <w:rFonts w:ascii="Cambria" w:eastAsia="SimSun" w:hAnsi="Cambria" w:cs="Cambria"/>
          <w:b/>
          <w:bCs/>
          <w:color w:val="365F91"/>
          <w:sz w:val="40"/>
          <w:szCs w:val="40"/>
          <w:lang w:eastAsia="zh-CN"/>
        </w:rPr>
        <w:t xml:space="preserve">新增與安裝 DIKO Email Capturing 到 Windows services</w:t>
      </w:r>
    </w:p>
    <w:p w:rsidR="00D95DD7" w:rsidRDefault="00D95DD7">
      <w:pPr>
        <w:spacing w:line="101" w:lineRule="exact"/>
        <w:rPr>
          <w:sz w:val="20"/>
          <w:szCs w:val="20"/>
        </w:rPr>
      </w:pPr>
    </w:p>
    <w:p w:rsidR="00D95DD7" w:rsidRDefault="00F96ECC">
      <w:pPr>
        <w:tabs>
          <w:tab w:val="left" w:pos="700"/>
        </w:tabs>
        <w:rPr>
          <w:sz w:val="20"/>
          <w:szCs w:val="20"/>
        </w:rPr>
      </w:pPr>
      <w:r>
        <w:rPr>
          <w:rFonts w:ascii="Calibri" w:eastAsia="SimSun" w:hAnsi="Calibri" w:cs="Calibri"/>
          <w:lang w:eastAsia="zh-CN"/>
        </w:rPr>
        <w:t xml:space="preserve">13.1</w:t>
      </w:r>
      <w:r>
        <w:rPr>
          <w:sz w:val="20"/>
          <w:szCs w:val="20"/>
          <w:lang w:eastAsia="zh-CN"/>
        </w:rPr>
        <w:tab/>
      </w:r>
      <w:r>
        <w:rPr>
          <w:rFonts w:ascii="Calibri" w:eastAsia="SimSun" w:hAnsi="Calibri" w:cs="Calibri"/>
          <w:sz w:val="21"/>
          <w:szCs w:val="21"/>
          <w:lang w:eastAsia="zh-CN"/>
        </w:rPr>
        <w:t xml:space="preserve">Go to C:\DIKO\EmailCapturing, and open config.ini with notepad.</w:t>
      </w:r>
    </w:p>
    <w:p w:rsidR="00D95DD7" w:rsidRDefault="00F96ECC">
      <w:pPr>
        <w:spacing w:line="20" w:lineRule="exact"/>
        <w:rPr>
          <w:sz w:val="20"/>
          <w:szCs w:val="20"/>
        </w:rPr>
      </w:pPr>
      <w:r>
        <w:rPr>
          <w:noProof/>
          <w:sz w:val="20"/>
          <w:szCs w:val="20"/>
        </w:rPr>
        <w:drawing>
          <wp:anchor distT="0" distB="0" distL="0" distR="0" simplePos="0" relativeHeight="153" behindDoc="1" locked="0" layoutInCell="1" allowOverlap="1">
            <wp:simplePos x="0" y="0"/>
            <wp:positionH relativeFrom="column">
              <wp:posOffset>462280</wp:posOffset>
            </wp:positionH>
            <wp:positionV relativeFrom="paragraph">
              <wp:posOffset>27305</wp:posOffset>
            </wp:positionV>
            <wp:extent cx="5120640" cy="3638550"/>
            <wp:effectExtent l="0" t="0" r="0" b="0"/>
            <wp:wrapNone/>
            <wp:docPr id="174"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56"/>
                    <pic:cNvPicPr>
                      <a:picLocks noChangeAspect="1" noChangeArrowheads="1"/>
                    </pic:cNvPicPr>
                  </pic:nvPicPr>
                  <pic:blipFill>
                    <a:blip r:embed="rId147"/>
                    <a:stretch>
                      <a:fillRect/>
                    </a:stretch>
                  </pic:blipFill>
                  <pic:spPr bwMode="auto">
                    <a:xfrm>
                      <a:off x="0" y="0"/>
                      <a:ext cx="5120640" cy="3638550"/>
                    </a:xfrm>
                    <a:prstGeom prst="rect">
                      <a:avLst/>
                    </a:prstGeom>
                  </pic:spPr>
                </pic:pic>
              </a:graphicData>
            </a:graphic>
          </wp:anchor>
        </w:drawing>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rsidP="004A5287">
      <w:pPr>
        <w:spacing w:line="200" w:lineRule="exact"/>
        <w:jc w:val="righ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393" w:lineRule="exact"/>
        <w:rPr>
          <w:sz w:val="20"/>
          <w:szCs w:val="20"/>
        </w:rPr>
      </w:pPr>
    </w:p>
    <w:p w:rsidR="00D95DD7" w:rsidRDefault="00F96ECC">
      <w:pPr>
        <w:tabs>
          <w:tab w:val="left" w:pos="700"/>
        </w:tabs>
        <w:rPr>
          <w:rFonts w:ascii="Calibri" w:eastAsia="SimSun" w:hAnsi="Calibri" w:cs="Calibri"/>
          <w:lang w:eastAsia="zh-CN"/>
        </w:rPr>
      </w:pPr>
      <w:r>
        <w:rPr>
          <w:rFonts w:ascii="Calibri" w:eastAsia="SimSun" w:hAnsi="Calibri" w:cs="Calibri"/>
          <w:lang w:eastAsia="zh-CN"/>
        </w:rPr>
        <w:t xml:space="preserve">13.2</w:t>
      </w:r>
      <w:r>
        <w:rPr>
          <w:rFonts w:ascii="Calibri" w:eastAsia="新細明體" w:hAnsi="Calibri" w:cs="Calibri"/>
          <w:lang w:eastAsia="zh-CN"/>
        </w:rPr>
        <w:tab/>
      </w:r>
      <w:r>
        <w:rPr>
          <w:rFonts w:ascii="Calibri" w:eastAsia="SimSun" w:hAnsi="Calibri" w:cs="Calibri"/>
          <w:lang w:eastAsia="zh-CN"/>
        </w:rPr>
        <w:t xml:space="preserve">Make sure the followings are pointing to the correct path and value in the config.ini</w:t>
      </w:r>
    </w:p>
    <w:p w:rsidR="00D95DD7" w:rsidRDefault="00F96ECC">
      <w:pPr>
        <w:ind w:left="720"/>
        <w:rPr>
          <w:rFonts w:ascii="Calibri" w:eastAsia="SimSun" w:hAnsi="Calibri" w:cs="Calibri"/>
          <w:lang w:eastAsia="zh-CN"/>
        </w:rPr>
      </w:pPr>
      <w:r>
        <w:rPr>
          <w:rFonts w:ascii="Calibri" w:eastAsia="SimSun" w:hAnsi="Calibri" w:cs="Calibri"/>
          <w:lang w:eastAsia="zh-CN"/>
        </w:rPr>
        <w:t xml:space="preserve">Make sure the </w:t>
      </w:r>
      <w:proofErr w:type="spellStart"/>
      <w:r>
        <w:rPr>
          <w:rFonts w:ascii="Calibri" w:eastAsia="SimSun" w:hAnsi="Calibri" w:cs="Calibri"/>
          <w:lang w:eastAsia="zh-CN"/>
        </w:rPr>
        <w:t xml:space="preserve">DBServer</w:t>
      </w:r>
      <w:proofErr w:type="spellEnd"/>
      <w:r>
        <w:rPr>
          <w:rFonts w:ascii="Calibri" w:eastAsia="SimSun" w:hAnsi="Calibri" w:cs="Calibri"/>
          <w:lang w:eastAsia="zh-CN"/>
        </w:rPr>
        <w:t xml:space="preserve"> is equal to the “name of your computer”/SQLEXPRESS, you can find this information from SQL Server Management Studio’s connection screen.</w:t>
      </w:r>
    </w:p>
    <w:p w:rsidR="00D95DD7" w:rsidRDefault="00F96ECC">
      <w:pPr>
        <w:ind w:left="720"/>
        <w:rPr>
          <w:rFonts w:ascii="Calibri" w:eastAsia="SimSun" w:hAnsi="Calibri" w:cs="Calibri"/>
          <w:lang w:eastAsia="zh-CN"/>
        </w:rPr>
      </w:pPr>
      <w:r>
        <w:rPr>
          <w:noProof/>
        </w:rPr>
        <w:drawing>
          <wp:inline distT="0" distB="0" distL="19050" distR="0">
            <wp:extent cx="2860675" cy="2164715"/>
            <wp:effectExtent l="0" t="0" r="0" b="0"/>
            <wp:docPr id="175" name="Image2" descr="C:\Users\LP0001\AppData\Local\LINE\Cache\tmp\15415697049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Image2" descr="C:\Users\LP0001\AppData\Local\LINE\Cache\tmp\1541569704908.jpg"/>
                    <pic:cNvPicPr>
                      <a:picLocks noChangeAspect="1" noChangeArrowheads="1"/>
                    </pic:cNvPicPr>
                  </pic:nvPicPr>
                  <pic:blipFill>
                    <a:blip r:embed="rId130"/>
                    <a:stretch>
                      <a:fillRect/>
                    </a:stretch>
                  </pic:blipFill>
                  <pic:spPr bwMode="auto">
                    <a:xfrm>
                      <a:off x="0" y="0"/>
                      <a:ext cx="2860675" cy="2164715"/>
                    </a:xfrm>
                    <a:prstGeom prst="rect">
                      <a:avLst/>
                    </a:prstGeom>
                  </pic:spPr>
                </pic:pic>
              </a:graphicData>
            </a:graphic>
          </wp:inline>
        </w:drawing>
      </w:r>
    </w:p>
    <w:p w:rsidR="00D95DD7" w:rsidRDefault="00D95DD7">
      <w:pPr>
        <w:ind w:left="720"/>
        <w:rPr>
          <w:rFonts w:ascii="Calibri" w:eastAsia="SimSun" w:hAnsi="Calibri" w:cs="Calibri"/>
          <w:lang w:eastAsia="zh-CN"/>
        </w:rPr>
      </w:pPr>
    </w:p>
    <w:p w:rsidR="00D95DD7" w:rsidRDefault="00D95DD7">
      <w:pPr>
        <w:ind w:left="720"/>
        <w:rPr>
          <w:rFonts w:ascii="Calibri" w:eastAsia="SimSun" w:hAnsi="Calibri" w:cs="Calibri"/>
          <w:lang w:eastAsia="zh-CN"/>
        </w:rPr>
      </w:pPr>
    </w:p>
    <w:p w:rsidR="00D95DD7" w:rsidRDefault="00D95DD7">
      <w:pPr>
        <w:ind w:left="720"/>
        <w:rPr>
          <w:rFonts w:ascii="Calibri" w:eastAsia="SimSun" w:hAnsi="Calibri" w:cs="Calibri"/>
          <w:lang w:eastAsia="zh-CN"/>
        </w:rPr>
      </w:pPr>
    </w:p>
    <w:p w:rsidR="00D95DD7" w:rsidRPr="004A5287" w:rsidRDefault="00D95DD7" w:rsidP="004A5287">
      <w:pPr>
        <w:rPr>
          <w:rFonts w:ascii="Calibri" w:hAnsi="Calibri" w:cs="Calibri"/>
        </w:rPr>
      </w:pPr>
    </w:p>
    <w:p w:rsidR="00D95DD7" w:rsidRDefault="00D95DD7">
      <w:pPr>
        <w:tabs>
          <w:tab w:val="left" w:pos="700"/>
        </w:tabs>
        <w:rPr>
          <w:sz w:val="20"/>
          <w:szCs w:val="20"/>
        </w:rPr>
      </w:pPr>
    </w:p>
    <w:p w:rsidR="00D95DD7" w:rsidRDefault="00F96ECC">
      <w:pPr>
        <w:spacing w:line="20" w:lineRule="exact"/>
        <w:rPr>
          <w:sz w:val="20"/>
          <w:szCs w:val="20"/>
        </w:rPr>
        <w:sectPr w:rsidR="00D95DD7">
          <w:pgSz w:w="12240" w:h="15840"/>
          <w:pgMar w:top="700" w:right="1360" w:bottom="1440" w:left="1000" w:header="0" w:footer="0" w:gutter="0"/>
          <w:cols w:space="720"/>
          <w:formProt w:val="0"/>
          <w:docGrid w:linePitch="100" w:charSpace="4096"/>
        </w:sectPr>
      </w:pPr>
      <w:r>
        <w:rPr>
          <w:noProof/>
          <w:sz w:val="20"/>
          <w:szCs w:val="20"/>
        </w:rPr>
        <w:drawing>
          <wp:anchor distT="0" distB="0" distL="0" distR="0" simplePos="0" relativeHeight="154" behindDoc="1" locked="0" layoutInCell="1" allowOverlap="1">
            <wp:simplePos x="0" y="0"/>
            <wp:positionH relativeFrom="column">
              <wp:posOffset>462280</wp:posOffset>
            </wp:positionH>
            <wp:positionV relativeFrom="paragraph">
              <wp:posOffset>27305</wp:posOffset>
            </wp:positionV>
            <wp:extent cx="5578475" cy="3268980"/>
            <wp:effectExtent l="0" t="0" r="0" b="0"/>
            <wp:wrapNone/>
            <wp:docPr id="176"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57"/>
                    <pic:cNvPicPr>
                      <a:picLocks noChangeAspect="1" noChangeArrowheads="1"/>
                    </pic:cNvPicPr>
                  </pic:nvPicPr>
                  <pic:blipFill>
                    <a:blip r:embed="rId148"/>
                    <a:stretch>
                      <a:fillRect/>
                    </a:stretch>
                  </pic:blipFill>
                  <pic:spPr bwMode="auto">
                    <a:xfrm>
                      <a:off x="0" y="0"/>
                      <a:ext cx="5578475" cy="3268980"/>
                    </a:xfrm>
                    <a:prstGeom prst="rect">
                      <a:avLst/>
                    </a:prstGeom>
                  </pic:spPr>
                </pic:pic>
              </a:graphicData>
            </a:graphic>
          </wp:anchor>
        </w:drawing>
      </w:r>
    </w:p>
    <w:p w:rsidR="00D95DD7" w:rsidRDefault="00F96ECC">
      <w:pPr>
        <w:rPr>
          <w:sz w:val="20"/>
          <w:szCs w:val="20"/>
        </w:rPr>
      </w:pPr>
      <w:bookmarkStart w:id="674" w:name="page58"/>
      <w:bookmarkEnd w:id="674"/>
      <w:r>
        <w:rPr>
          <w:noProof/>
        </w:rPr>
        <w:drawing>
          <wp:anchor distT="0" distB="0" distL="0" distR="0" simplePos="0" relativeHeight="155"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177"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58"/>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t xml:space="preserve">DIKO 安裝導覽 v1.0</w:t>
      </w:r>
    </w:p>
    <w:p w:rsidR="00D95DD7" w:rsidRDefault="00F96ECC">
      <w:pPr>
        <w:tabs>
          <w:tab w:val="left" w:pos="700"/>
        </w:tabs>
        <w:spacing w:line="283" w:lineRule="auto"/>
        <w:rPr>
          <w:sz w:val="20"/>
          <w:szCs w:val="20"/>
        </w:rPr>
      </w:pPr>
      <w:r>
        <w:rPr>
          <w:rFonts w:ascii="Calibri" w:eastAsia="SimSun" w:hAnsi="Calibri" w:cs="Calibri"/>
          <w:lang w:eastAsia="zh-CN"/>
        </w:rPr>
        <w:t xml:space="preserve">13.3</w:t>
      </w:r>
      <w:r>
        <w:rPr>
          <w:rFonts w:ascii="Calibri" w:eastAsia="新細明體" w:hAnsi="Calibri" w:cs="Calibri"/>
          <w:lang w:eastAsia="zh-CN"/>
        </w:rPr>
        <w:tab/>
      </w:r>
      <w:r>
        <w:rPr>
          <w:rFonts w:ascii="Calibri" w:eastAsia="SimSun" w:hAnsi="Calibri" w:cs="Calibri"/>
          <w:lang w:eastAsia="zh-CN"/>
        </w:rPr>
        <w:t xml:space="preserve">Open Command Prompt as administrator in order to register DIKO</w:t>
      </w:r>
      <w:r>
        <w:rPr>
          <w:rFonts w:ascii="Calibri" w:hAnsi="Calibri" w:cs="Calibri"/>
        </w:rPr>
        <w:t xml:space="preserve"> Email Capturing</w:t>
      </w:r>
      <w:r>
        <w:rPr>
          <w:rFonts w:ascii="Calibri" w:eastAsia="SimSun" w:hAnsi="Calibri" w:cs="Calibri"/>
          <w:lang w:eastAsia="zh-CN"/>
        </w:rPr>
        <w:t xml:space="preserve"> service</w:t>
      </w:r>
    </w:p>
    <w:p w:rsidR="00D95DD7" w:rsidRDefault="00D95DD7">
      <w:pPr>
        <w:spacing w:line="179" w:lineRule="exact"/>
        <w:rPr>
          <w:sz w:val="20"/>
          <w:szCs w:val="20"/>
        </w:rPr>
      </w:pPr>
    </w:p>
    <w:p w:rsidR="00D95DD7" w:rsidRDefault="00F96ECC">
      <w:pPr>
        <w:tabs>
          <w:tab w:val="left" w:pos="700"/>
        </w:tabs>
        <w:spacing w:line="283" w:lineRule="auto"/>
        <w:ind w:left="720" w:right="1220" w:hanging="719"/>
        <w:rPr>
          <w:sz w:val="20"/>
          <w:szCs w:val="20"/>
        </w:rPr>
      </w:pPr>
      <w:r>
        <w:rPr>
          <w:rFonts w:ascii="Calibri" w:eastAsia="SimSun" w:hAnsi="Calibri" w:cs="Calibri"/>
          <w:lang w:eastAsia="zh-CN"/>
        </w:rPr>
        <w:t xml:space="preserve">13.4</w:t>
      </w:r>
      <w:r>
        <w:rPr>
          <w:rFonts w:ascii="Calibri" w:eastAsia="新細明體" w:hAnsi="Calibri" w:cs="Calibri"/>
          <w:lang w:eastAsia="zh-CN"/>
        </w:rPr>
        <w:tab/>
      </w:r>
      <w:r>
        <w:rPr>
          <w:rFonts w:ascii="Calibri" w:eastAsia="SimSun" w:hAnsi="Calibri" w:cs="Calibri"/>
          <w:lang w:eastAsia="zh-CN"/>
        </w:rPr>
        <w:t xml:space="preserve">Input </w:t>
      </w:r>
      <w:r>
        <w:rPr>
          <w:rFonts w:ascii="Calibri" w:eastAsia="SimSun" w:hAnsi="Calibri" w:cs="Calibri"/>
          <w:b/>
          <w:bCs/>
          <w:u w:val="single"/>
          <w:lang w:eastAsia="zh-CN"/>
        </w:rPr>
        <w:t xml:space="preserve">cd C:\DIKO\EmailCapturing</w:t>
      </w:r>
      <w:r>
        <w:rPr>
          <w:rFonts w:ascii="Calibri" w:eastAsia="SimSun" w:hAnsi="Calibri" w:cs="Calibri"/>
          <w:lang w:eastAsia="zh-CN"/>
        </w:rPr>
        <w:t xml:space="preserve"> and press Enter key to change the current directory to C:\DIKO\EmailCapturing.</w:t>
      </w:r>
    </w:p>
    <w:p w:rsidR="00D95DD7" w:rsidRDefault="00F96ECC">
      <w:pPr>
        <w:spacing w:line="20" w:lineRule="exact"/>
        <w:rPr>
          <w:sz w:val="20"/>
          <w:szCs w:val="20"/>
        </w:rPr>
      </w:pPr>
      <w:r>
        <w:rPr>
          <w:noProof/>
          <w:sz w:val="20"/>
          <w:szCs w:val="20"/>
        </w:rPr>
        <w:drawing>
          <wp:anchor distT="0" distB="0" distL="0" distR="0" simplePos="0" relativeHeight="156" behindDoc="1" locked="0" layoutInCell="1" allowOverlap="1">
            <wp:simplePos x="0" y="0"/>
            <wp:positionH relativeFrom="column">
              <wp:posOffset>462280</wp:posOffset>
            </wp:positionH>
            <wp:positionV relativeFrom="paragraph">
              <wp:posOffset>-10160</wp:posOffset>
            </wp:positionV>
            <wp:extent cx="4298315" cy="1304290"/>
            <wp:effectExtent l="0" t="0" r="0" b="0"/>
            <wp:wrapNone/>
            <wp:docPr id="178"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59"/>
                    <pic:cNvPicPr>
                      <a:picLocks noChangeAspect="1" noChangeArrowheads="1"/>
                    </pic:cNvPicPr>
                  </pic:nvPicPr>
                  <pic:blipFill>
                    <a:blip r:embed="rId149"/>
                    <a:stretch>
                      <a:fillRect/>
                    </a:stretch>
                  </pic:blipFill>
                  <pic:spPr bwMode="auto">
                    <a:xfrm>
                      <a:off x="0" y="0"/>
                      <a:ext cx="4298315" cy="1304290"/>
                    </a:xfrm>
                    <a:prstGeom prst="rect">
                      <a:avLst/>
                    </a:prstGeom>
                  </pic:spPr>
                </pic:pic>
              </a:graphicData>
            </a:graphic>
          </wp:anchor>
        </w:drawing>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55" w:lineRule="exact"/>
        <w:rPr>
          <w:sz w:val="20"/>
          <w:szCs w:val="20"/>
        </w:rPr>
      </w:pPr>
    </w:p>
    <w:p w:rsidR="00D95DD7" w:rsidRDefault="00F96ECC">
      <w:pPr>
        <w:tabs>
          <w:tab w:val="left" w:pos="700"/>
        </w:tabs>
        <w:rPr>
          <w:sz w:val="20"/>
          <w:szCs w:val="20"/>
        </w:rPr>
      </w:pPr>
      <w:r>
        <w:rPr>
          <w:rFonts w:ascii="Calibri" w:eastAsia="SimSun" w:hAnsi="Calibri" w:cs="Calibri"/>
          <w:lang w:eastAsia="zh-CN"/>
        </w:rPr>
        <w:t xml:space="preserve">13.5</w:t>
      </w:r>
      <w:r>
        <w:rPr>
          <w:rFonts w:ascii="Calibri" w:eastAsia="新細明體" w:hAnsi="Calibri" w:cs="Calibri"/>
          <w:lang w:eastAsia="zh-CN"/>
        </w:rPr>
        <w:tab/>
      </w:r>
      <w:r>
        <w:rPr>
          <w:rFonts w:ascii="Calibri" w:eastAsia="SimSun" w:hAnsi="Calibri" w:cs="Calibri"/>
          <w:lang w:eastAsia="zh-CN"/>
        </w:rPr>
        <w:t xml:space="preserve">Input </w:t>
      </w:r>
      <w:r>
        <w:rPr>
          <w:rFonts w:ascii="Calibri" w:eastAsia="SimSun" w:hAnsi="Calibri" w:cs="Calibri"/>
          <w:b/>
          <w:bCs/>
          <w:u w:val="single"/>
          <w:lang w:eastAsia="zh-CN"/>
        </w:rPr>
        <w:t xml:space="preserve">"Register DIKOEmailCapturing.bat"</w:t>
      </w:r>
      <w:r>
        <w:rPr>
          <w:rFonts w:ascii="Calibri" w:eastAsia="SimSun" w:hAnsi="Calibri" w:cs="Calibri"/>
          <w:lang w:eastAsia="zh-CN"/>
        </w:rPr>
        <w:t xml:space="preserve"> and press Enter key to run the installation program.</w:t>
      </w:r>
    </w:p>
    <w:p w:rsidR="00D95DD7" w:rsidRDefault="00F96ECC">
      <w:pPr>
        <w:spacing w:line="20" w:lineRule="exact"/>
        <w:rPr>
          <w:sz w:val="20"/>
          <w:szCs w:val="20"/>
        </w:rPr>
        <w:sectPr w:rsidR="00D95DD7">
          <w:pgSz w:w="12240" w:h="15840"/>
          <w:pgMar w:top="700" w:right="1380" w:bottom="1440" w:left="1000" w:header="0" w:footer="0" w:gutter="0"/>
          <w:cols w:space="720"/>
          <w:formProt w:val="0"/>
          <w:docGrid w:linePitch="100" w:charSpace="4096"/>
        </w:sectPr>
      </w:pPr>
      <w:r>
        <w:rPr>
          <w:noProof/>
          <w:sz w:val="20"/>
          <w:szCs w:val="20"/>
        </w:rPr>
        <w:drawing>
          <wp:anchor distT="0" distB="0" distL="0" distR="0" simplePos="0" relativeHeight="157" behindDoc="1" locked="0" layoutInCell="1" allowOverlap="1">
            <wp:simplePos x="0" y="0"/>
            <wp:positionH relativeFrom="column">
              <wp:posOffset>462280</wp:posOffset>
            </wp:positionH>
            <wp:positionV relativeFrom="paragraph">
              <wp:posOffset>27305</wp:posOffset>
            </wp:positionV>
            <wp:extent cx="4298315" cy="1304290"/>
            <wp:effectExtent l="0" t="0" r="0" b="0"/>
            <wp:wrapNone/>
            <wp:docPr id="179"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60"/>
                    <pic:cNvPicPr>
                      <a:picLocks noChangeAspect="1" noChangeArrowheads="1"/>
                    </pic:cNvPicPr>
                  </pic:nvPicPr>
                  <pic:blipFill>
                    <a:blip r:embed="rId150"/>
                    <a:stretch>
                      <a:fillRect/>
                    </a:stretch>
                  </pic:blipFill>
                  <pic:spPr bwMode="auto">
                    <a:xfrm>
                      <a:off x="0" y="0"/>
                      <a:ext cx="4298315" cy="1304290"/>
                    </a:xfrm>
                    <a:prstGeom prst="rect">
                      <a:avLst/>
                    </a:prstGeom>
                  </pic:spPr>
                </pic:pic>
              </a:graphicData>
            </a:graphic>
          </wp:anchor>
        </w:drawing>
      </w:r>
    </w:p>
    <w:p w:rsidR="00D95DD7" w:rsidRDefault="00F96ECC">
      <w:pPr>
        <w:rPr>
          <w:sz w:val="20"/>
          <w:szCs w:val="20"/>
        </w:rPr>
      </w:pPr>
      <w:bookmarkStart w:id="675" w:name="page59"/>
      <w:bookmarkEnd w:id="675"/>
      <w:r>
        <w:rPr>
          <w:noProof/>
        </w:rPr>
        <w:drawing>
          <wp:anchor distT="0" distB="0" distL="0" distR="0" simplePos="0" relativeHeight="158"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180"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61"/>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t xml:space="preserve">DIKO 安裝導覽 v1.0</w:t>
      </w:r>
    </w:p>
    <w:p w:rsidR="00D95DD7" w:rsidRDefault="00D95DD7">
      <w:pPr>
        <w:spacing w:line="241" w:lineRule="exact"/>
        <w:rPr>
          <w:sz w:val="20"/>
          <w:szCs w:val="20"/>
        </w:rPr>
      </w:pPr>
    </w:p>
    <w:p w:rsidR="00D95DD7" w:rsidRDefault="00F96ECC">
      <w:pPr>
        <w:tabs>
          <w:tab w:val="left" w:pos="700"/>
        </w:tabs>
        <w:rPr>
          <w:sz w:val="20"/>
          <w:szCs w:val="20"/>
        </w:rPr>
      </w:pPr>
      <w:r>
        <w:rPr>
          <w:rFonts w:ascii="Calibri" w:eastAsia="SimSun" w:hAnsi="Calibri" w:cs="Calibri"/>
          <w:lang w:eastAsia="zh-CN"/>
        </w:rPr>
        <w:t xml:space="preserve">13.6</w:t>
      </w:r>
      <w:r>
        <w:rPr>
          <w:rFonts w:ascii="Calibri" w:eastAsia="新細明體" w:hAnsi="Calibri" w:cs="Calibri"/>
          <w:lang w:eastAsia="zh-CN"/>
        </w:rPr>
        <w:tab/>
      </w:r>
      <w:r>
        <w:rPr>
          <w:rFonts w:ascii="Calibri" w:eastAsia="SimSun" w:hAnsi="Calibri" w:cs="Calibri"/>
          <w:lang w:eastAsia="zh-CN"/>
        </w:rPr>
        <w:t xml:space="preserve">If the installation is succeeded, the screen will appear message of “The transacted install has completed”</w:t>
      </w:r>
    </w:p>
    <w:p w:rsidR="00D95DD7" w:rsidRDefault="00F96ECC">
      <w:pPr>
        <w:spacing w:line="20" w:lineRule="exact"/>
        <w:rPr>
          <w:sz w:val="20"/>
          <w:szCs w:val="20"/>
        </w:rPr>
      </w:pPr>
      <w:r>
        <w:rPr>
          <w:noProof/>
          <w:sz w:val="20"/>
          <w:szCs w:val="20"/>
        </w:rPr>
        <w:drawing>
          <wp:anchor distT="0" distB="0" distL="0" distR="0" simplePos="0" relativeHeight="159" behindDoc="1" locked="0" layoutInCell="1" allowOverlap="1">
            <wp:simplePos x="0" y="0"/>
            <wp:positionH relativeFrom="column">
              <wp:posOffset>462280</wp:posOffset>
            </wp:positionH>
            <wp:positionV relativeFrom="paragraph">
              <wp:posOffset>27305</wp:posOffset>
            </wp:positionV>
            <wp:extent cx="6447790" cy="5662930"/>
            <wp:effectExtent l="0" t="0" r="0" b="0"/>
            <wp:wrapNone/>
            <wp:docPr id="181"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62"/>
                    <pic:cNvPicPr>
                      <a:picLocks noChangeAspect="1" noChangeArrowheads="1"/>
                    </pic:cNvPicPr>
                  </pic:nvPicPr>
                  <pic:blipFill>
                    <a:blip r:embed="rId151"/>
                    <a:stretch>
                      <a:fillRect/>
                    </a:stretch>
                  </pic:blipFill>
                  <pic:spPr bwMode="auto">
                    <a:xfrm>
                      <a:off x="0" y="0"/>
                      <a:ext cx="6447790" cy="5662930"/>
                    </a:xfrm>
                    <a:prstGeom prst="rect">
                      <a:avLst/>
                    </a:prstGeom>
                  </pic:spPr>
                </pic:pic>
              </a:graphicData>
            </a:graphic>
          </wp:anchor>
        </w:drawing>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385" w:lineRule="exact"/>
        <w:rPr>
          <w:sz w:val="20"/>
          <w:szCs w:val="20"/>
        </w:rPr>
      </w:pPr>
    </w:p>
    <w:p w:rsidR="00D95DD7" w:rsidRDefault="00F96ECC">
      <w:pPr>
        <w:tabs>
          <w:tab w:val="left" w:pos="700"/>
        </w:tabs>
        <w:rPr>
          <w:sz w:val="20"/>
          <w:szCs w:val="20"/>
        </w:rPr>
        <w:sectPr w:rsidR="00D95DD7">
          <w:pgSz w:w="12240" w:h="15840"/>
          <w:pgMar w:top="700" w:right="1160" w:bottom="1440" w:left="1000" w:header="0" w:footer="0" w:gutter="0"/>
          <w:cols w:space="720"/>
          <w:formProt w:val="0"/>
          <w:docGrid w:linePitch="100" w:charSpace="4096"/>
        </w:sectPr>
      </w:pPr>
      <w:r>
        <w:rPr>
          <w:rFonts w:ascii="Calibri" w:eastAsia="SimSun" w:hAnsi="Calibri" w:cs="Calibri"/>
          <w:lang w:eastAsia="zh-CN"/>
        </w:rPr>
        <w:t xml:space="preserve">13.7</w:t>
      </w:r>
      <w:r>
        <w:rPr>
          <w:rFonts w:ascii="Calibri" w:eastAsia="新細明體" w:hAnsi="Calibri" w:cs="Calibri"/>
          <w:lang w:eastAsia="zh-CN"/>
        </w:rPr>
        <w:tab/>
      </w:r>
      <w:r>
        <w:rPr>
          <w:rFonts w:ascii="Calibri" w:eastAsia="SimSun" w:hAnsi="Calibri" w:cs="Calibri"/>
          <w:lang w:eastAsia="zh-CN"/>
        </w:rPr>
        <w:t xml:space="preserve">Close the Command Prompt windows.</w:t>
      </w:r>
    </w:p>
    <w:p w:rsidR="00D95DD7" w:rsidRDefault="00F96ECC">
      <w:pPr>
        <w:rPr>
          <w:sz w:val="20"/>
          <w:szCs w:val="20"/>
        </w:rPr>
      </w:pPr>
      <w:bookmarkStart w:id="676" w:name="page60"/>
      <w:bookmarkEnd w:id="676"/>
      <w:r>
        <w:rPr>
          <w:noProof/>
        </w:rPr>
        <w:drawing>
          <wp:anchor distT="0" distB="0" distL="0" distR="0" simplePos="0" relativeHeight="160"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182"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63"/>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t xml:space="preserve">DIKO 安裝導覽 v1.0</w:t>
      </w:r>
    </w:p>
    <w:p w:rsidR="00D95DD7" w:rsidRDefault="00D95DD7">
      <w:pPr>
        <w:spacing w:line="241" w:lineRule="exact"/>
        <w:rPr>
          <w:sz w:val="20"/>
          <w:szCs w:val="20"/>
        </w:rPr>
      </w:pPr>
    </w:p>
    <w:p w:rsidR="00D95DD7" w:rsidRDefault="00F96ECC">
      <w:pPr>
        <w:tabs>
          <w:tab w:val="left" w:pos="700"/>
        </w:tabs>
        <w:rPr>
          <w:sz w:val="20"/>
          <w:szCs w:val="20"/>
        </w:rPr>
      </w:pPr>
      <w:r>
        <w:rPr>
          <w:rFonts w:ascii="Calibri" w:eastAsia="SimSun" w:hAnsi="Calibri" w:cs="Calibri"/>
          <w:lang w:eastAsia="zh-CN"/>
        </w:rPr>
        <w:t xml:space="preserve">13.8</w:t>
      </w:r>
      <w:r>
        <w:rPr>
          <w:rFonts w:ascii="Calibri" w:eastAsia="新細明體" w:hAnsi="Calibri" w:cs="Calibri"/>
          <w:lang w:eastAsia="zh-CN"/>
        </w:rPr>
        <w:tab/>
      </w:r>
      <w:r>
        <w:rPr>
          <w:rFonts w:ascii="Calibri" w:eastAsia="SimSun" w:hAnsi="Calibri" w:cs="Calibri"/>
          <w:lang w:eastAsia="zh-CN"/>
        </w:rPr>
        <w:t xml:space="preserve">Search “Services” and Open “Services” interface.</w:t>
      </w:r>
    </w:p>
    <w:p w:rsidR="00D95DD7" w:rsidRDefault="00F96ECC">
      <w:pPr>
        <w:spacing w:line="20" w:lineRule="exact"/>
        <w:rPr>
          <w:sz w:val="20"/>
          <w:szCs w:val="20"/>
        </w:rPr>
      </w:pPr>
      <w:r>
        <w:rPr>
          <w:noProof/>
          <w:sz w:val="20"/>
          <w:szCs w:val="20"/>
        </w:rPr>
        <w:drawing>
          <wp:anchor distT="0" distB="0" distL="0" distR="0" simplePos="0" relativeHeight="161" behindDoc="1" locked="0" layoutInCell="1" allowOverlap="1">
            <wp:simplePos x="0" y="0"/>
            <wp:positionH relativeFrom="column">
              <wp:posOffset>462280</wp:posOffset>
            </wp:positionH>
            <wp:positionV relativeFrom="paragraph">
              <wp:posOffset>27305</wp:posOffset>
            </wp:positionV>
            <wp:extent cx="5944235" cy="2452370"/>
            <wp:effectExtent l="0" t="0" r="0" b="0"/>
            <wp:wrapNone/>
            <wp:docPr id="183"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64"/>
                    <pic:cNvPicPr>
                      <a:picLocks noChangeAspect="1" noChangeArrowheads="1"/>
                    </pic:cNvPicPr>
                  </pic:nvPicPr>
                  <pic:blipFill>
                    <a:blip r:embed="rId143"/>
                    <a:stretch>
                      <a:fillRect/>
                    </a:stretch>
                  </pic:blipFill>
                  <pic:spPr bwMode="auto">
                    <a:xfrm>
                      <a:off x="0" y="0"/>
                      <a:ext cx="5944235" cy="2452370"/>
                    </a:xfrm>
                    <a:prstGeom prst="rect">
                      <a:avLst/>
                    </a:prstGeom>
                  </pic:spPr>
                </pic:pic>
              </a:graphicData>
            </a:graphic>
          </wp:anchor>
        </w:drawing>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321" w:lineRule="exact"/>
        <w:rPr>
          <w:sz w:val="20"/>
          <w:szCs w:val="20"/>
        </w:rPr>
      </w:pPr>
    </w:p>
    <w:p w:rsidR="00D95DD7" w:rsidRDefault="00F96ECC">
      <w:pPr>
        <w:tabs>
          <w:tab w:val="left" w:pos="700"/>
        </w:tabs>
        <w:rPr>
          <w:sz w:val="20"/>
          <w:szCs w:val="20"/>
        </w:rPr>
      </w:pPr>
      <w:r>
        <w:rPr>
          <w:rFonts w:ascii="Calibri" w:eastAsia="SimSun" w:hAnsi="Calibri" w:cs="Calibri"/>
          <w:lang w:eastAsia="zh-CN"/>
        </w:rPr>
        <w:t xml:space="preserve">13.9</w:t>
      </w:r>
      <w:r>
        <w:rPr>
          <w:rFonts w:ascii="Calibri" w:eastAsia="新細明體" w:hAnsi="Calibri" w:cs="Calibri"/>
          <w:lang w:eastAsia="zh-CN"/>
        </w:rPr>
        <w:tab/>
      </w:r>
      <w:r>
        <w:rPr>
          <w:rFonts w:ascii="Calibri" w:eastAsia="SimSun" w:hAnsi="Calibri" w:cs="Calibri"/>
          <w:lang w:eastAsia="zh-CN"/>
        </w:rPr>
        <w:t xml:space="preserve">Right click on the DIKO Email Capturing and select the Properties</w:t>
      </w:r>
    </w:p>
    <w:p w:rsidR="00D95DD7" w:rsidRDefault="00F96ECC">
      <w:pPr>
        <w:spacing w:line="20" w:lineRule="exact"/>
        <w:rPr>
          <w:sz w:val="20"/>
          <w:szCs w:val="20"/>
        </w:rPr>
      </w:pPr>
      <w:r>
        <w:rPr>
          <w:noProof/>
          <w:sz w:val="20"/>
          <w:szCs w:val="20"/>
        </w:rPr>
        <w:drawing>
          <wp:anchor distT="0" distB="0" distL="0" distR="0" simplePos="0" relativeHeight="162" behindDoc="1" locked="0" layoutInCell="1" allowOverlap="1">
            <wp:simplePos x="0" y="0"/>
            <wp:positionH relativeFrom="column">
              <wp:posOffset>462280</wp:posOffset>
            </wp:positionH>
            <wp:positionV relativeFrom="paragraph">
              <wp:posOffset>27305</wp:posOffset>
            </wp:positionV>
            <wp:extent cx="5946140" cy="4354195"/>
            <wp:effectExtent l="0" t="0" r="0" b="0"/>
            <wp:wrapNone/>
            <wp:docPr id="184"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65"/>
                    <pic:cNvPicPr>
                      <a:picLocks noChangeAspect="1" noChangeArrowheads="1"/>
                    </pic:cNvPicPr>
                  </pic:nvPicPr>
                  <pic:blipFill>
                    <a:blip r:embed="rId152"/>
                    <a:stretch>
                      <a:fillRect/>
                    </a:stretch>
                  </pic:blipFill>
                  <pic:spPr bwMode="auto">
                    <a:xfrm>
                      <a:off x="0" y="0"/>
                      <a:ext cx="5946140" cy="4354195"/>
                    </a:xfrm>
                    <a:prstGeom prst="rect">
                      <a:avLst/>
                    </a:prstGeom>
                  </pic:spPr>
                </pic:pic>
              </a:graphicData>
            </a:graphic>
          </wp:anchor>
        </w:drawing>
      </w:r>
    </w:p>
    <w:p w:rsidR="00D95DD7" w:rsidRDefault="00D95DD7"/>
    <w:p w:rsidR="00D95DD7" w:rsidRDefault="00D95DD7"/>
    <w:p w:rsidR="00D95DD7" w:rsidRDefault="00D95DD7"/>
    <w:p w:rsidR="00D95DD7" w:rsidRDefault="00D95DD7"/>
    <w:p w:rsidR="00D95DD7" w:rsidRDefault="00D95DD7"/>
    <w:p w:rsidR="00D95DD7" w:rsidRDefault="00D95DD7"/>
    <w:p w:rsidR="00D95DD7" w:rsidRDefault="00D95DD7"/>
    <w:p w:rsidR="00D95DD7" w:rsidRDefault="00D95DD7"/>
    <w:p w:rsidR="00D95DD7" w:rsidRDefault="00D95DD7"/>
    <w:p w:rsidR="00D95DD7" w:rsidRDefault="00D95DD7"/>
    <w:p w:rsidR="00D95DD7" w:rsidRDefault="00D95DD7"/>
    <w:p w:rsidR="00D95DD7" w:rsidRDefault="00D95DD7"/>
    <w:p w:rsidR="00D95DD7" w:rsidRDefault="00D95DD7"/>
    <w:p w:rsidR="00D95DD7" w:rsidRDefault="00D95DD7"/>
    <w:p w:rsidR="00D95DD7" w:rsidRDefault="00D95DD7"/>
    <w:p w:rsidR="00D95DD7" w:rsidRDefault="00D95DD7"/>
    <w:p w:rsidR="00D95DD7" w:rsidRDefault="00D95DD7"/>
    <w:p w:rsidR="00D95DD7" w:rsidRDefault="00D95DD7"/>
    <w:p w:rsidR="00D95DD7" w:rsidRDefault="00D95DD7"/>
    <w:p w:rsidR="00D95DD7" w:rsidRDefault="00D95DD7"/>
    <w:p w:rsidR="00D95DD7" w:rsidRDefault="00D95DD7"/>
    <w:p w:rsidR="00D95DD7" w:rsidRDefault="00D95DD7"/>
    <w:p w:rsidR="00D95DD7" w:rsidRDefault="00D95DD7"/>
    <w:p w:rsidR="00D95DD7" w:rsidRDefault="00D95DD7"/>
    <w:p w:rsidR="00D95DD7" w:rsidRDefault="00D95DD7"/>
    <w:p w:rsidR="00D95DD7" w:rsidRDefault="00D95DD7"/>
    <w:p w:rsidR="00D95DD7" w:rsidRDefault="00D95DD7"/>
    <w:p w:rsidR="00D95DD7" w:rsidRDefault="00D95DD7">
      <w:pPr>
        <w:sectPr w:rsidR="00D95DD7">
          <w:pgSz w:w="12240" w:h="15840"/>
          <w:pgMar w:top="700" w:right="1440" w:bottom="1440" w:left="1000" w:header="0" w:footer="0" w:gutter="0"/>
          <w:cols w:space="720"/>
          <w:formProt w:val="0"/>
          <w:docGrid w:linePitch="100" w:charSpace="4096"/>
        </w:sectPr>
      </w:pPr>
    </w:p>
    <w:p w:rsidR="00D95DD7" w:rsidRDefault="00F96ECC">
      <w:pPr>
        <w:rPr>
          <w:sz w:val="20"/>
          <w:szCs w:val="20"/>
        </w:rPr>
      </w:pPr>
      <w:bookmarkStart w:id="677" w:name="page61"/>
      <w:bookmarkEnd w:id="677"/>
      <w:r>
        <w:rPr>
          <w:noProof/>
        </w:rPr>
        <w:drawing>
          <wp:anchor distT="0" distB="0" distL="0" distR="0" simplePos="0" relativeHeight="163"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185"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66"/>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t xml:space="preserve">DIKO 安裝導覽 v1.0</w:t>
      </w:r>
    </w:p>
    <w:p w:rsidR="00D95DD7" w:rsidRDefault="00D95DD7">
      <w:pPr>
        <w:spacing w:line="241" w:lineRule="exact"/>
        <w:rPr>
          <w:sz w:val="20"/>
          <w:szCs w:val="20"/>
        </w:rPr>
      </w:pPr>
    </w:p>
    <w:p w:rsidR="00D95DD7" w:rsidRDefault="00F96ECC">
      <w:pPr>
        <w:tabs>
          <w:tab w:val="left" w:pos="700"/>
        </w:tabs>
        <w:rPr>
          <w:sz w:val="20"/>
          <w:szCs w:val="20"/>
        </w:rPr>
      </w:pPr>
      <w:r>
        <w:rPr>
          <w:rFonts w:ascii="Calibri" w:eastAsia="SimSun" w:hAnsi="Calibri" w:cs="Calibri"/>
          <w:lang w:eastAsia="zh-CN"/>
        </w:rPr>
        <w:t xml:space="preserve">13.10</w:t>
      </w:r>
      <w:r>
        <w:rPr>
          <w:rFonts w:ascii="Calibri" w:eastAsia="新細明體" w:hAnsi="Calibri" w:cs="Calibri"/>
          <w:lang w:eastAsia="zh-CN"/>
        </w:rPr>
        <w:tab/>
      </w:r>
      <w:r>
        <w:rPr>
          <w:rFonts w:ascii="Calibri" w:eastAsia="SimSun" w:hAnsi="Calibri" w:cs="Calibri"/>
          <w:lang w:eastAsia="zh-CN"/>
        </w:rPr>
        <w:t xml:space="preserve">Change the Startup type to “Automatic (Delayed Start)” and Click [OK]</w:t>
      </w:r>
    </w:p>
    <w:p w:rsidR="00D95DD7" w:rsidRDefault="00F96ECC">
      <w:pPr>
        <w:spacing w:line="20" w:lineRule="exact"/>
        <w:rPr>
          <w:sz w:val="20"/>
          <w:szCs w:val="20"/>
        </w:rPr>
      </w:pPr>
      <w:r>
        <w:rPr>
          <w:noProof/>
          <w:sz w:val="20"/>
          <w:szCs w:val="20"/>
        </w:rPr>
        <w:drawing>
          <wp:anchor distT="0" distB="0" distL="0" distR="0" simplePos="0" relativeHeight="164" behindDoc="1" locked="0" layoutInCell="1" allowOverlap="1">
            <wp:simplePos x="0" y="0"/>
            <wp:positionH relativeFrom="column">
              <wp:posOffset>462280</wp:posOffset>
            </wp:positionH>
            <wp:positionV relativeFrom="paragraph">
              <wp:posOffset>28575</wp:posOffset>
            </wp:positionV>
            <wp:extent cx="3291205" cy="3729355"/>
            <wp:effectExtent l="0" t="0" r="0" b="0"/>
            <wp:wrapNone/>
            <wp:docPr id="186"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67"/>
                    <pic:cNvPicPr>
                      <a:picLocks noChangeAspect="1" noChangeArrowheads="1"/>
                    </pic:cNvPicPr>
                  </pic:nvPicPr>
                  <pic:blipFill>
                    <a:blip r:embed="rId153"/>
                    <a:stretch>
                      <a:fillRect/>
                    </a:stretch>
                  </pic:blipFill>
                  <pic:spPr bwMode="auto">
                    <a:xfrm>
                      <a:off x="0" y="0"/>
                      <a:ext cx="3291205" cy="3729355"/>
                    </a:xfrm>
                    <a:prstGeom prst="rect">
                      <a:avLst/>
                    </a:prstGeom>
                  </pic:spPr>
                </pic:pic>
              </a:graphicData>
            </a:graphic>
          </wp:anchor>
        </w:drawing>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339" w:lineRule="exact"/>
        <w:rPr>
          <w:sz w:val="20"/>
          <w:szCs w:val="20"/>
        </w:rPr>
      </w:pPr>
    </w:p>
    <w:p w:rsidR="00D95DD7" w:rsidRDefault="00F96ECC">
      <w:pPr>
        <w:tabs>
          <w:tab w:val="left" w:pos="700"/>
        </w:tabs>
        <w:rPr>
          <w:sz w:val="20"/>
          <w:szCs w:val="20"/>
        </w:rPr>
      </w:pPr>
      <w:r>
        <w:rPr>
          <w:rFonts w:ascii="Calibri" w:eastAsia="SimSun" w:hAnsi="Calibri" w:cs="Calibri"/>
          <w:lang w:eastAsia="zh-CN"/>
        </w:rPr>
        <w:t xml:space="preserve">13.11</w:t>
      </w:r>
      <w:r>
        <w:rPr>
          <w:sz w:val="20"/>
          <w:szCs w:val="20"/>
          <w:lang w:eastAsia="zh-CN"/>
        </w:rPr>
        <w:tab/>
      </w:r>
      <w:r>
        <w:rPr>
          <w:rFonts w:ascii="Calibri" w:eastAsia="SimSun" w:hAnsi="Calibri" w:cs="Calibri"/>
          <w:sz w:val="21"/>
          <w:szCs w:val="21"/>
          <w:lang w:eastAsia="zh-CN"/>
        </w:rPr>
        <w:t xml:space="preserve">Click Start to Start the DIKO Email Capturing</w:t>
      </w:r>
    </w:p>
    <w:p w:rsidR="00D95DD7" w:rsidRDefault="00F96ECC">
      <w:pPr>
        <w:spacing w:line="20" w:lineRule="exact"/>
        <w:rPr>
          <w:sz w:val="20"/>
          <w:szCs w:val="20"/>
        </w:rPr>
        <w:sectPr w:rsidR="00D95DD7">
          <w:pgSz w:w="12240" w:h="15840"/>
          <w:pgMar w:top="700" w:right="1440" w:bottom="1440" w:left="1000" w:header="0" w:footer="0" w:gutter="0"/>
          <w:cols w:space="720"/>
          <w:formProt w:val="0"/>
          <w:docGrid w:linePitch="100" w:charSpace="4096"/>
        </w:sectPr>
      </w:pPr>
      <w:r>
        <w:rPr>
          <w:noProof/>
          <w:sz w:val="20"/>
          <w:szCs w:val="20"/>
        </w:rPr>
        <w:drawing>
          <wp:anchor distT="0" distB="0" distL="0" distR="0" simplePos="0" relativeHeight="165" behindDoc="1" locked="0" layoutInCell="1" allowOverlap="1">
            <wp:simplePos x="0" y="0"/>
            <wp:positionH relativeFrom="column">
              <wp:posOffset>462280</wp:posOffset>
            </wp:positionH>
            <wp:positionV relativeFrom="paragraph">
              <wp:posOffset>27305</wp:posOffset>
            </wp:positionV>
            <wp:extent cx="6488430" cy="4037965"/>
            <wp:effectExtent l="0" t="0" r="0" b="0"/>
            <wp:wrapNone/>
            <wp:docPr id="187"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68"/>
                    <pic:cNvPicPr>
                      <a:picLocks noChangeAspect="1" noChangeArrowheads="1"/>
                    </pic:cNvPicPr>
                  </pic:nvPicPr>
                  <pic:blipFill>
                    <a:blip r:embed="rId154"/>
                    <a:stretch>
                      <a:fillRect/>
                    </a:stretch>
                  </pic:blipFill>
                  <pic:spPr bwMode="auto">
                    <a:xfrm>
                      <a:off x="0" y="0"/>
                      <a:ext cx="6488430" cy="4037965"/>
                    </a:xfrm>
                    <a:prstGeom prst="rect">
                      <a:avLst/>
                    </a:prstGeom>
                  </pic:spPr>
                </pic:pic>
              </a:graphicData>
            </a:graphic>
          </wp:anchor>
        </w:drawing>
      </w:r>
    </w:p>
    <w:p w:rsidR="00D95DD7" w:rsidRDefault="00F96ECC">
      <w:pPr>
        <w:rPr>
          <w:sz w:val="20"/>
          <w:szCs w:val="20"/>
        </w:rPr>
      </w:pPr>
      <w:bookmarkStart w:id="678" w:name="page62"/>
      <w:bookmarkEnd w:id="678"/>
      <w:r>
        <w:rPr>
          <w:noProof/>
        </w:rPr>
        <w:drawing>
          <wp:anchor distT="0" distB="0" distL="0" distR="0" simplePos="0" relativeHeight="166" behindDoc="1" locked="0" layoutInCell="1" allowOverlap="1">
            <wp:simplePos x="0" y="0"/>
            <wp:positionH relativeFrom="page">
              <wp:posOffset>6515100</wp:posOffset>
            </wp:positionH>
            <wp:positionV relativeFrom="page">
              <wp:posOffset>259080</wp:posOffset>
            </wp:positionV>
            <wp:extent cx="574675" cy="573405"/>
            <wp:effectExtent l="0" t="0" r="0" b="0"/>
            <wp:wrapNone/>
            <wp:docPr id="188"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69"/>
                    <pic:cNvPicPr>
                      <a:picLocks noChangeAspect="1" noChangeArrowheads="1"/>
                    </pic:cNvPicPr>
                  </pic:nvPicPr>
                  <pic:blipFill>
                    <a:blip r:embed="rId9"/>
                    <a:stretch>
                      <a:fillRect/>
                    </a:stretch>
                  </pic:blipFill>
                  <pic:spPr bwMode="auto">
                    <a:xfrm>
                      <a:off x="0" y="0"/>
                      <a:ext cx="574675" cy="573405"/>
                    </a:xfrm>
                    <a:prstGeom prst="rect">
                      <a:avLst/>
                    </a:prstGeom>
                  </pic:spPr>
                </pic:pic>
              </a:graphicData>
            </a:graphic>
          </wp:anchor>
        </w:drawing>
      </w:r>
      <w:r>
        <w:rPr>
          <w:rFonts w:ascii="Calibri" w:eastAsia="SimSun" w:hAnsi="Calibri" w:cs="Calibri"/>
          <w:lang w:eastAsia="zh-CN"/>
        </w:rPr>
        <w:t xml:space="preserve">DIKO 安裝導覽 v1.0</w:t>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F96ECC">
      <w:pPr>
        <w:tabs>
          <w:tab w:val="left" w:pos="720"/>
        </w:tabs>
        <w:spacing w:line="309" w:lineRule="auto"/>
        <w:rPr>
          <w:rFonts w:ascii="Cambria" w:eastAsia="Cambria" w:hAnsi="Cambria" w:cs="Cambria"/>
          <w:b/>
          <w:bCs/>
          <w:color w:val="365F91"/>
          <w:sz w:val="40"/>
          <w:szCs w:val="40"/>
        </w:rPr>
      </w:pPr>
      <w:r>
        <w:rPr>
          <w:rFonts w:ascii="Cambria" w:eastAsia="SimSun" w:hAnsi="Cambria" w:cs="Cambria"/>
          <w:b/>
          <w:bCs/>
          <w:color w:val="365F91"/>
          <w:sz w:val="40"/>
          <w:szCs w:val="40"/>
          <w:lang w:eastAsia="zh-CN"/>
        </w:rPr>
        <w:t xml:space="preserve">14</w:t>
      </w:r>
      <w:r>
        <w:rPr>
          <w:rFonts w:ascii="Cambria" w:eastAsia="SimSun" w:hAnsi="Cambria" w:cs="Cambria"/>
          <w:b/>
          <w:bCs/>
          <w:color w:val="365F91"/>
          <w:sz w:val="40"/>
          <w:szCs w:val="40"/>
          <w:lang w:eastAsia="zh-CN"/>
        </w:rPr>
        <w:tab/>
        <w:t xml:space="preserve">Add and install DIKO Email Capturing Pro to Windows services</w:t>
      </w:r>
    </w:p>
    <w:p w:rsidR="00D95DD7" w:rsidRDefault="00F96ECC">
      <w:pPr>
        <w:tabs>
          <w:tab w:val="left" w:pos="700"/>
        </w:tabs>
        <w:rPr>
          <w:sz w:val="20"/>
          <w:szCs w:val="20"/>
        </w:rPr>
      </w:pPr>
      <w:r>
        <w:rPr>
          <w:rFonts w:ascii="Calibri" w:eastAsia="SimSun" w:hAnsi="Calibri" w:cs="Calibri"/>
          <w:lang w:eastAsia="zh-CN"/>
        </w:rPr>
        <w:t xml:space="preserve">14.1</w:t>
      </w:r>
      <w:r>
        <w:rPr>
          <w:sz w:val="20"/>
          <w:szCs w:val="20"/>
          <w:lang w:eastAsia="zh-CN"/>
        </w:rPr>
        <w:tab/>
      </w:r>
      <w:r>
        <w:rPr>
          <w:rFonts w:ascii="Calibri" w:eastAsia="SimSun" w:hAnsi="Calibri" w:cs="Calibri"/>
          <w:sz w:val="21"/>
          <w:szCs w:val="21"/>
          <w:lang w:eastAsia="zh-CN"/>
        </w:rPr>
        <w:t xml:space="preserve">Go to C:\DIKO\Email Capturing Pro, and open config.ini with notepad.</w:t>
      </w:r>
    </w:p>
    <w:p w:rsidR="00D95DD7" w:rsidRDefault="00F96ECC">
      <w:pPr>
        <w:rPr>
          <w:rFonts w:ascii="Cambria" w:eastAsia="SimSun" w:hAnsi="Cambria" w:cs="Cambria"/>
          <w:b/>
          <w:bCs/>
          <w:color w:val="365F91"/>
          <w:sz w:val="40"/>
          <w:szCs w:val="40"/>
          <w:lang w:eastAsia="zh-CN"/>
        </w:rPr>
      </w:pPr>
      <w:r>
        <w:rPr>
          <w:noProof/>
        </w:rPr>
        <w:drawing>
          <wp:inline distT="0" distB="0" distL="19050" distR="4445">
            <wp:extent cx="4338955" cy="3275330"/>
            <wp:effectExtent l="0" t="0" r="0" b="0"/>
            <wp:docPr id="192" name="图片 1" descr="C:\Users\LP0001\AppData\Local\LINE\Cache\tmp\15415546280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 descr="C:\Users\LP0001\AppData\Local\LINE\Cache\tmp\1541554628056.jpg"/>
                    <pic:cNvPicPr>
                      <a:picLocks noChangeAspect="1" noChangeArrowheads="1"/>
                    </pic:cNvPicPr>
                  </pic:nvPicPr>
                  <pic:blipFill>
                    <a:blip r:embed="rId155"/>
                    <a:stretch>
                      <a:fillRect/>
                    </a:stretch>
                  </pic:blipFill>
                  <pic:spPr bwMode="auto">
                    <a:xfrm>
                      <a:off x="0" y="0"/>
                      <a:ext cx="4338955" cy="3275330"/>
                    </a:xfrm>
                    <a:prstGeom prst="rect">
                      <a:avLst/>
                    </a:prstGeom>
                  </pic:spPr>
                </pic:pic>
              </a:graphicData>
            </a:graphic>
          </wp:inline>
        </w:drawing>
      </w:r>
      <w:r>
        <w:rPr>
          <w:noProof/>
        </w:rPr>
        <mc:AlternateContent>
          <mc:Choice Requires="wps">
            <w:drawing>
              <wp:anchor distT="0" distB="0" distL="0" distR="0" simplePos="0" relativeHeight="171" behindDoc="0" locked="0" layoutInCell="1" allowOverlap="1">
                <wp:simplePos x="0" y="0"/>
                <wp:positionH relativeFrom="column">
                  <wp:posOffset>688975</wp:posOffset>
                </wp:positionH>
                <wp:positionV relativeFrom="paragraph">
                  <wp:posOffset>333375</wp:posOffset>
                </wp:positionV>
                <wp:extent cx="1999615" cy="130810"/>
                <wp:effectExtent l="12700" t="9525" r="17145" b="12700"/>
                <wp:wrapNone/>
                <wp:docPr id="189" name="Rectangle 5"/>
                <wp:cNvGraphicFramePr/>
                <a:graphic xmlns:a="http://schemas.openxmlformats.org/drawingml/2006/main">
                  <a:graphicData uri="http://schemas.microsoft.com/office/word/2010/wordprocessingShape">
                    <wps:wsp>
                      <wps:cNvSpPr/>
                      <wps:spPr>
                        <a:xfrm>
                          <a:off x="0" y="0"/>
                          <a:ext cx="1999080" cy="130320"/>
                        </a:xfrm>
                        <a:prstGeom prst="rect">
                          <a:avLst/>
                        </a:prstGeom>
                        <a:noFill/>
                        <a:ln w="19080">
                          <a:solidFill>
                            <a:srgbClr val="FF0000"/>
                          </a:solidFill>
                          <a:miter/>
                        </a:ln>
                      </wps:spPr>
                      <wps:style>
                        <a:lnRef idx="0">
                          <a:scrgbClr r="0" g="0" b="0"/>
                        </a:lnRef>
                        <a:fillRef idx="0">
                          <a:scrgbClr r="0" g="0" b="0"/>
                        </a:fillRef>
                        <a:effectRef idx="0">
                          <a:scrgbClr r="0" g="0" b="0"/>
                        </a:effectRef>
                        <a:fontRef idx="minor"/>
                      </wps:style>
                      <wps:bodyPr/>
                    </wps:wsp>
                  </a:graphicData>
                </a:graphic>
              </wp:anchor>
            </w:drawing>
          </mc:Choice>
          <mc:Fallback>
            <w:pict>
              <v:rect id="shape_0" ID="Rectangle 5" stroked="t" style="position:absolute;margin-left:54.25pt;margin-top:26.25pt;width:157.35pt;height:10.2pt">
                <w10:wrap type="none"/>
                <v:fill o:detectmouseclick="t" on="false"/>
                <v:stroke color="red" weight="19080" joinstyle="miter" endcap="flat"/>
              </v:rect>
            </w:pict>
          </mc:Fallback>
        </mc:AlternateContent>
      </w:r>
      <w:r>
        <w:rPr>
          <w:noProof/>
        </w:rPr>
        <mc:AlternateContent>
          <mc:Choice Requires="wps">
            <w:drawing>
              <wp:anchor distT="0" distB="0" distL="0" distR="0" simplePos="0" relativeHeight="172" behindDoc="0" locked="0" layoutInCell="1" allowOverlap="1">
                <wp:simplePos x="0" y="0"/>
                <wp:positionH relativeFrom="column">
                  <wp:posOffset>1022985</wp:posOffset>
                </wp:positionH>
                <wp:positionV relativeFrom="paragraph">
                  <wp:posOffset>688340</wp:posOffset>
                </wp:positionV>
                <wp:extent cx="417195" cy="123825"/>
                <wp:effectExtent l="13335" t="12065" r="17780" b="17145"/>
                <wp:wrapNone/>
                <wp:docPr id="190" name="Rectangle 7"/>
                <wp:cNvGraphicFramePr/>
                <a:graphic xmlns:a="http://schemas.openxmlformats.org/drawingml/2006/main">
                  <a:graphicData uri="http://schemas.microsoft.com/office/word/2010/wordprocessingShape">
                    <wps:wsp>
                      <wps:cNvSpPr/>
                      <wps:spPr>
                        <a:xfrm>
                          <a:off x="0" y="0"/>
                          <a:ext cx="416520" cy="123120"/>
                        </a:xfrm>
                        <a:prstGeom prst="rect">
                          <a:avLst/>
                        </a:prstGeom>
                        <a:noFill/>
                        <a:ln w="19080">
                          <a:solidFill>
                            <a:srgbClr val="FF0000"/>
                          </a:solidFill>
                          <a:miter/>
                        </a:ln>
                      </wps:spPr>
                      <wps:style>
                        <a:lnRef idx="0">
                          <a:scrgbClr r="0" g="0" b="0"/>
                        </a:lnRef>
                        <a:fillRef idx="0">
                          <a:scrgbClr r="0" g="0" b="0"/>
                        </a:fillRef>
                        <a:effectRef idx="0">
                          <a:scrgbClr r="0" g="0" b="0"/>
                        </a:effectRef>
                        <a:fontRef idx="minor"/>
                      </wps:style>
                      <wps:bodyPr/>
                    </wps:wsp>
                  </a:graphicData>
                </a:graphic>
              </wp:anchor>
            </w:drawing>
          </mc:Choice>
          <mc:Fallback>
            <w:pict>
              <v:rect id="shape_0" ID="Rectangle 7" stroked="t" style="position:absolute;margin-left:80.55pt;margin-top:54.2pt;width:32.75pt;height:9.65pt">
                <w10:wrap type="none"/>
                <v:fill o:detectmouseclick="t" on="false"/>
                <v:stroke color="red" weight="19080" joinstyle="miter" endcap="flat"/>
              </v:rect>
            </w:pict>
          </mc:Fallback>
        </mc:AlternateContent>
      </w:r>
      <w:r>
        <w:rPr>
          <w:noProof/>
        </w:rPr>
        <mc:AlternateContent>
          <mc:Choice Requires="wps">
            <w:drawing>
              <wp:anchor distT="0" distB="0" distL="0" distR="0" simplePos="0" relativeHeight="173" behindDoc="0" locked="0" layoutInCell="1" allowOverlap="1">
                <wp:simplePos x="0" y="0"/>
                <wp:positionH relativeFrom="column">
                  <wp:posOffset>1651000</wp:posOffset>
                </wp:positionH>
                <wp:positionV relativeFrom="paragraph">
                  <wp:posOffset>1431925</wp:posOffset>
                </wp:positionV>
                <wp:extent cx="2675890" cy="130810"/>
                <wp:effectExtent l="12700" t="12700" r="17145" b="9525"/>
                <wp:wrapNone/>
                <wp:docPr id="191" name="Rectangle 8"/>
                <wp:cNvGraphicFramePr/>
                <a:graphic xmlns:a="http://schemas.openxmlformats.org/drawingml/2006/main">
                  <a:graphicData uri="http://schemas.microsoft.com/office/word/2010/wordprocessingShape">
                    <wps:wsp>
                      <wps:cNvSpPr/>
                      <wps:spPr>
                        <a:xfrm>
                          <a:off x="0" y="0"/>
                          <a:ext cx="2675160" cy="130320"/>
                        </a:xfrm>
                        <a:prstGeom prst="rect">
                          <a:avLst/>
                        </a:prstGeom>
                        <a:noFill/>
                        <a:ln w="19080">
                          <a:solidFill>
                            <a:srgbClr val="FF0000"/>
                          </a:solidFill>
                          <a:miter/>
                        </a:ln>
                      </wps:spPr>
                      <wps:style>
                        <a:lnRef idx="0">
                          <a:scrgbClr r="0" g="0" b="0"/>
                        </a:lnRef>
                        <a:fillRef idx="0">
                          <a:scrgbClr r="0" g="0" b="0"/>
                        </a:fillRef>
                        <a:effectRef idx="0">
                          <a:scrgbClr r="0" g="0" b="0"/>
                        </a:effectRef>
                        <a:fontRef idx="minor"/>
                      </wps:style>
                      <wps:bodyPr/>
                    </wps:wsp>
                  </a:graphicData>
                </a:graphic>
              </wp:anchor>
            </w:drawing>
          </mc:Choice>
          <mc:Fallback>
            <w:pict>
              <v:rect id="shape_0" ID="Rectangle 8" stroked="t" style="position:absolute;margin-left:130pt;margin-top:112.75pt;width:210.6pt;height:10.2pt">
                <w10:wrap type="none"/>
                <v:fill o:detectmouseclick="t" on="false"/>
                <v:stroke color="red" weight="19080" joinstyle="miter" endcap="flat"/>
              </v:rect>
            </w:pict>
          </mc:Fallback>
        </mc:AlternateContent>
      </w:r>
    </w:p>
    <w:p w:rsidR="00D95DD7" w:rsidRDefault="00F96ECC">
      <w:pPr>
        <w:tabs>
          <w:tab w:val="left" w:pos="700"/>
        </w:tabs>
        <w:rPr>
          <w:rFonts w:ascii="Calibri" w:eastAsia="SimSun" w:hAnsi="Calibri" w:cs="Calibri"/>
          <w:lang w:eastAsia="zh-CN"/>
        </w:rPr>
      </w:pPr>
      <w:r>
        <w:rPr>
          <w:rFonts w:ascii="Calibri" w:eastAsia="SimSun" w:hAnsi="Calibri" w:cs="Calibri"/>
          <w:lang w:eastAsia="zh-CN"/>
        </w:rPr>
        <w:t xml:space="preserve">14.2</w:t>
      </w:r>
      <w:r>
        <w:rPr>
          <w:rFonts w:ascii="Calibri" w:eastAsia="新細明體" w:hAnsi="Calibri" w:cs="Calibri"/>
          <w:lang w:eastAsia="zh-CN"/>
        </w:rPr>
        <w:tab/>
      </w:r>
      <w:r>
        <w:rPr>
          <w:rFonts w:ascii="Calibri" w:eastAsia="SimSun" w:hAnsi="Calibri" w:cs="Calibri"/>
          <w:lang w:eastAsia="zh-CN"/>
        </w:rPr>
        <w:t xml:space="preserve">Make sure the followings are pointing to the correct path and value in the config.ini</w:t>
      </w:r>
    </w:p>
    <w:p w:rsidR="00D95DD7" w:rsidRDefault="00F96ECC">
      <w:pPr>
        <w:ind w:left="720"/>
        <w:rPr>
          <w:rFonts w:ascii="Calibri" w:eastAsia="SimSun" w:hAnsi="Calibri" w:cs="Calibri"/>
          <w:lang w:eastAsia="zh-CN"/>
        </w:rPr>
      </w:pPr>
      <w:r>
        <w:rPr>
          <w:rFonts w:ascii="Calibri" w:eastAsia="SimSun" w:hAnsi="Calibri" w:cs="Calibri"/>
          <w:lang w:eastAsia="zh-CN"/>
        </w:rPr>
        <w:t xml:space="preserve">Make sure the </w:t>
      </w:r>
      <w:proofErr w:type="spellStart"/>
      <w:r>
        <w:rPr>
          <w:rFonts w:ascii="Calibri" w:eastAsia="SimSun" w:hAnsi="Calibri" w:cs="Calibri"/>
          <w:lang w:eastAsia="zh-CN"/>
        </w:rPr>
        <w:t xml:space="preserve">DBServer</w:t>
      </w:r>
      <w:proofErr w:type="spellEnd"/>
      <w:r>
        <w:rPr>
          <w:rFonts w:ascii="Calibri" w:eastAsia="SimSun" w:hAnsi="Calibri" w:cs="Calibri"/>
          <w:lang w:eastAsia="zh-CN"/>
        </w:rPr>
        <w:t xml:space="preserve"> is equal to the “name of your computer”/SQLEXPRESS, you can find this information from SQL Server Management Studio’s connection screen.</w:t>
      </w:r>
    </w:p>
    <w:p w:rsidR="00D95DD7" w:rsidRDefault="00F96ECC">
      <w:pPr>
        <w:tabs>
          <w:tab w:val="left" w:pos="700"/>
        </w:tabs>
        <w:rPr>
          <w:rFonts w:eastAsia="SimSun"/>
          <w:sz w:val="20"/>
          <w:szCs w:val="20"/>
          <w:lang w:eastAsia="zh-CN"/>
        </w:rPr>
      </w:pPr>
      <w:r>
        <w:rPr>
          <w:rFonts w:eastAsia="SimSun"/>
          <w:sz w:val="20"/>
          <w:szCs w:val="20"/>
          <w:lang w:eastAsia="zh-CN"/>
        </w:rPr>
        <w:tab/>
      </w:r>
      <w:r>
        <w:rPr>
          <w:noProof/>
        </w:rPr>
        <w:drawing>
          <wp:inline distT="0" distB="0" distL="19050" distR="0">
            <wp:extent cx="2860675" cy="2164715"/>
            <wp:effectExtent l="0" t="0" r="0" b="0"/>
            <wp:docPr id="193" name="Image3" descr="C:\Users\LP0001\AppData\Local\LINE\Cache\tmp\15415697049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Image3" descr="C:\Users\LP0001\AppData\Local\LINE\Cache\tmp\1541569704908.jpg"/>
                    <pic:cNvPicPr>
                      <a:picLocks noChangeAspect="1" noChangeArrowheads="1"/>
                    </pic:cNvPicPr>
                  </pic:nvPicPr>
                  <pic:blipFill>
                    <a:blip r:embed="rId130"/>
                    <a:stretch>
                      <a:fillRect/>
                    </a:stretch>
                  </pic:blipFill>
                  <pic:spPr bwMode="auto">
                    <a:xfrm>
                      <a:off x="0" y="0"/>
                      <a:ext cx="2860675" cy="2164715"/>
                    </a:xfrm>
                    <a:prstGeom prst="rect">
                      <a:avLst/>
                    </a:prstGeom>
                  </pic:spPr>
                </pic:pic>
              </a:graphicData>
            </a:graphic>
          </wp:inline>
        </w:drawing>
      </w:r>
    </w:p>
    <w:p w:rsidR="00D95DD7" w:rsidRDefault="00F96ECC">
      <w:pPr>
        <w:rPr>
          <w:rFonts w:ascii="Cambria" w:eastAsia="SimSun" w:hAnsi="Cambria" w:cs="Cambria"/>
          <w:b/>
          <w:bCs/>
          <w:color w:val="365F91"/>
          <w:sz w:val="40"/>
          <w:szCs w:val="40"/>
          <w:lang w:eastAsia="zh-CN"/>
        </w:rPr>
      </w:pPr>
      <w:r>
        <w:rPr>
          <w:noProof/>
        </w:rPr>
        <w:drawing>
          <wp:inline distT="0" distB="0" distL="19050" distR="635">
            <wp:extent cx="3352165" cy="3009265"/>
            <wp:effectExtent l="0" t="0" r="0" b="0"/>
            <wp:docPr id="196" name="图片 4" descr="C:\Users\LP0001\AppData\Local\LINE\Cache\tmp\15415554014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4" descr="C:\Users\LP0001\AppData\Local\LINE\Cache\tmp\1541555401484.jpg"/>
                    <pic:cNvPicPr>
                      <a:picLocks noChangeAspect="1" noChangeArrowheads="1"/>
                    </pic:cNvPicPr>
                  </pic:nvPicPr>
                  <pic:blipFill>
                    <a:blip r:embed="rId156"/>
                    <a:stretch>
                      <a:fillRect/>
                    </a:stretch>
                  </pic:blipFill>
                  <pic:spPr bwMode="auto">
                    <a:xfrm>
                      <a:off x="0" y="0"/>
                      <a:ext cx="3352165" cy="3009265"/>
                    </a:xfrm>
                    <a:prstGeom prst="rect">
                      <a:avLst/>
                    </a:prstGeom>
                  </pic:spPr>
                </pic:pic>
              </a:graphicData>
            </a:graphic>
          </wp:inline>
        </w:drawing>
      </w:r>
      <w:r>
        <w:rPr>
          <w:noProof/>
        </w:rPr>
        <mc:AlternateContent>
          <mc:Choice Requires="wps">
            <w:drawing>
              <wp:anchor distT="0" distB="0" distL="0" distR="0" simplePos="0" relativeHeight="175" behindDoc="0" locked="0" layoutInCell="1" allowOverlap="1">
                <wp:simplePos x="0" y="0"/>
                <wp:positionH relativeFrom="column">
                  <wp:posOffset>40640</wp:posOffset>
                </wp:positionH>
                <wp:positionV relativeFrom="paragraph">
                  <wp:posOffset>388620</wp:posOffset>
                </wp:positionV>
                <wp:extent cx="1699895" cy="437515"/>
                <wp:effectExtent l="12065" t="17145" r="12700" b="12700"/>
                <wp:wrapNone/>
                <wp:docPr id="194" name="Rectangle 10"/>
                <wp:cNvGraphicFramePr/>
                <a:graphic xmlns:a="http://schemas.openxmlformats.org/drawingml/2006/main">
                  <a:graphicData uri="http://schemas.microsoft.com/office/word/2010/wordprocessingShape">
                    <wps:wsp>
                      <wps:cNvSpPr/>
                      <wps:spPr>
                        <a:xfrm>
                          <a:off x="0" y="0"/>
                          <a:ext cx="1699200" cy="437040"/>
                        </a:xfrm>
                        <a:prstGeom prst="rect">
                          <a:avLst/>
                        </a:prstGeom>
                        <a:noFill/>
                        <a:ln w="19080">
                          <a:solidFill>
                            <a:srgbClr val="FF0000"/>
                          </a:solidFill>
                          <a:miter/>
                        </a:ln>
                      </wps:spPr>
                      <wps:style>
                        <a:lnRef idx="0">
                          <a:scrgbClr r="0" g="0" b="0"/>
                        </a:lnRef>
                        <a:fillRef idx="0">
                          <a:scrgbClr r="0" g="0" b="0"/>
                        </a:fillRef>
                        <a:effectRef idx="0">
                          <a:scrgbClr r="0" g="0" b="0"/>
                        </a:effectRef>
                        <a:fontRef idx="minor"/>
                      </wps:style>
                      <wps:bodyPr/>
                    </wps:wsp>
                  </a:graphicData>
                </a:graphic>
              </wp:anchor>
            </w:drawing>
          </mc:Choice>
          <mc:Fallback>
            <w:pict>
              <v:rect id="shape_0" ID="Rectangle 10" stroked="t" style="position:absolute;margin-left:3.2pt;margin-top:30.6pt;width:133.75pt;height:34.35pt">
                <w10:wrap type="none"/>
                <v:fill o:detectmouseclick="t" on="false"/>
                <v:stroke color="red" weight="19080" joinstyle="miter" endcap="flat"/>
              </v:rect>
            </w:pict>
          </mc:Fallback>
        </mc:AlternateContent>
      </w:r>
      <w:r>
        <w:rPr>
          <w:noProof/>
        </w:rPr>
        <mc:AlternateContent>
          <mc:Choice Requires="wps">
            <w:drawing>
              <wp:anchor distT="0" distB="0" distL="0" distR="0" simplePos="0" relativeHeight="176" behindDoc="0" locked="0" layoutInCell="1" allowOverlap="1">
                <wp:simplePos x="0" y="0"/>
                <wp:positionH relativeFrom="column">
                  <wp:posOffset>40640</wp:posOffset>
                </wp:positionH>
                <wp:positionV relativeFrom="paragraph">
                  <wp:posOffset>1316990</wp:posOffset>
                </wp:positionV>
                <wp:extent cx="1399540" cy="130175"/>
                <wp:effectExtent l="12065" t="12065" r="17780" b="10795"/>
                <wp:wrapNone/>
                <wp:docPr id="195" name="Rectangle 11"/>
                <wp:cNvGraphicFramePr/>
                <a:graphic xmlns:a="http://schemas.openxmlformats.org/drawingml/2006/main">
                  <a:graphicData uri="http://schemas.microsoft.com/office/word/2010/wordprocessingShape">
                    <wps:wsp>
                      <wps:cNvSpPr/>
                      <wps:spPr>
                        <a:xfrm>
                          <a:off x="0" y="0"/>
                          <a:ext cx="1398960" cy="129600"/>
                        </a:xfrm>
                        <a:prstGeom prst="rect">
                          <a:avLst/>
                        </a:prstGeom>
                        <a:noFill/>
                        <a:ln w="19080">
                          <a:solidFill>
                            <a:srgbClr val="FF0000"/>
                          </a:solidFill>
                          <a:miter/>
                        </a:ln>
                      </wps:spPr>
                      <wps:style>
                        <a:lnRef idx="0">
                          <a:scrgbClr r="0" g="0" b="0"/>
                        </a:lnRef>
                        <a:fillRef idx="0">
                          <a:scrgbClr r="0" g="0" b="0"/>
                        </a:fillRef>
                        <a:effectRef idx="0">
                          <a:scrgbClr r="0" g="0" b="0"/>
                        </a:effectRef>
                        <a:fontRef idx="minor"/>
                      </wps:style>
                      <wps:bodyPr/>
                    </wps:wsp>
                  </a:graphicData>
                </a:graphic>
              </wp:anchor>
            </w:drawing>
          </mc:Choice>
          <mc:Fallback>
            <w:pict>
              <v:rect id="shape_0" ID="Rectangle 11" stroked="t" style="position:absolute;margin-left:3.2pt;margin-top:103.7pt;width:110.1pt;height:10.15pt">
                <w10:wrap type="none"/>
                <v:fill o:detectmouseclick="t" on="false"/>
                <v:stroke color="red" weight="19080" joinstyle="miter" endcap="flat"/>
              </v:rect>
            </w:pict>
          </mc:Fallback>
        </mc:AlternateContent>
      </w:r>
    </w:p>
    <w:p w:rsidR="00D95DD7" w:rsidRDefault="00F96ECC">
      <w:pPr>
        <w:tabs>
          <w:tab w:val="left" w:pos="700"/>
        </w:tabs>
        <w:spacing w:line="283" w:lineRule="auto"/>
        <w:ind w:left="720" w:hanging="719"/>
        <w:rPr>
          <w:sz w:val="20"/>
          <w:szCs w:val="20"/>
        </w:rPr>
      </w:pPr>
      <w:r>
        <w:rPr>
          <w:rFonts w:ascii="Calibri" w:eastAsia="SimSun" w:hAnsi="Calibri" w:cs="Calibri"/>
          <w:lang w:eastAsia="zh-CN"/>
        </w:rPr>
        <w:t xml:space="preserve">14.3</w:t>
      </w:r>
      <w:r>
        <w:rPr>
          <w:rFonts w:ascii="Calibri" w:eastAsia="新細明體" w:hAnsi="Calibri" w:cs="Calibri"/>
          <w:lang w:eastAsia="zh-CN"/>
        </w:rPr>
        <w:tab/>
      </w:r>
      <w:r>
        <w:rPr>
          <w:rFonts w:ascii="Calibri" w:eastAsia="SimSun" w:hAnsi="Calibri" w:cs="Calibri"/>
          <w:lang w:eastAsia="zh-CN"/>
        </w:rPr>
        <w:t xml:space="preserve">Open Command Prompt as administrator in order to register DIKO</w:t>
      </w:r>
      <w:r>
        <w:rPr>
          <w:rFonts w:ascii="Calibri" w:hAnsi="Calibri" w:cs="Calibri"/>
        </w:rPr>
        <w:t xml:space="preserve"> Email Capturing</w:t>
      </w:r>
      <w:r>
        <w:rPr>
          <w:rFonts w:ascii="Calibri" w:eastAsia="SimSun" w:hAnsi="Calibri" w:cs="Calibri"/>
          <w:lang w:eastAsia="zh-CN"/>
        </w:rPr>
        <w:t xml:space="preserve"> Pro service</w:t>
      </w:r>
    </w:p>
    <w:p w:rsidR="00D95DD7" w:rsidRDefault="00D95DD7" w:rsidP="00BD1E80">
      <w:pPr>
        <w:tabs>
          <w:tab w:val="left" w:pos="700"/>
        </w:tabs>
        <w:spacing w:line="283" w:lineRule="auto"/>
        <w:ind w:right="1220"/>
        <w:rPr>
          <w:rFonts w:ascii="Calibri" w:eastAsia="SimSun" w:hAnsi="Calibri" w:cs="Calibri"/>
          <w:lang w:eastAsia="zh-CN"/>
        </w:rPr>
      </w:pPr>
    </w:p>
    <w:p w:rsidR="00D95DD7" w:rsidRDefault="00F96ECC">
      <w:pPr>
        <w:tabs>
          <w:tab w:val="left" w:pos="700"/>
        </w:tabs>
        <w:spacing w:line="283" w:lineRule="auto"/>
        <w:ind w:left="720" w:right="1220" w:hanging="719"/>
        <w:rPr>
          <w:sz w:val="20"/>
          <w:szCs w:val="20"/>
        </w:rPr>
      </w:pPr>
      <w:r>
        <w:rPr>
          <w:rFonts w:ascii="Calibri" w:eastAsia="SimSun" w:hAnsi="Calibri" w:cs="Calibri"/>
          <w:lang w:eastAsia="zh-CN"/>
        </w:rPr>
        <w:t xml:space="preserve">14.4</w:t>
      </w:r>
      <w:r>
        <w:rPr>
          <w:rFonts w:ascii="Calibri" w:eastAsia="新細明體" w:hAnsi="Calibri" w:cs="Calibri"/>
          <w:lang w:eastAsia="zh-CN"/>
        </w:rPr>
        <w:tab/>
      </w:r>
      <w:r>
        <w:rPr>
          <w:rFonts w:ascii="Calibri" w:eastAsia="SimSun" w:hAnsi="Calibri" w:cs="Calibri"/>
          <w:lang w:eastAsia="zh-CN"/>
        </w:rPr>
        <w:t xml:space="preserve">Input </w:t>
      </w:r>
      <w:r>
        <w:rPr>
          <w:rFonts w:ascii="Calibri" w:eastAsia="SimSun" w:hAnsi="Calibri" w:cs="Calibri"/>
          <w:b/>
          <w:bCs/>
          <w:u w:val="single"/>
          <w:lang w:eastAsia="zh-CN"/>
        </w:rPr>
        <w:t xml:space="preserve">cd C:\DIKO\Email Capturing Pro</w:t>
      </w:r>
      <w:r>
        <w:rPr>
          <w:rFonts w:ascii="Calibri" w:eastAsia="SimSun" w:hAnsi="Calibri" w:cs="Calibri"/>
          <w:lang w:eastAsia="zh-CN"/>
        </w:rPr>
        <w:t xml:space="preserve"> and press Enter key to change the current directory to C:\DIKO\Email Capturing Pro.</w:t>
      </w:r>
    </w:p>
    <w:p w:rsidR="00D95DD7" w:rsidRDefault="00F96ECC">
      <w:pPr>
        <w:rPr>
          <w:rFonts w:ascii="Cambria" w:eastAsia="SimSun" w:hAnsi="Cambria" w:cs="Cambria"/>
          <w:b/>
          <w:bCs/>
          <w:color w:val="365F91"/>
          <w:sz w:val="40"/>
          <w:szCs w:val="40"/>
          <w:lang w:eastAsia="zh-CN"/>
        </w:rPr>
      </w:pPr>
      <w:r>
        <w:rPr>
          <w:noProof/>
        </w:rPr>
        <w:drawing>
          <wp:inline distT="0" distB="0" distL="19050" distR="0">
            <wp:extent cx="4157345" cy="1320165"/>
            <wp:effectExtent l="0" t="0" r="0" b="0"/>
            <wp:docPr id="198" name="图片 7" descr="C:\Users\LP0001\AppData\Local\LINE\Cache\tmp\15415562013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7" descr="C:\Users\LP0001\AppData\Local\LINE\Cache\tmp\1541556201345.jpg"/>
                    <pic:cNvPicPr>
                      <a:picLocks noChangeAspect="1" noChangeArrowheads="1"/>
                    </pic:cNvPicPr>
                  </pic:nvPicPr>
                  <pic:blipFill>
                    <a:blip r:embed="rId157"/>
                    <a:stretch>
                      <a:fillRect/>
                    </a:stretch>
                  </pic:blipFill>
                  <pic:spPr bwMode="auto">
                    <a:xfrm>
                      <a:off x="0" y="0"/>
                      <a:ext cx="4157345" cy="1320165"/>
                    </a:xfrm>
                    <a:prstGeom prst="rect">
                      <a:avLst/>
                    </a:prstGeom>
                  </pic:spPr>
                </pic:pic>
              </a:graphicData>
            </a:graphic>
          </wp:inline>
        </w:drawing>
      </w:r>
      <w:r>
        <w:rPr>
          <w:noProof/>
        </w:rPr>
        <mc:AlternateContent>
          <mc:Choice Requires="wps">
            <w:drawing>
              <wp:anchor distT="0" distB="0" distL="0" distR="0" simplePos="0" relativeHeight="177" behindDoc="0" locked="0" layoutInCell="1" allowOverlap="1">
                <wp:simplePos x="0" y="0"/>
                <wp:positionH relativeFrom="column">
                  <wp:posOffset>838835</wp:posOffset>
                </wp:positionH>
                <wp:positionV relativeFrom="paragraph">
                  <wp:posOffset>494665</wp:posOffset>
                </wp:positionV>
                <wp:extent cx="1740535" cy="239395"/>
                <wp:effectExtent l="10160" t="18415" r="12065" b="9525"/>
                <wp:wrapNone/>
                <wp:docPr id="197" name="Rectangle 12"/>
                <wp:cNvGraphicFramePr/>
                <a:graphic xmlns:a="http://schemas.openxmlformats.org/drawingml/2006/main">
                  <a:graphicData uri="http://schemas.microsoft.com/office/word/2010/wordprocessingShape">
                    <wps:wsp>
                      <wps:cNvSpPr/>
                      <wps:spPr>
                        <a:xfrm>
                          <a:off x="0" y="0"/>
                          <a:ext cx="1739880" cy="238680"/>
                        </a:xfrm>
                        <a:prstGeom prst="rect">
                          <a:avLst/>
                        </a:prstGeom>
                        <a:noFill/>
                        <a:ln w="19080">
                          <a:solidFill>
                            <a:srgbClr val="FF0000"/>
                          </a:solidFill>
                          <a:miter/>
                        </a:ln>
                      </wps:spPr>
                      <wps:style>
                        <a:lnRef idx="0">
                          <a:scrgbClr r="0" g="0" b="0"/>
                        </a:lnRef>
                        <a:fillRef idx="0">
                          <a:scrgbClr r="0" g="0" b="0"/>
                        </a:fillRef>
                        <a:effectRef idx="0">
                          <a:scrgbClr r="0" g="0" b="0"/>
                        </a:effectRef>
                        <a:fontRef idx="minor"/>
                      </wps:style>
                      <wps:bodyPr/>
                    </wps:wsp>
                  </a:graphicData>
                </a:graphic>
              </wp:anchor>
            </w:drawing>
          </mc:Choice>
          <mc:Fallback>
            <w:pict>
              <v:rect id="shape_0" ID="Rectangle 12" stroked="t" style="position:absolute;margin-left:66.05pt;margin-top:38.95pt;width:136.95pt;height:18.75pt">
                <w10:wrap type="none"/>
                <v:fill o:detectmouseclick="t" on="false"/>
                <v:stroke color="red" weight="19080" joinstyle="miter" endcap="flat"/>
              </v:rect>
            </w:pict>
          </mc:Fallback>
        </mc:AlternateContent>
      </w:r>
    </w:p>
    <w:p w:rsidR="00D95DD7" w:rsidRDefault="00F96ECC">
      <w:pPr>
        <w:tabs>
          <w:tab w:val="left" w:pos="700"/>
        </w:tabs>
        <w:rPr>
          <w:rFonts w:ascii="Calibri" w:eastAsia="SimSun" w:hAnsi="Calibri" w:cs="Calibri"/>
          <w:lang w:eastAsia="zh-CN"/>
        </w:rPr>
      </w:pPr>
      <w:r>
        <w:rPr>
          <w:rFonts w:ascii="Calibri" w:eastAsia="SimSun" w:hAnsi="Calibri" w:cs="Calibri"/>
          <w:lang w:eastAsia="zh-CN"/>
        </w:rPr>
        <w:t xml:space="preserve">14.5</w:t>
      </w:r>
      <w:r>
        <w:rPr>
          <w:rFonts w:ascii="Calibri" w:eastAsia="新細明體" w:hAnsi="Calibri" w:cs="Calibri"/>
          <w:lang w:eastAsia="zh-CN"/>
        </w:rPr>
        <w:tab/>
      </w:r>
      <w:r>
        <w:rPr>
          <w:rFonts w:ascii="Calibri" w:eastAsia="SimSun" w:hAnsi="Calibri" w:cs="Calibri"/>
          <w:lang w:eastAsia="zh-CN"/>
        </w:rPr>
        <w:t xml:space="preserve">Input </w:t>
      </w:r>
      <w:r>
        <w:rPr>
          <w:rFonts w:ascii="Calibri" w:eastAsia="SimSun" w:hAnsi="Calibri" w:cs="Calibri"/>
          <w:b/>
          <w:bCs/>
          <w:u w:val="single"/>
          <w:lang w:eastAsia="zh-CN"/>
        </w:rPr>
        <w:t xml:space="preserve">"Register DIKOEmailCapturingPro.bat"</w:t>
      </w:r>
      <w:r>
        <w:rPr>
          <w:rFonts w:ascii="Calibri" w:eastAsia="SimSun" w:hAnsi="Calibri" w:cs="Calibri"/>
          <w:lang w:eastAsia="zh-CN"/>
        </w:rPr>
        <w:t xml:space="preserve"> and press Enter key to run the installation program.</w:t>
      </w:r>
    </w:p>
    <w:p w:rsidR="00D95DD7" w:rsidRDefault="00F96ECC">
      <w:pPr>
        <w:tabs>
          <w:tab w:val="left" w:pos="700"/>
        </w:tabs>
        <w:rPr>
          <w:sz w:val="20"/>
          <w:szCs w:val="20"/>
        </w:rPr>
      </w:pPr>
      <w:r>
        <w:rPr>
          <w:noProof/>
        </w:rPr>
        <w:drawing>
          <wp:inline distT="0" distB="0" distL="19050" distR="0">
            <wp:extent cx="5316220" cy="1246505"/>
            <wp:effectExtent l="0" t="0" r="0" b="0"/>
            <wp:docPr id="200" name="Image4" descr="C:\Users\Scan\AppData\Local\LINE\Cache\tmp\15422476311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Image4" descr="C:\Users\Scan\AppData\Local\LINE\Cache\tmp\1542247631158.jpg"/>
                    <pic:cNvPicPr>
                      <a:picLocks noChangeAspect="1" noChangeArrowheads="1"/>
                    </pic:cNvPicPr>
                  </pic:nvPicPr>
                  <pic:blipFill>
                    <a:blip r:embed="rId158"/>
                    <a:stretch>
                      <a:fillRect/>
                    </a:stretch>
                  </pic:blipFill>
                  <pic:spPr bwMode="auto">
                    <a:xfrm>
                      <a:off x="0" y="0"/>
                      <a:ext cx="5316220" cy="1246505"/>
                    </a:xfrm>
                    <a:prstGeom prst="rect">
                      <a:avLst/>
                    </a:prstGeom>
                  </pic:spPr>
                </pic:pic>
              </a:graphicData>
            </a:graphic>
          </wp:inline>
        </w:drawing>
      </w:r>
      <w:r>
        <w:rPr>
          <w:noProof/>
        </w:rPr>
        <mc:AlternateContent>
          <mc:Choice Requires="wps">
            <w:drawing>
              <wp:anchor distT="0" distB="0" distL="0" distR="0" simplePos="0" relativeHeight="178" behindDoc="0" locked="0" layoutInCell="1" allowOverlap="1">
                <wp:simplePos x="0" y="0"/>
                <wp:positionH relativeFrom="column">
                  <wp:posOffset>1673860</wp:posOffset>
                </wp:positionH>
                <wp:positionV relativeFrom="paragraph">
                  <wp:posOffset>794385</wp:posOffset>
                </wp:positionV>
                <wp:extent cx="2176145" cy="160020"/>
                <wp:effectExtent l="16510" t="13335" r="17780" b="17780"/>
                <wp:wrapNone/>
                <wp:docPr id="199" name="Rectangle 13"/>
                <wp:cNvGraphicFramePr/>
                <a:graphic xmlns:a="http://schemas.openxmlformats.org/drawingml/2006/main">
                  <a:graphicData uri="http://schemas.microsoft.com/office/word/2010/wordprocessingShape">
                    <wps:wsp>
                      <wps:cNvSpPr/>
                      <wps:spPr>
                        <a:xfrm>
                          <a:off x="0" y="0"/>
                          <a:ext cx="2175480" cy="159480"/>
                        </a:xfrm>
                        <a:prstGeom prst="rect">
                          <a:avLst/>
                        </a:prstGeom>
                        <a:noFill/>
                        <a:ln w="19080">
                          <a:solidFill>
                            <a:srgbClr val="FF0000"/>
                          </a:solidFill>
                          <a:miter/>
                        </a:ln>
                      </wps:spPr>
                      <wps:style>
                        <a:lnRef idx="0">
                          <a:scrgbClr r="0" g="0" b="0"/>
                        </a:lnRef>
                        <a:fillRef idx="0">
                          <a:scrgbClr r="0" g="0" b="0"/>
                        </a:fillRef>
                        <a:effectRef idx="0">
                          <a:scrgbClr r="0" g="0" b="0"/>
                        </a:effectRef>
                        <a:fontRef idx="minor"/>
                      </wps:style>
                      <wps:bodyPr/>
                    </wps:wsp>
                  </a:graphicData>
                </a:graphic>
              </wp:anchor>
            </w:drawing>
          </mc:Choice>
          <mc:Fallback>
            <w:pict>
              <v:rect id="shape_0" ID="Rectangle 13" stroked="t" style="position:absolute;margin-left:131.8pt;margin-top:62.55pt;width:171.25pt;height:12.5pt">
                <w10:wrap type="none"/>
                <v:fill o:detectmouseclick="t" on="false"/>
                <v:stroke color="red" weight="19080" joinstyle="miter" endcap="flat"/>
              </v:rect>
            </w:pict>
          </mc:Fallback>
        </mc:AlternateContent>
      </w:r>
    </w:p>
    <w:p w:rsidR="00D95DD7" w:rsidRDefault="00F96ECC">
      <w:pPr>
        <w:tabs>
          <w:tab w:val="left" w:pos="700"/>
        </w:tabs>
        <w:rPr>
          <w:rFonts w:eastAsia="SimSun"/>
          <w:sz w:val="20"/>
          <w:szCs w:val="20"/>
          <w:lang w:eastAsia="zh-CN"/>
        </w:rPr>
      </w:pPr>
      <w:r>
        <w:rPr>
          <w:rFonts w:ascii="Calibri" w:eastAsia="SimSun" w:hAnsi="Calibri" w:cs="Calibri"/>
          <w:lang w:eastAsia="zh-CN"/>
        </w:rPr>
        <w:t xml:space="preserve">14.6</w:t>
      </w:r>
      <w:r>
        <w:rPr>
          <w:rFonts w:ascii="Calibri" w:eastAsia="新細明體" w:hAnsi="Calibri" w:cs="Calibri"/>
          <w:lang w:eastAsia="zh-CN"/>
        </w:rPr>
        <w:tab/>
      </w:r>
      <w:r>
        <w:rPr>
          <w:rFonts w:ascii="Calibri" w:eastAsia="SimSun" w:hAnsi="Calibri" w:cs="Calibri"/>
          <w:lang w:eastAsia="zh-CN"/>
        </w:rPr>
        <w:t xml:space="preserve">If the installation is succeeded, the screen will appear message of “The transacted install has completed”</w:t>
      </w:r>
    </w:p>
    <w:p w:rsidR="00D95DD7" w:rsidRDefault="00F96ECC">
      <w:pPr>
        <w:rPr>
          <w:rFonts w:ascii="Cambria" w:eastAsia="SimSun" w:hAnsi="Cambria" w:cs="Cambria"/>
          <w:b/>
          <w:bCs/>
          <w:color w:val="365F91"/>
          <w:sz w:val="40"/>
          <w:szCs w:val="40"/>
          <w:lang w:eastAsia="zh-CN"/>
        </w:rPr>
      </w:pPr>
      <w:r>
        <w:rPr>
          <w:noProof/>
        </w:rPr>
        <w:drawing>
          <wp:inline distT="0" distB="0" distL="19050" distR="8890">
            <wp:extent cx="4124960" cy="2729230"/>
            <wp:effectExtent l="0" t="0" r="0" b="0"/>
            <wp:docPr id="202" name="Image5" descr="C:\Users\LP0001\AppData\Local\LINE\Cache\tmp\15415683622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age5" descr="C:\Users\LP0001\AppData\Local\LINE\Cache\tmp\1541568362268.jpg"/>
                    <pic:cNvPicPr>
                      <a:picLocks noChangeAspect="1" noChangeArrowheads="1"/>
                    </pic:cNvPicPr>
                  </pic:nvPicPr>
                  <pic:blipFill>
                    <a:blip r:embed="rId159"/>
                    <a:stretch>
                      <a:fillRect/>
                    </a:stretch>
                  </pic:blipFill>
                  <pic:spPr bwMode="auto">
                    <a:xfrm>
                      <a:off x="0" y="0"/>
                      <a:ext cx="4124960" cy="2729230"/>
                    </a:xfrm>
                    <a:prstGeom prst="rect">
                      <a:avLst/>
                    </a:prstGeom>
                  </pic:spPr>
                </pic:pic>
              </a:graphicData>
            </a:graphic>
          </wp:inline>
        </w:drawing>
      </w:r>
      <w:r>
        <w:rPr>
          <w:noProof/>
        </w:rPr>
        <mc:AlternateContent>
          <mc:Choice Requires="wps">
            <w:drawing>
              <wp:anchor distT="0" distB="0" distL="0" distR="0" simplePos="0" relativeHeight="179" behindDoc="0" locked="0" layoutInCell="1" allowOverlap="1">
                <wp:simplePos x="0" y="0"/>
                <wp:positionH relativeFrom="column">
                  <wp:posOffset>47625</wp:posOffset>
                </wp:positionH>
                <wp:positionV relativeFrom="paragraph">
                  <wp:posOffset>2068195</wp:posOffset>
                </wp:positionV>
                <wp:extent cx="2081530" cy="341630"/>
                <wp:effectExtent l="9525" t="10795" r="14605" b="10160"/>
                <wp:wrapNone/>
                <wp:docPr id="201" name="Rectangle 14"/>
                <wp:cNvGraphicFramePr/>
                <a:graphic xmlns:a="http://schemas.openxmlformats.org/drawingml/2006/main">
                  <a:graphicData uri="http://schemas.microsoft.com/office/word/2010/wordprocessingShape">
                    <wps:wsp>
                      <wps:cNvSpPr/>
                      <wps:spPr>
                        <a:xfrm>
                          <a:off x="0" y="0"/>
                          <a:ext cx="2080800" cy="340920"/>
                        </a:xfrm>
                        <a:prstGeom prst="rect">
                          <a:avLst/>
                        </a:prstGeom>
                        <a:noFill/>
                        <a:ln w="19080">
                          <a:solidFill>
                            <a:srgbClr val="FF0000"/>
                          </a:solidFill>
                          <a:miter/>
                        </a:ln>
                      </wps:spPr>
                      <wps:style>
                        <a:lnRef idx="0">
                          <a:scrgbClr r="0" g="0" b="0"/>
                        </a:lnRef>
                        <a:fillRef idx="0">
                          <a:scrgbClr r="0" g="0" b="0"/>
                        </a:fillRef>
                        <a:effectRef idx="0">
                          <a:scrgbClr r="0" g="0" b="0"/>
                        </a:effectRef>
                        <a:fontRef idx="minor"/>
                      </wps:style>
                      <wps:bodyPr/>
                    </wps:wsp>
                  </a:graphicData>
                </a:graphic>
              </wp:anchor>
            </w:drawing>
          </mc:Choice>
          <mc:Fallback>
            <w:pict>
              <v:rect id="shape_0" ID="Rectangle 14" stroked="t" style="position:absolute;margin-left:3.75pt;margin-top:162.85pt;width:163.8pt;height:26.8pt">
                <w10:wrap type="none"/>
                <v:fill o:detectmouseclick="t" on="false"/>
                <v:stroke color="red" weight="19080" joinstyle="miter" endcap="flat"/>
              </v:rect>
            </w:pict>
          </mc:Fallback>
        </mc:AlternateContent>
      </w:r>
    </w:p>
    <w:p w:rsidR="00D95DD7" w:rsidRDefault="00F96ECC">
      <w:pPr>
        <w:tabs>
          <w:tab w:val="left" w:pos="700"/>
        </w:tabs>
        <w:rPr>
          <w:rFonts w:ascii="Calibri" w:eastAsia="SimSun" w:hAnsi="Calibri" w:cs="Calibri"/>
          <w:lang w:eastAsia="zh-CN"/>
        </w:rPr>
      </w:pPr>
      <w:r>
        <w:rPr>
          <w:rFonts w:ascii="Calibri" w:eastAsia="SimSun" w:hAnsi="Calibri" w:cs="Calibri"/>
          <w:lang w:eastAsia="zh-CN"/>
        </w:rPr>
        <w:t xml:space="preserve">14.7</w:t>
      </w:r>
      <w:r>
        <w:rPr>
          <w:rFonts w:ascii="Calibri" w:eastAsia="新細明體" w:hAnsi="Calibri" w:cs="Calibri"/>
          <w:lang w:eastAsia="zh-CN"/>
        </w:rPr>
        <w:tab/>
      </w:r>
      <w:r>
        <w:rPr>
          <w:rFonts w:ascii="Calibri" w:eastAsia="SimSun" w:hAnsi="Calibri" w:cs="Calibri"/>
          <w:lang w:eastAsia="zh-CN"/>
        </w:rPr>
        <w:t xml:space="preserve">Close the Command Prompt windows.</w:t>
      </w:r>
    </w:p>
    <w:p w:rsidR="00D95DD7" w:rsidRDefault="00D95DD7">
      <w:pPr>
        <w:tabs>
          <w:tab w:val="left" w:pos="700"/>
        </w:tabs>
        <w:rPr>
          <w:del w:id="679" w:author="Tom-v3" w:date="2019-05-15T14:43:00Z"/>
          <w:sz w:val="20"/>
          <w:szCs w:val="20"/>
        </w:rPr>
      </w:pPr>
    </w:p>
    <w:p w:rsidR="00D95DD7" w:rsidRDefault="00F96ECC">
      <w:pPr>
        <w:tabs>
          <w:tab w:val="left" w:pos="700"/>
        </w:tabs>
        <w:rPr>
          <w:sz w:val="20"/>
          <w:szCs w:val="20"/>
        </w:rPr>
      </w:pPr>
      <w:r>
        <w:rPr>
          <w:rFonts w:ascii="Calibri" w:eastAsia="SimSun" w:hAnsi="Calibri" w:cs="Calibri"/>
          <w:lang w:eastAsia="zh-CN"/>
        </w:rPr>
        <w:t xml:space="preserve">14.8</w:t>
      </w:r>
      <w:r>
        <w:rPr>
          <w:rFonts w:ascii="Calibri" w:eastAsia="新細明體" w:hAnsi="Calibri" w:cs="Calibri"/>
          <w:lang w:eastAsia="zh-CN"/>
        </w:rPr>
        <w:tab/>
      </w:r>
      <w:r>
        <w:rPr>
          <w:rFonts w:ascii="Calibri" w:eastAsia="SimSun" w:hAnsi="Calibri" w:cs="Calibri"/>
          <w:lang w:eastAsia="zh-CN"/>
        </w:rPr>
        <w:t xml:space="preserve">Search “Services” and Open “Services” interface.</w:t>
      </w:r>
    </w:p>
    <w:p w:rsidR="00D95DD7" w:rsidRDefault="00F96ECC">
      <w:pPr>
        <w:tabs>
          <w:tab w:val="left" w:pos="700"/>
        </w:tabs>
        <w:rPr>
          <w:del w:id="680" w:author="Tom-v3" w:date="2019-05-15T14:43:00Z"/>
          <w:rFonts w:ascii="Calibri" w:eastAsia="SimSun" w:hAnsi="Calibri" w:cs="Calibri"/>
          <w:lang w:eastAsia="zh-CN"/>
        </w:rPr>
      </w:pPr>
      <w:r>
        <w:rPr>
          <w:noProof/>
        </w:rPr>
        <w:drawing>
          <wp:inline distT="0" distB="0" distL="0" distR="0">
            <wp:extent cx="2239010" cy="1548130"/>
            <wp:effectExtent l="0" t="0" r="0" b="0"/>
            <wp:docPr id="203" name="图片 22" descr="C:\Users\LP0001\AppData\Local\LINE\Cache\tmp\15415688789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2" descr="C:\Users\LP0001\AppData\Local\LINE\Cache\tmp\1541568878937.jpg"/>
                    <pic:cNvPicPr>
                      <a:picLocks noChangeAspect="1" noChangeArrowheads="1"/>
                    </pic:cNvPicPr>
                  </pic:nvPicPr>
                  <pic:blipFill>
                    <a:blip r:embed="rId160"/>
                    <a:stretch>
                      <a:fillRect/>
                    </a:stretch>
                  </pic:blipFill>
                  <pic:spPr bwMode="auto">
                    <a:xfrm>
                      <a:off x="0" y="0"/>
                      <a:ext cx="2239010" cy="1548130"/>
                    </a:xfrm>
                    <a:prstGeom prst="rect">
                      <a:avLst/>
                    </a:prstGeom>
                  </pic:spPr>
                </pic:pic>
              </a:graphicData>
            </a:graphic>
          </wp:inline>
        </w:drawing>
      </w:r>
      <w:del w:id="681" w:author="Tom-v3" w:date="2019-05-15T14:43:00Z">
        <w:r>
          <w:rPr>
            <w:noProof/>
          </w:rPr>
          <w:drawing>
            <wp:anchor distT="0" distB="0" distL="0" distR="123190" simplePos="0" relativeHeight="168" behindDoc="0" locked="0" layoutInCell="1" allowOverlap="1">
              <wp:simplePos x="0" y="0"/>
              <wp:positionH relativeFrom="column">
                <wp:align>left</wp:align>
              </wp:positionH>
              <wp:positionV relativeFrom="paragraph">
                <wp:posOffset>635</wp:posOffset>
              </wp:positionV>
              <wp:extent cx="2239010" cy="1548765"/>
              <wp:effectExtent l="0" t="0" r="0" b="0"/>
              <wp:wrapSquare wrapText="bothSides"/>
              <wp:docPr id="204" name="Image6" descr="C:\Users\LP0001\AppData\Local\LINE\Cache\tmp\15415688789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Image6" descr="C:\Users\LP0001\AppData\Local\LINE\Cache\tmp\1541568878937.jpg"/>
                      <pic:cNvPicPr>
                        <a:picLocks noChangeAspect="1" noChangeArrowheads="1"/>
                      </pic:cNvPicPr>
                    </pic:nvPicPr>
                    <pic:blipFill>
                      <a:blip r:embed="rId160"/>
                      <a:stretch>
                        <a:fillRect/>
                      </a:stretch>
                    </pic:blipFill>
                    <pic:spPr bwMode="auto">
                      <a:xfrm>
                        <a:off x="0" y="0"/>
                        <a:ext cx="2239010" cy="1548765"/>
                      </a:xfrm>
                      <a:prstGeom prst="rect">
                        <a:avLst/>
                      </a:prstGeom>
                    </pic:spPr>
                  </pic:pic>
                </a:graphicData>
              </a:graphic>
            </wp:anchor>
          </w:drawing>
        </w:r>
        <w:r>
          <w:rPr>
            <w:rFonts w:ascii="Cambria" w:eastAsia="SimSun" w:hAnsi="Cambria" w:cs="Cambria"/>
            <w:b/>
            <w:bCs/>
            <w:color w:val="365F91"/>
            <w:sz w:val="40"/>
            <w:szCs w:val="40"/>
            <w:lang w:eastAsia="zh-CN"/>
          </w:rPr>
          <w:br/>
        </w:r>
      </w:del>
    </w:p>
    <w:p w:rsidR="00D95DD7" w:rsidRDefault="00D95DD7">
      <w:pPr>
        <w:tabs>
          <w:tab w:val="left" w:pos="700"/>
        </w:tabs>
        <w:rPr>
          <w:del w:id="682" w:author="Tom-v3" w:date="2019-05-15T14:43:00Z"/>
          <w:rFonts w:ascii="Calibri" w:eastAsia="SimSun" w:hAnsi="Calibri" w:cs="Calibri"/>
          <w:lang w:eastAsia="zh-CN"/>
        </w:rPr>
      </w:pPr>
    </w:p>
    <w:p w:rsidR="00D95DD7" w:rsidRDefault="00D95DD7">
      <w:pPr>
        <w:tabs>
          <w:tab w:val="left" w:pos="700"/>
        </w:tabs>
        <w:rPr>
          <w:rFonts w:ascii="Calibri" w:eastAsia="SimSun" w:hAnsi="Calibri" w:cs="Calibri"/>
          <w:lang w:eastAsia="zh-CN"/>
        </w:rPr>
      </w:pPr>
    </w:p>
    <w:p w:rsidR="00D95DD7" w:rsidRDefault="00F96ECC">
      <w:pPr>
        <w:tabs>
          <w:tab w:val="left" w:pos="700"/>
        </w:tabs>
        <w:rPr>
          <w:sz w:val="20"/>
          <w:szCs w:val="20"/>
        </w:rPr>
      </w:pPr>
      <w:r>
        <w:rPr>
          <w:rFonts w:ascii="Calibri" w:eastAsia="SimSun" w:hAnsi="Calibri" w:cs="Calibri"/>
          <w:lang w:eastAsia="zh-CN"/>
        </w:rPr>
        <w:t xml:space="preserve">14.9</w:t>
      </w:r>
      <w:r>
        <w:rPr>
          <w:rFonts w:ascii="Calibri" w:eastAsia="新細明體" w:hAnsi="Calibri" w:cs="Calibri"/>
          <w:lang w:eastAsia="zh-CN"/>
        </w:rPr>
        <w:tab/>
      </w:r>
      <w:r>
        <w:rPr>
          <w:rFonts w:ascii="Calibri" w:eastAsia="SimSun" w:hAnsi="Calibri" w:cs="Calibri"/>
          <w:lang w:eastAsia="zh-CN"/>
        </w:rPr>
        <w:t xml:space="preserve">Right click on the DIKO Email Capturing Pro and select the Properties</w:t>
      </w:r>
    </w:p>
    <w:p w:rsidR="00D95DD7" w:rsidRDefault="00F96ECC">
      <w:pPr>
        <w:rPr>
          <w:rFonts w:ascii="Cambria" w:eastAsia="SimSun" w:hAnsi="Cambria" w:cs="Cambria"/>
          <w:b/>
          <w:bCs/>
          <w:color w:val="365F91"/>
          <w:sz w:val="40"/>
          <w:szCs w:val="40"/>
          <w:lang w:eastAsia="zh-CN"/>
        </w:rPr>
      </w:pPr>
      <w:r>
        <w:rPr>
          <w:noProof/>
        </w:rPr>
        <w:drawing>
          <wp:inline distT="0" distB="0" distL="19050" distR="0">
            <wp:extent cx="5337810" cy="3909060"/>
            <wp:effectExtent l="0" t="0" r="0" b="0"/>
            <wp:docPr id="206" name="图片 25" descr="C:\Users\LP0001\AppData\Local\LINE\Cache\tmp\15415690016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5" descr="C:\Users\LP0001\AppData\Local\LINE\Cache\tmp\1541569001642.jpg"/>
                    <pic:cNvPicPr>
                      <a:picLocks noChangeAspect="1" noChangeArrowheads="1"/>
                    </pic:cNvPicPr>
                  </pic:nvPicPr>
                  <pic:blipFill>
                    <a:blip r:embed="rId161"/>
                    <a:stretch>
                      <a:fillRect/>
                    </a:stretch>
                  </pic:blipFill>
                  <pic:spPr bwMode="auto">
                    <a:xfrm>
                      <a:off x="0" y="0"/>
                      <a:ext cx="5337810" cy="3909060"/>
                    </a:xfrm>
                    <a:prstGeom prst="rect">
                      <a:avLst/>
                    </a:prstGeom>
                  </pic:spPr>
                </pic:pic>
              </a:graphicData>
            </a:graphic>
          </wp:inline>
        </w:drawing>
      </w:r>
      <w:r>
        <w:rPr>
          <w:noProof/>
        </w:rPr>
        <mc:AlternateContent>
          <mc:Choice Requires="wps">
            <w:drawing>
              <wp:anchor distT="0" distB="0" distL="0" distR="0" simplePos="0" relativeHeight="180" behindDoc="0" locked="0" layoutInCell="1" allowOverlap="1">
                <wp:simplePos x="0" y="0"/>
                <wp:positionH relativeFrom="column">
                  <wp:posOffset>3329940</wp:posOffset>
                </wp:positionH>
                <wp:positionV relativeFrom="paragraph">
                  <wp:posOffset>2994660</wp:posOffset>
                </wp:positionV>
                <wp:extent cx="839470" cy="164465"/>
                <wp:effectExtent l="15240" t="13335" r="12700" b="13335"/>
                <wp:wrapNone/>
                <wp:docPr id="205" name="Rectangle 15"/>
                <wp:cNvGraphicFramePr/>
                <a:graphic xmlns:a="http://schemas.openxmlformats.org/drawingml/2006/main">
                  <a:graphicData uri="http://schemas.microsoft.com/office/word/2010/wordprocessingShape">
                    <wps:wsp>
                      <wps:cNvSpPr/>
                      <wps:spPr>
                        <a:xfrm>
                          <a:off x="0" y="0"/>
                          <a:ext cx="838800" cy="163800"/>
                        </a:xfrm>
                        <a:prstGeom prst="rect">
                          <a:avLst/>
                        </a:prstGeom>
                        <a:noFill/>
                        <a:ln w="19080">
                          <a:solidFill>
                            <a:srgbClr val="FF0000"/>
                          </a:solidFill>
                          <a:miter/>
                        </a:ln>
                      </wps:spPr>
                      <wps:style>
                        <a:lnRef idx="0">
                          <a:scrgbClr r="0" g="0" b="0"/>
                        </a:lnRef>
                        <a:fillRef idx="0">
                          <a:scrgbClr r="0" g="0" b="0"/>
                        </a:fillRef>
                        <a:effectRef idx="0">
                          <a:scrgbClr r="0" g="0" b="0"/>
                        </a:effectRef>
                        <a:fontRef idx="minor"/>
                      </wps:style>
                      <wps:bodyPr/>
                    </wps:wsp>
                  </a:graphicData>
                </a:graphic>
              </wp:anchor>
            </w:drawing>
          </mc:Choice>
          <mc:Fallback>
            <w:pict>
              <v:rect id="shape_0" ID="Rectangle 15" stroked="t" style="position:absolute;margin-left:262.2pt;margin-top:235.8pt;width:66pt;height:12.85pt">
                <w10:wrap type="none"/>
                <v:fill o:detectmouseclick="t" on="false"/>
                <v:stroke color="red" weight="19080" joinstyle="miter" endcap="flat"/>
              </v:rect>
            </w:pict>
          </mc:Fallback>
        </mc:AlternateContent>
      </w:r>
    </w:p>
    <w:p w:rsidR="00D95DD7" w:rsidRDefault="00F96ECC">
      <w:pPr>
        <w:tabs>
          <w:tab w:val="left" w:pos="700"/>
        </w:tabs>
        <w:rPr>
          <w:sz w:val="20"/>
          <w:szCs w:val="20"/>
        </w:rPr>
      </w:pPr>
      <w:r>
        <w:rPr>
          <w:rFonts w:ascii="Calibri" w:eastAsia="SimSun" w:hAnsi="Calibri" w:cs="Calibri"/>
          <w:lang w:eastAsia="zh-CN"/>
        </w:rPr>
        <w:t xml:space="preserve">14.10</w:t>
      </w:r>
      <w:r>
        <w:rPr>
          <w:rFonts w:ascii="Calibri" w:eastAsia="新細明體" w:hAnsi="Calibri" w:cs="Calibri"/>
          <w:lang w:eastAsia="zh-CN"/>
        </w:rPr>
        <w:tab/>
      </w:r>
      <w:r>
        <w:rPr>
          <w:rFonts w:ascii="Calibri" w:eastAsia="SimSun" w:hAnsi="Calibri" w:cs="Calibri"/>
          <w:lang w:eastAsia="zh-CN"/>
        </w:rPr>
        <w:t xml:space="preserve">Change the Startup type to “Automatic (Delayed Start)” and Click [OK]</w:t>
      </w:r>
    </w:p>
    <w:p w:rsidR="00D95DD7" w:rsidRDefault="00F96ECC">
      <w:pPr>
        <w:rPr>
          <w:rFonts w:ascii="Cambria" w:eastAsia="SimSun" w:hAnsi="Cambria" w:cs="Cambria"/>
          <w:b/>
          <w:bCs/>
          <w:color w:val="365F91"/>
          <w:sz w:val="40"/>
          <w:szCs w:val="40"/>
          <w:lang w:eastAsia="zh-CN"/>
        </w:rPr>
      </w:pPr>
      <w:r>
        <w:rPr>
          <w:noProof/>
        </w:rPr>
        <w:drawing>
          <wp:inline distT="0" distB="0" distL="19050" distR="635">
            <wp:extent cx="3086100" cy="3491865"/>
            <wp:effectExtent l="0" t="0" r="0" b="0"/>
            <wp:docPr id="208" name="图片 28" descr="C:\Users\LP0001\AppData\Local\LINE\Cache\tmp\15415690816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8" descr="C:\Users\LP0001\AppData\Local\LINE\Cache\tmp\1541569081659.jpg"/>
                    <pic:cNvPicPr>
                      <a:picLocks noChangeAspect="1" noChangeArrowheads="1"/>
                    </pic:cNvPicPr>
                  </pic:nvPicPr>
                  <pic:blipFill>
                    <a:blip r:embed="rId162"/>
                    <a:stretch>
                      <a:fillRect/>
                    </a:stretch>
                  </pic:blipFill>
                  <pic:spPr bwMode="auto">
                    <a:xfrm>
                      <a:off x="0" y="0"/>
                      <a:ext cx="3086100" cy="3491865"/>
                    </a:xfrm>
                    <a:prstGeom prst="rect">
                      <a:avLst/>
                    </a:prstGeom>
                  </pic:spPr>
                </pic:pic>
              </a:graphicData>
            </a:graphic>
          </wp:inline>
        </w:drawing>
      </w:r>
      <w:r>
        <w:rPr>
          <w:noProof/>
        </w:rPr>
        <mc:AlternateContent>
          <mc:Choice Requires="wps">
            <w:drawing>
              <wp:anchor distT="0" distB="0" distL="0" distR="0" simplePos="0" relativeHeight="181" behindDoc="0" locked="0" layoutInCell="1" allowOverlap="1">
                <wp:simplePos x="0" y="0"/>
                <wp:positionH relativeFrom="column">
                  <wp:posOffset>845820</wp:posOffset>
                </wp:positionH>
                <wp:positionV relativeFrom="paragraph">
                  <wp:posOffset>1713230</wp:posOffset>
                </wp:positionV>
                <wp:extent cx="2033905" cy="137160"/>
                <wp:effectExtent l="17145" t="17780" r="16510" b="17145"/>
                <wp:wrapNone/>
                <wp:docPr id="207" name="Rectangle 16"/>
                <wp:cNvGraphicFramePr/>
                <a:graphic xmlns:a="http://schemas.openxmlformats.org/drawingml/2006/main">
                  <a:graphicData uri="http://schemas.microsoft.com/office/word/2010/wordprocessingShape">
                    <wps:wsp>
                      <wps:cNvSpPr/>
                      <wps:spPr>
                        <a:xfrm>
                          <a:off x="0" y="0"/>
                          <a:ext cx="2033280" cy="136440"/>
                        </a:xfrm>
                        <a:prstGeom prst="rect">
                          <a:avLst/>
                        </a:prstGeom>
                        <a:noFill/>
                        <a:ln w="19080">
                          <a:solidFill>
                            <a:srgbClr val="FF0000"/>
                          </a:solidFill>
                          <a:miter/>
                        </a:ln>
                      </wps:spPr>
                      <wps:style>
                        <a:lnRef idx="0">
                          <a:scrgbClr r="0" g="0" b="0"/>
                        </a:lnRef>
                        <a:fillRef idx="0">
                          <a:scrgbClr r="0" g="0" b="0"/>
                        </a:fillRef>
                        <a:effectRef idx="0">
                          <a:scrgbClr r="0" g="0" b="0"/>
                        </a:effectRef>
                        <a:fontRef idx="minor"/>
                      </wps:style>
                      <wps:bodyPr/>
                    </wps:wsp>
                  </a:graphicData>
                </a:graphic>
              </wp:anchor>
            </w:drawing>
          </mc:Choice>
          <mc:Fallback>
            <w:pict>
              <v:rect id="shape_0" ID="Rectangle 16" stroked="t" style="position:absolute;margin-left:66.6pt;margin-top:134.9pt;width:160.05pt;height:10.7pt">
                <w10:wrap type="none"/>
                <v:fill o:detectmouseclick="t" on="false"/>
                <v:stroke color="red" weight="19080" joinstyle="miter" endcap="flat"/>
              </v:rect>
            </w:pict>
          </mc:Fallback>
        </mc:AlternateContent>
      </w:r>
    </w:p>
    <w:p w:rsidR="00D95DD7" w:rsidRDefault="00D95DD7">
      <w:pPr>
        <w:tabs>
          <w:tab w:val="left" w:pos="700"/>
        </w:tabs>
        <w:rPr>
          <w:rFonts w:ascii="Calibri" w:eastAsia="SimSun" w:hAnsi="Calibri" w:cs="Calibri"/>
          <w:lang w:eastAsia="zh-CN"/>
        </w:rPr>
      </w:pPr>
    </w:p>
    <w:p w:rsidR="00D95DD7" w:rsidRDefault="00D95DD7">
      <w:pPr>
        <w:tabs>
          <w:tab w:val="left" w:pos="700"/>
        </w:tabs>
        <w:rPr>
          <w:rFonts w:ascii="Calibri" w:eastAsia="SimSun" w:hAnsi="Calibri" w:cs="Calibri"/>
          <w:lang w:eastAsia="zh-CN"/>
        </w:rPr>
      </w:pPr>
    </w:p>
    <w:p w:rsidR="00D95DD7" w:rsidRDefault="00D95DD7">
      <w:pPr>
        <w:tabs>
          <w:tab w:val="left" w:pos="700"/>
        </w:tabs>
        <w:rPr>
          <w:rFonts w:ascii="Calibri" w:eastAsia="SimSun" w:hAnsi="Calibri" w:cs="Calibri"/>
          <w:lang w:eastAsia="zh-CN"/>
        </w:rPr>
      </w:pPr>
    </w:p>
    <w:p w:rsidR="00D95DD7" w:rsidRDefault="00D95DD7">
      <w:pPr>
        <w:tabs>
          <w:tab w:val="left" w:pos="700"/>
        </w:tabs>
        <w:rPr>
          <w:rFonts w:ascii="Calibri" w:eastAsia="SimSun" w:hAnsi="Calibri" w:cs="Calibri"/>
          <w:lang w:eastAsia="zh-CN"/>
        </w:rPr>
      </w:pPr>
    </w:p>
    <w:p w:rsidR="00D95DD7" w:rsidRDefault="00D95DD7">
      <w:pPr>
        <w:tabs>
          <w:tab w:val="left" w:pos="700"/>
        </w:tabs>
        <w:rPr>
          <w:rFonts w:ascii="Calibri" w:eastAsia="SimSun" w:hAnsi="Calibri" w:cs="Calibri"/>
          <w:lang w:eastAsia="zh-CN"/>
        </w:rPr>
      </w:pPr>
    </w:p>
    <w:p w:rsidR="00D95DD7" w:rsidRDefault="00D95DD7">
      <w:pPr>
        <w:tabs>
          <w:tab w:val="left" w:pos="700"/>
        </w:tabs>
        <w:rPr>
          <w:ins w:id="683" w:author="Tom-v3" w:date="2019-05-15T14:43:00Z"/>
          <w:rFonts w:ascii="Calibri" w:eastAsia="SimSun" w:hAnsi="Calibri" w:cs="Calibri"/>
          <w:lang w:eastAsia="zh-CN"/>
        </w:rPr>
      </w:pPr>
    </w:p>
    <w:p w:rsidR="00D95DD7" w:rsidRDefault="00F96ECC">
      <w:pPr>
        <w:tabs>
          <w:tab w:val="left" w:pos="700"/>
        </w:tabs>
        <w:rPr>
          <w:sz w:val="20"/>
          <w:szCs w:val="20"/>
        </w:rPr>
      </w:pPr>
      <w:r>
        <w:rPr>
          <w:rFonts w:ascii="Calibri" w:eastAsia="SimSun" w:hAnsi="Calibri" w:cs="Calibri"/>
          <w:lang w:eastAsia="zh-CN"/>
        </w:rPr>
        <w:t xml:space="preserve">14.11</w:t>
      </w:r>
      <w:r>
        <w:rPr>
          <w:sz w:val="20"/>
          <w:szCs w:val="20"/>
          <w:lang w:eastAsia="zh-CN"/>
        </w:rPr>
        <w:tab/>
      </w:r>
      <w:r>
        <w:rPr>
          <w:rFonts w:ascii="Calibri" w:eastAsia="SimSun" w:hAnsi="Calibri" w:cs="Calibri"/>
          <w:sz w:val="21"/>
          <w:szCs w:val="21"/>
          <w:lang w:eastAsia="zh-CN"/>
        </w:rPr>
        <w:t xml:space="preserve">Click Start to Start the DIKO Email Capturing</w:t>
      </w:r>
      <w:ins w:id="684" w:author="Tom-v3" w:date="2019-05-15T14:43:00Z">
        <w:r>
          <w:rPr>
            <w:rFonts w:ascii="Calibri" w:eastAsia="SimSun" w:hAnsi="Calibri" w:cs="Calibri"/>
            <w:sz w:val="21"/>
            <w:szCs w:val="21"/>
            <w:lang w:eastAsia="zh-CN"/>
          </w:rPr>
          <w:t xml:space="preserve"> Pro</w:t>
        </w:r>
      </w:ins>
    </w:p>
    <w:p w:rsidR="00D95DD7" w:rsidRDefault="00F96ECC">
      <w:pPr>
        <w:rPr>
          <w:rFonts w:ascii="Cambria" w:eastAsia="SimSun" w:hAnsi="Cambria" w:cs="Cambria"/>
          <w:b/>
          <w:bCs/>
          <w:color w:val="365F91"/>
          <w:sz w:val="40"/>
          <w:szCs w:val="40"/>
          <w:lang w:eastAsia="zh-CN"/>
        </w:rPr>
      </w:pPr>
      <w:r>
        <w:rPr>
          <w:noProof/>
        </w:rPr>
        <w:drawing>
          <wp:inline distT="0" distB="0" distL="19050" distR="1270">
            <wp:extent cx="4170045" cy="3050540"/>
            <wp:effectExtent l="0" t="0" r="0" b="0"/>
            <wp:docPr id="210" name="图片 31" descr="C:\Users\LP0001\AppData\Local\LINE\Cache\tmp\15415691646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31" descr="C:\Users\LP0001\AppData\Local\LINE\Cache\tmp\1541569164630.jpg"/>
                    <pic:cNvPicPr>
                      <a:picLocks noChangeAspect="1" noChangeArrowheads="1"/>
                    </pic:cNvPicPr>
                  </pic:nvPicPr>
                  <pic:blipFill>
                    <a:blip r:embed="rId163"/>
                    <a:stretch>
                      <a:fillRect/>
                    </a:stretch>
                  </pic:blipFill>
                  <pic:spPr bwMode="auto">
                    <a:xfrm>
                      <a:off x="0" y="0"/>
                      <a:ext cx="4170045" cy="3050540"/>
                    </a:xfrm>
                    <a:prstGeom prst="rect">
                      <a:avLst/>
                    </a:prstGeom>
                  </pic:spPr>
                </pic:pic>
              </a:graphicData>
            </a:graphic>
          </wp:inline>
        </w:drawing>
      </w:r>
      <w:r>
        <w:rPr>
          <w:noProof/>
        </w:rPr>
        <mc:AlternateContent>
          <mc:Choice Requires="wps">
            <w:drawing>
              <wp:anchor distT="0" distB="0" distL="0" distR="0" simplePos="0" relativeHeight="182" behindDoc="0" locked="0" layoutInCell="1" allowOverlap="1">
                <wp:simplePos x="0" y="0"/>
                <wp:positionH relativeFrom="column">
                  <wp:posOffset>688975</wp:posOffset>
                </wp:positionH>
                <wp:positionV relativeFrom="paragraph">
                  <wp:posOffset>728980</wp:posOffset>
                </wp:positionV>
                <wp:extent cx="184785" cy="116840"/>
                <wp:effectExtent l="12700" t="14605" r="12700" b="12065"/>
                <wp:wrapNone/>
                <wp:docPr id="209" name="Rectangle 17"/>
                <wp:cNvGraphicFramePr/>
                <a:graphic xmlns:a="http://schemas.openxmlformats.org/drawingml/2006/main">
                  <a:graphicData uri="http://schemas.microsoft.com/office/word/2010/wordprocessingShape">
                    <wps:wsp>
                      <wps:cNvSpPr/>
                      <wps:spPr>
                        <a:xfrm>
                          <a:off x="0" y="0"/>
                          <a:ext cx="184320" cy="116280"/>
                        </a:xfrm>
                        <a:prstGeom prst="rect">
                          <a:avLst/>
                        </a:prstGeom>
                        <a:noFill/>
                        <a:ln w="19080">
                          <a:solidFill>
                            <a:srgbClr val="FF0000"/>
                          </a:solidFill>
                          <a:miter/>
                        </a:ln>
                      </wps:spPr>
                      <wps:style>
                        <a:lnRef idx="0">
                          <a:scrgbClr r="0" g="0" b="0"/>
                        </a:lnRef>
                        <a:fillRef idx="0">
                          <a:scrgbClr r="0" g="0" b="0"/>
                        </a:fillRef>
                        <a:effectRef idx="0">
                          <a:scrgbClr r="0" g="0" b="0"/>
                        </a:effectRef>
                        <a:fontRef idx="minor"/>
                      </wps:style>
                      <wps:bodyPr/>
                    </wps:wsp>
                  </a:graphicData>
                </a:graphic>
              </wp:anchor>
            </w:drawing>
          </mc:Choice>
          <mc:Fallback>
            <w:pict>
              <v:rect id="shape_0" ID="Rectangle 17" stroked="t" style="position:absolute;margin-left:54.25pt;margin-top:57.4pt;width:14.45pt;height:9.1pt">
                <w10:wrap type="none"/>
                <v:fill o:detectmouseclick="t" on="false"/>
                <v:stroke color="red" weight="19080" joinstyle="miter" endcap="flat"/>
              </v:rect>
            </w:pict>
          </mc:Fallback>
        </mc:AlternateContent>
      </w:r>
    </w:p>
    <w:p w:rsidR="00D95DD7" w:rsidRDefault="00D95DD7">
      <w:pPr>
        <w:rPr>
          <w:rFonts w:ascii="Cambria" w:eastAsia="SimSun" w:hAnsi="Cambria" w:cs="Cambria"/>
          <w:b/>
          <w:bCs/>
          <w:color w:val="365F91"/>
          <w:sz w:val="40"/>
          <w:szCs w:val="40"/>
          <w:lang w:eastAsia="zh-CN"/>
        </w:rPr>
      </w:pPr>
    </w:p>
    <w:p w:rsidR="00D95DD7" w:rsidRDefault="00F96ECC">
      <w:pPr>
        <w:tabs>
          <w:tab w:val="left" w:pos="720"/>
        </w:tabs>
        <w:spacing w:line="309" w:lineRule="auto"/>
        <w:rPr>
          <w:rFonts w:ascii="Cambria" w:eastAsia="Cambria" w:hAnsi="Cambria" w:cs="Cambria"/>
          <w:b/>
          <w:bCs/>
          <w:color w:val="365F91"/>
          <w:sz w:val="40"/>
          <w:szCs w:val="40"/>
        </w:rPr>
      </w:pPr>
      <w:r>
        <w:rPr>
          <w:rFonts w:ascii="Cambria" w:eastAsia="SimSun" w:hAnsi="Cambria" w:cs="Cambria"/>
          <w:b/>
          <w:bCs/>
          <w:color w:val="365F91"/>
          <w:sz w:val="40"/>
          <w:szCs w:val="40"/>
          <w:lang w:eastAsia="zh-CN"/>
        </w:rPr>
        <w:t xml:space="preserve">1</w:t>
      </w:r>
      <w:r>
        <w:rPr>
          <w:rFonts w:ascii="Cambria" w:hAnsi="Cambria" w:cs="Cambria"/>
          <w:b/>
          <w:bCs/>
          <w:color w:val="365F91"/>
          <w:sz w:val="40"/>
          <w:szCs w:val="40"/>
        </w:rPr>
        <w:t xml:space="preserve">5</w:t>
      </w:r>
      <w:r>
        <w:rPr>
          <w:rFonts w:ascii="Cambria" w:eastAsia="SimSun" w:hAnsi="Cambria" w:cs="Cambria"/>
          <w:b/>
          <w:bCs/>
          <w:color w:val="365F91"/>
          <w:sz w:val="40"/>
          <w:szCs w:val="40"/>
          <w:lang w:eastAsia="zh-CN"/>
        </w:rPr>
        <w:tab/>
        <w:t xml:space="preserve">Add and install DIKO </w:t>
      </w:r>
      <w:r>
        <w:rPr>
          <w:rFonts w:ascii="Cambria" w:hAnsi="Cambria" w:cs="Cambria"/>
          <w:b/>
          <w:bCs/>
          <w:color w:val="365F91"/>
          <w:sz w:val="40"/>
          <w:szCs w:val="40"/>
        </w:rPr>
        <w:t xml:space="preserve">Sync Folder Mass Monitor</w:t>
      </w:r>
      <w:r>
        <w:rPr>
          <w:rFonts w:ascii="Cambria" w:eastAsia="SimSun" w:hAnsi="Cambria" w:cs="Cambria"/>
          <w:b/>
          <w:bCs/>
          <w:color w:val="365F91"/>
          <w:sz w:val="40"/>
          <w:szCs w:val="40"/>
          <w:lang w:eastAsia="zh-CN"/>
        </w:rPr>
        <w:t xml:space="preserve"> to Windows services</w:t>
      </w:r>
    </w:p>
    <w:p w:rsidR="00D95DD7" w:rsidRDefault="00F96ECC">
      <w:pPr>
        <w:tabs>
          <w:tab w:val="left" w:pos="700"/>
        </w:tabs>
        <w:rPr>
          <w:sz w:val="20"/>
          <w:szCs w:val="20"/>
        </w:rPr>
      </w:pPr>
      <w:r>
        <w:rPr>
          <w:rFonts w:ascii="Calibri" w:eastAsia="SimSun" w:hAnsi="Calibri" w:cs="Calibri"/>
          <w:lang w:eastAsia="zh-CN"/>
        </w:rPr>
        <w:t xml:space="preserve">1</w:t>
      </w:r>
      <w:r>
        <w:rPr>
          <w:rFonts w:ascii="Calibri" w:hAnsi="Calibri" w:cs="Calibri"/>
        </w:rPr>
        <w:t xml:space="preserve">5</w:t>
      </w:r>
      <w:r>
        <w:rPr>
          <w:rFonts w:ascii="Calibri" w:eastAsia="SimSun" w:hAnsi="Calibri" w:cs="Calibri"/>
          <w:lang w:eastAsia="zh-CN"/>
        </w:rPr>
        <w:t xml:space="preserve">.1</w:t>
      </w:r>
      <w:r>
        <w:rPr>
          <w:sz w:val="20"/>
          <w:szCs w:val="20"/>
          <w:lang w:eastAsia="zh-CN"/>
        </w:rPr>
        <w:tab/>
      </w:r>
      <w:r>
        <w:rPr>
          <w:rFonts w:ascii="Calibri" w:eastAsia="SimSun" w:hAnsi="Calibri" w:cs="Calibri"/>
          <w:sz w:val="21"/>
          <w:szCs w:val="21"/>
          <w:lang w:eastAsia="zh-CN"/>
        </w:rPr>
        <w:t xml:space="preserve">Go to C:\DIKO\SyncFolderMass, and open config.ini with notepad.</w:t>
      </w:r>
    </w:p>
    <w:p w:rsidR="00D95DD7" w:rsidRDefault="00F96ECC">
      <w:pPr>
        <w:rPr>
          <w:rFonts w:ascii="Cambria" w:eastAsia="SimSun" w:hAnsi="Cambria" w:cs="Cambria"/>
          <w:b/>
          <w:bCs/>
          <w:color w:val="365F91"/>
          <w:sz w:val="40"/>
          <w:szCs w:val="40"/>
          <w:lang w:eastAsia="zh-CN"/>
        </w:rPr>
      </w:pPr>
      <w:r>
        <w:rPr>
          <w:noProof/>
        </w:rPr>
        <w:drawing>
          <wp:inline distT="0" distB="0" distL="19050" distR="0">
            <wp:extent cx="5038090" cy="3543935"/>
            <wp:effectExtent l="0" t="0" r="0" b="0"/>
            <wp:docPr id="214" name="Image7" descr="C:\Users\SIT\AppData\Local\LINE\Cache\tmp\155659513088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Image7" descr="C:\Users\SIT\AppData\Local\LINE\Cache\tmp\1556595130889.jpg"/>
                    <pic:cNvPicPr>
                      <a:picLocks noChangeAspect="1" noChangeArrowheads="1"/>
                    </pic:cNvPicPr>
                  </pic:nvPicPr>
                  <pic:blipFill>
                    <a:blip r:embed="rId164"/>
                    <a:stretch>
                      <a:fillRect/>
                    </a:stretch>
                  </pic:blipFill>
                  <pic:spPr bwMode="auto">
                    <a:xfrm>
                      <a:off x="0" y="0"/>
                      <a:ext cx="5038090" cy="3543935"/>
                    </a:xfrm>
                    <a:prstGeom prst="rect">
                      <a:avLst/>
                    </a:prstGeom>
                  </pic:spPr>
                </pic:pic>
              </a:graphicData>
            </a:graphic>
          </wp:inline>
        </w:drawing>
      </w:r>
      <w:r>
        <w:rPr>
          <w:noProof/>
        </w:rPr>
        <mc:AlternateContent>
          <mc:Choice Requires="wps">
            <w:drawing>
              <wp:anchor distT="0" distB="0" distL="0" distR="0" simplePos="0" relativeHeight="183" behindDoc="0" locked="0" layoutInCell="1" allowOverlap="1">
                <wp:simplePos x="0" y="0"/>
                <wp:positionH relativeFrom="column">
                  <wp:posOffset>688975</wp:posOffset>
                </wp:positionH>
                <wp:positionV relativeFrom="paragraph">
                  <wp:posOffset>333375</wp:posOffset>
                </wp:positionV>
                <wp:extent cx="1999615" cy="130810"/>
                <wp:effectExtent l="12700" t="9525" r="17145" b="12700"/>
                <wp:wrapNone/>
                <wp:docPr id="211" name="Rectangle 18"/>
                <wp:cNvGraphicFramePr/>
                <a:graphic xmlns:a="http://schemas.openxmlformats.org/drawingml/2006/main">
                  <a:graphicData uri="http://schemas.microsoft.com/office/word/2010/wordprocessingShape">
                    <wps:wsp>
                      <wps:cNvSpPr/>
                      <wps:spPr>
                        <a:xfrm>
                          <a:off x="0" y="0"/>
                          <a:ext cx="1999080" cy="130320"/>
                        </a:xfrm>
                        <a:prstGeom prst="rect">
                          <a:avLst/>
                        </a:prstGeom>
                        <a:noFill/>
                        <a:ln w="19080">
                          <a:solidFill>
                            <a:srgbClr val="FF0000"/>
                          </a:solidFill>
                          <a:miter/>
                        </a:ln>
                      </wps:spPr>
                      <wps:style>
                        <a:lnRef idx="0">
                          <a:scrgbClr r="0" g="0" b="0"/>
                        </a:lnRef>
                        <a:fillRef idx="0">
                          <a:scrgbClr r="0" g="0" b="0"/>
                        </a:fillRef>
                        <a:effectRef idx="0">
                          <a:scrgbClr r="0" g="0" b="0"/>
                        </a:effectRef>
                        <a:fontRef idx="minor"/>
                      </wps:style>
                      <wps:bodyPr/>
                    </wps:wsp>
                  </a:graphicData>
                </a:graphic>
              </wp:anchor>
            </w:drawing>
          </mc:Choice>
          <mc:Fallback>
            <w:pict>
              <v:rect id="shape_0" ID="Rectangle 18" stroked="t" style="position:absolute;margin-left:54.25pt;margin-top:26.25pt;width:157.35pt;height:10.2pt">
                <w10:wrap type="none"/>
                <v:fill o:detectmouseclick="t" on="false"/>
                <v:stroke color="red" weight="19080" joinstyle="miter" endcap="flat"/>
              </v:rect>
            </w:pict>
          </mc:Fallback>
        </mc:AlternateContent>
      </w:r>
      <w:r>
        <w:rPr>
          <w:noProof/>
        </w:rPr>
        <mc:AlternateContent>
          <mc:Choice Requires="wps">
            <w:drawing>
              <wp:anchor distT="0" distB="0" distL="0" distR="0" simplePos="0" relativeHeight="184" behindDoc="0" locked="0" layoutInCell="1" allowOverlap="1">
                <wp:simplePos x="0" y="0"/>
                <wp:positionH relativeFrom="column">
                  <wp:posOffset>1099185</wp:posOffset>
                </wp:positionH>
                <wp:positionV relativeFrom="paragraph">
                  <wp:posOffset>857250</wp:posOffset>
                </wp:positionV>
                <wp:extent cx="417195" cy="123825"/>
                <wp:effectExtent l="13335" t="9525" r="17780" b="10160"/>
                <wp:wrapNone/>
                <wp:docPr id="212" name="Rectangle 19"/>
                <wp:cNvGraphicFramePr/>
                <a:graphic xmlns:a="http://schemas.openxmlformats.org/drawingml/2006/main">
                  <a:graphicData uri="http://schemas.microsoft.com/office/word/2010/wordprocessingShape">
                    <wps:wsp>
                      <wps:cNvSpPr/>
                      <wps:spPr>
                        <a:xfrm>
                          <a:off x="0" y="0"/>
                          <a:ext cx="416520" cy="123120"/>
                        </a:xfrm>
                        <a:prstGeom prst="rect">
                          <a:avLst/>
                        </a:prstGeom>
                        <a:noFill/>
                        <a:ln w="19080">
                          <a:solidFill>
                            <a:srgbClr val="FF0000"/>
                          </a:solidFill>
                          <a:miter/>
                        </a:ln>
                      </wps:spPr>
                      <wps:style>
                        <a:lnRef idx="0">
                          <a:scrgbClr r="0" g="0" b="0"/>
                        </a:lnRef>
                        <a:fillRef idx="0">
                          <a:scrgbClr r="0" g="0" b="0"/>
                        </a:fillRef>
                        <a:effectRef idx="0">
                          <a:scrgbClr r="0" g="0" b="0"/>
                        </a:effectRef>
                        <a:fontRef idx="minor"/>
                      </wps:style>
                      <wps:bodyPr/>
                    </wps:wsp>
                  </a:graphicData>
                </a:graphic>
              </wp:anchor>
            </w:drawing>
          </mc:Choice>
          <mc:Fallback>
            <w:pict>
              <v:rect id="shape_0" ID="Rectangle 19" stroked="t" style="position:absolute;margin-left:86.55pt;margin-top:67.5pt;width:32.75pt;height:9.65pt">
                <w10:wrap type="none"/>
                <v:fill o:detectmouseclick="t" on="false"/>
                <v:stroke color="red" weight="19080" joinstyle="miter" endcap="flat"/>
              </v:rect>
            </w:pict>
          </mc:Fallback>
        </mc:AlternateContent>
      </w:r>
      <w:r>
        <w:rPr>
          <w:noProof/>
        </w:rPr>
        <mc:AlternateContent>
          <mc:Choice Requires="wps">
            <w:drawing>
              <wp:anchor distT="0" distB="0" distL="0" distR="0" simplePos="0" relativeHeight="185" behindDoc="0" locked="0" layoutInCell="1" allowOverlap="1">
                <wp:simplePos x="0" y="0"/>
                <wp:positionH relativeFrom="column">
                  <wp:posOffset>1515745</wp:posOffset>
                </wp:positionH>
                <wp:positionV relativeFrom="paragraph">
                  <wp:posOffset>1301750</wp:posOffset>
                </wp:positionV>
                <wp:extent cx="2675890" cy="130810"/>
                <wp:effectExtent l="10795" t="15875" r="9525" b="15875"/>
                <wp:wrapNone/>
                <wp:docPr id="213" name="Rectangle 20"/>
                <wp:cNvGraphicFramePr/>
                <a:graphic xmlns:a="http://schemas.openxmlformats.org/drawingml/2006/main">
                  <a:graphicData uri="http://schemas.microsoft.com/office/word/2010/wordprocessingShape">
                    <wps:wsp>
                      <wps:cNvSpPr/>
                      <wps:spPr>
                        <a:xfrm>
                          <a:off x="0" y="0"/>
                          <a:ext cx="2675160" cy="130320"/>
                        </a:xfrm>
                        <a:prstGeom prst="rect">
                          <a:avLst/>
                        </a:prstGeom>
                        <a:noFill/>
                        <a:ln w="19080">
                          <a:solidFill>
                            <a:srgbClr val="FF0000"/>
                          </a:solidFill>
                          <a:miter/>
                        </a:ln>
                      </wps:spPr>
                      <wps:style>
                        <a:lnRef idx="0">
                          <a:scrgbClr r="0" g="0" b="0"/>
                        </a:lnRef>
                        <a:fillRef idx="0">
                          <a:scrgbClr r="0" g="0" b="0"/>
                        </a:fillRef>
                        <a:effectRef idx="0">
                          <a:scrgbClr r="0" g="0" b="0"/>
                        </a:effectRef>
                        <a:fontRef idx="minor"/>
                      </wps:style>
                      <wps:bodyPr/>
                    </wps:wsp>
                  </a:graphicData>
                </a:graphic>
              </wp:anchor>
            </w:drawing>
          </mc:Choice>
          <mc:Fallback>
            <w:pict>
              <v:rect id="shape_0" ID="Rectangle 20" stroked="t" style="position:absolute;margin-left:119.35pt;margin-top:102.5pt;width:210.6pt;height:10.2pt">
                <w10:wrap type="none"/>
                <v:fill o:detectmouseclick="t" on="false"/>
                <v:stroke color="red" weight="19080" joinstyle="miter" endcap="flat"/>
              </v:rect>
            </w:pict>
          </mc:Fallback>
        </mc:AlternateContent>
      </w:r>
    </w:p>
    <w:p w:rsidR="00D95DD7" w:rsidRDefault="00D95DD7">
      <w:pPr>
        <w:rPr>
          <w:ins w:id="685" w:author="Tom-v3" w:date="2019-05-15T14:43:00Z"/>
          <w:rFonts w:ascii="Cambria" w:eastAsia="SimSun" w:hAnsi="Cambria" w:cs="Cambria"/>
          <w:b/>
          <w:bCs/>
          <w:color w:val="365F91"/>
          <w:sz w:val="40"/>
          <w:szCs w:val="40"/>
          <w:lang w:eastAsia="zh-CN"/>
        </w:rPr>
      </w:pPr>
    </w:p>
    <w:p w:rsidR="00D95DD7" w:rsidRDefault="00F96ECC">
      <w:pPr>
        <w:tabs>
          <w:tab w:val="left" w:pos="700"/>
        </w:tabs>
        <w:rPr>
          <w:rFonts w:ascii="Calibri" w:eastAsia="SimSun" w:hAnsi="Calibri" w:cs="Calibri"/>
          <w:lang w:eastAsia="zh-CN"/>
        </w:rPr>
      </w:pPr>
      <w:r>
        <w:rPr>
          <w:rFonts w:ascii="Calibri" w:eastAsia="SimSun" w:hAnsi="Calibri" w:cs="Calibri"/>
          <w:lang w:eastAsia="zh-CN"/>
        </w:rPr>
        <w:t xml:space="preserve">1</w:t>
      </w:r>
      <w:r>
        <w:rPr>
          <w:rFonts w:ascii="Calibri" w:hAnsi="Calibri" w:cs="Calibri"/>
        </w:rPr>
        <w:t xml:space="preserve">5</w:t>
      </w:r>
      <w:r>
        <w:rPr>
          <w:rFonts w:ascii="Calibri" w:eastAsia="SimSun" w:hAnsi="Calibri" w:cs="Calibri"/>
          <w:lang w:eastAsia="zh-CN"/>
        </w:rPr>
        <w:t xml:space="preserve">.2</w:t>
      </w:r>
      <w:r>
        <w:rPr>
          <w:rFonts w:ascii="Calibri" w:eastAsia="新細明體" w:hAnsi="Calibri" w:cs="Calibri"/>
          <w:lang w:eastAsia="zh-CN"/>
        </w:rPr>
        <w:tab/>
      </w:r>
      <w:r>
        <w:rPr>
          <w:rFonts w:ascii="Calibri" w:eastAsia="SimSun" w:hAnsi="Calibri" w:cs="Calibri"/>
          <w:lang w:eastAsia="zh-CN"/>
        </w:rPr>
        <w:t xml:space="preserve">Make sure the followings are pointing to the correct path and value in the config.ini</w:t>
      </w:r>
    </w:p>
    <w:p w:rsidR="00D95DD7" w:rsidRDefault="00F96ECC">
      <w:pPr>
        <w:ind w:left="720"/>
        <w:rPr>
          <w:rFonts w:ascii="Calibri" w:eastAsia="SimSun" w:hAnsi="Calibri" w:cs="Calibri"/>
          <w:lang w:eastAsia="zh-CN"/>
        </w:rPr>
      </w:pPr>
      <w:r>
        <w:rPr>
          <w:rFonts w:ascii="Calibri" w:eastAsia="SimSun" w:hAnsi="Calibri" w:cs="Calibri"/>
          <w:lang w:eastAsia="zh-CN"/>
        </w:rPr>
        <w:t xml:space="preserve">Make sure the </w:t>
      </w:r>
      <w:proofErr w:type="spellStart"/>
      <w:r>
        <w:rPr>
          <w:rFonts w:ascii="Calibri" w:eastAsia="SimSun" w:hAnsi="Calibri" w:cs="Calibri"/>
          <w:lang w:eastAsia="zh-CN"/>
        </w:rPr>
        <w:t xml:space="preserve">DBServer</w:t>
      </w:r>
      <w:proofErr w:type="spellEnd"/>
      <w:r>
        <w:rPr>
          <w:rFonts w:ascii="Calibri" w:eastAsia="SimSun" w:hAnsi="Calibri" w:cs="Calibri"/>
          <w:lang w:eastAsia="zh-CN"/>
        </w:rPr>
        <w:t xml:space="preserve"> is equal to the “name of your computer”/SQLEXPRESS, you can find this information from SQL Server Management Studio’s connection screen.</w:t>
      </w:r>
    </w:p>
    <w:p w:rsidR="00D95DD7" w:rsidRDefault="00F96ECC">
      <w:pPr>
        <w:tabs>
          <w:tab w:val="left" w:pos="700"/>
        </w:tabs>
        <w:rPr>
          <w:rFonts w:eastAsia="SimSun"/>
          <w:sz w:val="20"/>
          <w:szCs w:val="20"/>
          <w:lang w:eastAsia="zh-CN"/>
        </w:rPr>
      </w:pPr>
      <w:r>
        <w:rPr>
          <w:rFonts w:eastAsia="SimSun"/>
          <w:sz w:val="20"/>
          <w:szCs w:val="20"/>
          <w:lang w:eastAsia="zh-CN"/>
        </w:rPr>
        <w:tab/>
      </w:r>
      <w:r>
        <w:rPr>
          <w:noProof/>
        </w:rPr>
        <w:drawing>
          <wp:inline distT="0" distB="0" distL="19050" distR="0">
            <wp:extent cx="2860675" cy="2164715"/>
            <wp:effectExtent l="0" t="0" r="0" b="0"/>
            <wp:docPr id="215" name="Image8" descr="C:\Users\LP0001\AppData\Local\LINE\Cache\tmp\15415697049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Image8" descr="C:\Users\LP0001\AppData\Local\LINE\Cache\tmp\1541569704908.jpg"/>
                    <pic:cNvPicPr>
                      <a:picLocks noChangeAspect="1" noChangeArrowheads="1"/>
                    </pic:cNvPicPr>
                  </pic:nvPicPr>
                  <pic:blipFill>
                    <a:blip r:embed="rId130"/>
                    <a:stretch>
                      <a:fillRect/>
                    </a:stretch>
                  </pic:blipFill>
                  <pic:spPr bwMode="auto">
                    <a:xfrm>
                      <a:off x="0" y="0"/>
                      <a:ext cx="2860675" cy="2164715"/>
                    </a:xfrm>
                    <a:prstGeom prst="rect">
                      <a:avLst/>
                    </a:prstGeom>
                  </pic:spPr>
                </pic:pic>
              </a:graphicData>
            </a:graphic>
          </wp:inline>
        </w:drawing>
      </w:r>
    </w:p>
    <w:p w:rsidR="00D95DD7" w:rsidRDefault="00F96ECC">
      <w:pPr>
        <w:rPr>
          <w:ins w:id="686" w:author="Tom-v3" w:date="2019-05-15T14:43:00Z"/>
          <w:rFonts w:ascii="Cambria" w:eastAsia="SimSun" w:hAnsi="Cambria" w:cs="Cambria"/>
          <w:b/>
          <w:bCs/>
          <w:color w:val="365F91"/>
          <w:sz w:val="40"/>
          <w:szCs w:val="40"/>
          <w:lang w:eastAsia="zh-CN"/>
        </w:rPr>
      </w:pPr>
      <w:r>
        <w:rPr>
          <w:noProof/>
        </w:rPr>
        <w:drawing>
          <wp:inline distT="0" distB="0" distL="0" distR="0">
            <wp:extent cx="3780155" cy="3085465"/>
            <wp:effectExtent l="0" t="0" r="0" b="0"/>
            <wp:docPr id="217" name="圖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圖片 197"/>
                    <pic:cNvPicPr>
                      <a:picLocks noChangeAspect="1" noChangeArrowheads="1"/>
                    </pic:cNvPicPr>
                  </pic:nvPicPr>
                  <pic:blipFill>
                    <a:blip r:embed="rId165"/>
                    <a:stretch>
                      <a:fillRect/>
                    </a:stretch>
                  </pic:blipFill>
                  <pic:spPr bwMode="auto">
                    <a:xfrm>
                      <a:off x="0" y="0"/>
                      <a:ext cx="3780155" cy="3085465"/>
                    </a:xfrm>
                    <a:prstGeom prst="rect">
                      <a:avLst/>
                    </a:prstGeom>
                  </pic:spPr>
                </pic:pic>
              </a:graphicData>
            </a:graphic>
          </wp:inline>
        </w:drawing>
      </w:r>
      <w:r>
        <w:rPr>
          <w:noProof/>
        </w:rPr>
        <mc:AlternateContent>
          <mc:Choice Requires="wps">
            <w:drawing>
              <wp:anchor distT="0" distB="0" distL="0" distR="0" simplePos="0" relativeHeight="195" behindDoc="0" locked="0" layoutInCell="1" allowOverlap="1" wp14:anchorId="2E2D4EF9">
                <wp:simplePos x="0" y="0"/>
                <wp:positionH relativeFrom="column">
                  <wp:posOffset>-82550</wp:posOffset>
                </wp:positionH>
                <wp:positionV relativeFrom="paragraph">
                  <wp:posOffset>565150</wp:posOffset>
                </wp:positionV>
                <wp:extent cx="2448560" cy="867410"/>
                <wp:effectExtent l="12700" t="12700" r="15875" b="15875"/>
                <wp:wrapNone/>
                <wp:docPr id="216" name="AutoShape 31"/>
                <wp:cNvGraphicFramePr/>
                <a:graphic xmlns:a="http://schemas.openxmlformats.org/drawingml/2006/main">
                  <a:graphicData uri="http://schemas.microsoft.com/office/word/2010/wordprocessingShape">
                    <wps:wsp>
                      <wps:cNvSpPr/>
                      <wps:spPr>
                        <a:xfrm>
                          <a:off x="0" y="0"/>
                          <a:ext cx="2448000" cy="866880"/>
                        </a:xfrm>
                        <a:prstGeom prst="roundRect">
                          <a:avLst>
                            <a:gd name="adj" fmla="val 16667"/>
                          </a:avLst>
                        </a:prstGeom>
                        <a:noFill/>
                        <a:ln w="19080">
                          <a:solidFill>
                            <a:srgbClr val="FF0000"/>
                          </a:solidFill>
                          <a:round/>
                        </a:ln>
                      </wps:spPr>
                      <wps:style>
                        <a:lnRef idx="0">
                          <a:scrgbClr r="0" g="0" b="0"/>
                        </a:lnRef>
                        <a:fillRef idx="0">
                          <a:scrgbClr r="0" g="0" b="0"/>
                        </a:fillRef>
                        <a:effectRef idx="0">
                          <a:scrgbClr r="0" g="0" b="0"/>
                        </a:effectRef>
                        <a:fontRef idx="minor"/>
                      </wps:style>
                      <wps:bodyPr/>
                    </wps:wsp>
                  </a:graphicData>
                </a:graphic>
              </wp:anchor>
            </w:drawing>
          </mc:Choice>
          <mc:Fallback>
            <w:pict/>
          </mc:Fallback>
        </mc:AlternateContent>
      </w:r>
    </w:p>
    <w:p w:rsidR="00D95DD7" w:rsidRDefault="00D95DD7">
      <w:pPr>
        <w:rPr>
          <w:ins w:id="687" w:author="Tom-v3" w:date="2019-05-15T14:43:00Z"/>
          <w:rFonts w:ascii="Cambria" w:eastAsia="SimSun" w:hAnsi="Cambria" w:cs="Cambria"/>
          <w:b/>
          <w:bCs/>
          <w:color w:val="365F91"/>
          <w:sz w:val="40"/>
          <w:szCs w:val="40"/>
          <w:lang w:eastAsia="zh-CN"/>
        </w:rPr>
      </w:pPr>
    </w:p>
    <w:p w:rsidR="00D95DD7" w:rsidRDefault="00F96ECC">
      <w:pPr>
        <w:rPr>
          <w:del w:id="688" w:author="Tom-v3" w:date="2019-05-15T14:43:00Z"/>
          <w:rFonts w:ascii="Cambria" w:eastAsia="SimSun" w:hAnsi="Cambria" w:cs="Cambria"/>
          <w:b/>
          <w:bCs/>
          <w:color w:val="365F91"/>
          <w:sz w:val="40"/>
          <w:szCs w:val="40"/>
          <w:lang w:eastAsia="zh-CN"/>
        </w:rPr>
      </w:pPr>
      <w:r>
        <w:rPr>
          <w:noProof/>
        </w:rPr>
        <w:drawing>
          <wp:inline distT="0" distB="0" distL="19050" distR="1905">
            <wp:extent cx="5045710" cy="2999740"/>
            <wp:effectExtent l="0" t="0" r="0" b="0"/>
            <wp:docPr id="219" name="Image9" descr="C:\Users\SIT\AppData\Local\LINE\Cache\tmp\15565953136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Image9" descr="C:\Users\SIT\AppData\Local\LINE\Cache\tmp\1556595313646.jpg"/>
                    <pic:cNvPicPr>
                      <a:picLocks noChangeAspect="1" noChangeArrowheads="1"/>
                    </pic:cNvPicPr>
                  </pic:nvPicPr>
                  <pic:blipFill>
                    <a:blip r:embed="rId166"/>
                    <a:stretch>
                      <a:fillRect/>
                    </a:stretch>
                  </pic:blipFill>
                  <pic:spPr bwMode="auto">
                    <a:xfrm>
                      <a:off x="0" y="0"/>
                      <a:ext cx="5045710" cy="2999740"/>
                    </a:xfrm>
                    <a:prstGeom prst="rect">
                      <a:avLst/>
                    </a:prstGeom>
                  </pic:spPr>
                </pic:pic>
              </a:graphicData>
            </a:graphic>
          </wp:inline>
        </w:drawing>
      </w:r>
      <w:r>
        <w:rPr>
          <w:noProof/>
        </w:rPr>
        <mc:AlternateContent>
          <mc:Choice Requires="wps">
            <w:drawing>
              <wp:anchor distT="0" distB="0" distL="0" distR="0" simplePos="0" relativeHeight="186" behindDoc="0" locked="0" layoutInCell="1" allowOverlap="1">
                <wp:simplePos x="0" y="0"/>
                <wp:positionH relativeFrom="column">
                  <wp:posOffset>80645</wp:posOffset>
                </wp:positionH>
                <wp:positionV relativeFrom="paragraph">
                  <wp:posOffset>428625</wp:posOffset>
                </wp:positionV>
                <wp:extent cx="4763135" cy="644525"/>
                <wp:effectExtent l="13970" t="9525" r="14605" b="13335"/>
                <wp:wrapNone/>
                <wp:docPr id="218" name="Rectangle 21"/>
                <wp:cNvGraphicFramePr/>
                <a:graphic xmlns:a="http://schemas.openxmlformats.org/drawingml/2006/main">
                  <a:graphicData uri="http://schemas.microsoft.com/office/word/2010/wordprocessingShape">
                    <wps:wsp>
                      <wps:cNvSpPr/>
                      <wps:spPr>
                        <a:xfrm>
                          <a:off x="0" y="0"/>
                          <a:ext cx="4762440" cy="644040"/>
                        </a:xfrm>
                        <a:prstGeom prst="rect">
                          <a:avLst/>
                        </a:prstGeom>
                        <a:noFill/>
                        <a:ln w="19080">
                          <a:solidFill>
                            <a:srgbClr val="FF0000"/>
                          </a:solidFill>
                          <a:miter/>
                        </a:ln>
                      </wps:spPr>
                      <wps:style>
                        <a:lnRef idx="0">
                          <a:scrgbClr r="0" g="0" b="0"/>
                        </a:lnRef>
                        <a:fillRef idx="0">
                          <a:scrgbClr r="0" g="0" b="0"/>
                        </a:fillRef>
                        <a:effectRef idx="0">
                          <a:scrgbClr r="0" g="0" b="0"/>
                        </a:effectRef>
                        <a:fontRef idx="minor"/>
                      </wps:style>
                      <wps:bodyPr/>
                    </wps:wsp>
                  </a:graphicData>
                </a:graphic>
              </wp:anchor>
            </w:drawing>
          </mc:Choice>
          <mc:Fallback>
            <w:pict>
              <v:rect id="shape_0" ID="Rectangle 21" stroked="t" style="position:absolute;margin-left:6.35pt;margin-top:33.75pt;width:374.95pt;height:50.65pt">
                <w10:wrap type="none"/>
                <v:fill o:detectmouseclick="t" on="false"/>
                <v:stroke color="red" weight="19080" joinstyle="miter" endcap="flat"/>
              </v:rect>
            </w:pict>
          </mc:Fallback>
        </mc:AlternateContent>
      </w:r>
    </w:p>
    <w:p w:rsidR="00D95DD7" w:rsidRDefault="00F96ECC">
      <w:pPr>
        <w:tabs>
          <w:tab w:val="left" w:pos="700"/>
        </w:tabs>
        <w:spacing w:line="283" w:lineRule="auto"/>
        <w:ind w:left="720" w:hanging="719"/>
        <w:rPr>
          <w:sz w:val="20"/>
          <w:szCs w:val="20"/>
        </w:rPr>
      </w:pPr>
      <w:r>
        <w:rPr>
          <w:rFonts w:ascii="Calibri" w:eastAsia="SimSun" w:hAnsi="Calibri" w:cs="Calibri"/>
          <w:lang w:eastAsia="zh-CN"/>
        </w:rPr>
        <w:t xml:space="preserve">1</w:t>
      </w:r>
      <w:r>
        <w:rPr>
          <w:rFonts w:ascii="Calibri" w:hAnsi="Calibri" w:cs="Calibri"/>
        </w:rPr>
        <w:t xml:space="preserve">5</w:t>
      </w:r>
      <w:r>
        <w:rPr>
          <w:rFonts w:ascii="Calibri" w:eastAsia="SimSun" w:hAnsi="Calibri" w:cs="Calibri"/>
          <w:lang w:eastAsia="zh-CN"/>
        </w:rPr>
        <w:t xml:space="preserve">.3</w:t>
      </w:r>
      <w:r>
        <w:rPr>
          <w:rFonts w:ascii="Calibri" w:eastAsia="新細明體" w:hAnsi="Calibri" w:cs="Calibri"/>
          <w:lang w:eastAsia="zh-CN"/>
        </w:rPr>
        <w:tab/>
      </w:r>
      <w:r>
        <w:rPr>
          <w:rFonts w:ascii="Calibri" w:eastAsia="SimSun" w:hAnsi="Calibri" w:cs="Calibri"/>
          <w:lang w:eastAsia="zh-CN"/>
        </w:rPr>
        <w:t xml:space="preserve">Open Command Prompt as </w:t>
      </w:r>
      <w:r>
        <w:rPr>
          <w:rFonts w:ascii="Calibri" w:eastAsia="SimSun" w:hAnsi="Calibri" w:cs="Calibri"/>
          <w:b/>
          <w:lang w:eastAsia="zh-CN"/>
        </w:rPr>
        <w:t xml:space="preserve">administrator</w:t>
      </w:r>
      <w:r>
        <w:rPr>
          <w:rFonts w:ascii="Calibri" w:eastAsia="SimSun" w:hAnsi="Calibri" w:cs="Calibri"/>
          <w:lang w:eastAsia="zh-CN"/>
        </w:rPr>
        <w:t xml:space="preserve"> in order to register DIKO</w:t>
      </w:r>
      <w:r>
        <w:rPr>
          <w:rFonts w:ascii="Calibri" w:hAnsi="Calibri" w:cs="Calibri"/>
        </w:rPr>
        <w:t xml:space="preserve"> </w:t>
      </w:r>
      <w:r>
        <w:rPr>
          <w:rFonts w:ascii="Calibri" w:eastAsia="SimSun" w:hAnsi="Calibri" w:cs="Calibri"/>
          <w:sz w:val="21"/>
          <w:szCs w:val="21"/>
          <w:lang w:eastAsia="zh-CN"/>
        </w:rPr>
        <w:t xml:space="preserve">Sync</w:t>
      </w:r>
      <w:r>
        <w:rPr>
          <w:rFonts w:ascii="Calibri" w:hAnsi="Calibri" w:cs="Calibri"/>
          <w:sz w:val="21"/>
          <w:szCs w:val="21"/>
        </w:rPr>
        <w:t xml:space="preserve"> </w:t>
      </w:r>
      <w:r>
        <w:rPr>
          <w:rFonts w:ascii="Calibri" w:eastAsia="SimSun" w:hAnsi="Calibri" w:cs="Calibri"/>
          <w:sz w:val="21"/>
          <w:szCs w:val="21"/>
          <w:lang w:eastAsia="zh-CN"/>
        </w:rPr>
        <w:t xml:space="preserve">Folder</w:t>
      </w:r>
      <w:r>
        <w:rPr>
          <w:rFonts w:ascii="Calibri" w:hAnsi="Calibri" w:cs="Calibri"/>
          <w:sz w:val="21"/>
          <w:szCs w:val="21"/>
        </w:rPr>
        <w:t xml:space="preserve"> </w:t>
      </w:r>
      <w:r>
        <w:rPr>
          <w:rFonts w:ascii="Calibri" w:eastAsia="SimSun" w:hAnsi="Calibri" w:cs="Calibri"/>
          <w:sz w:val="21"/>
          <w:szCs w:val="21"/>
          <w:lang w:eastAsia="zh-CN"/>
        </w:rPr>
        <w:t xml:space="preserve">Mass</w:t>
      </w:r>
      <w:r>
        <w:rPr>
          <w:rFonts w:ascii="Calibri" w:hAnsi="Calibri" w:cs="Calibri"/>
          <w:sz w:val="21"/>
          <w:szCs w:val="21"/>
        </w:rPr>
        <w:t xml:space="preserve"> Monitor</w:t>
      </w:r>
      <w:r>
        <w:rPr>
          <w:rFonts w:ascii="Calibri" w:eastAsia="SimSun" w:hAnsi="Calibri" w:cs="Calibri"/>
          <w:lang w:eastAsia="zh-CN"/>
        </w:rPr>
        <w:t xml:space="preserve"> service</w:t>
      </w:r>
    </w:p>
    <w:p w:rsidR="00D95DD7" w:rsidRDefault="00D95DD7">
      <w:pPr>
        <w:spacing w:line="179" w:lineRule="exact"/>
        <w:rPr>
          <w:del w:id="689" w:author="Tom-v3" w:date="2019-05-15T14:43:00Z"/>
          <w:sz w:val="20"/>
          <w:szCs w:val="20"/>
        </w:rPr>
      </w:pPr>
    </w:p>
    <w:p w:rsidR="00D95DD7" w:rsidRDefault="00D95DD7">
      <w:pPr>
        <w:tabs>
          <w:tab w:val="left" w:pos="700"/>
        </w:tabs>
        <w:spacing w:line="283" w:lineRule="auto"/>
        <w:ind w:left="720" w:right="1220" w:hanging="719"/>
        <w:rPr>
          <w:del w:id="690" w:author="Tom-v3" w:date="2019-05-15T14:43:00Z"/>
          <w:rFonts w:ascii="Calibri" w:eastAsia="SimSun" w:hAnsi="Calibri" w:cs="Calibri"/>
          <w:lang w:eastAsia="zh-CN"/>
        </w:rPr>
      </w:pPr>
    </w:p>
    <w:p w:rsidR="00D95DD7" w:rsidRDefault="00F96ECC">
      <w:pPr>
        <w:tabs>
          <w:tab w:val="left" w:pos="700"/>
        </w:tabs>
        <w:spacing w:line="283" w:lineRule="auto"/>
        <w:ind w:left="720" w:right="1220" w:hanging="719"/>
        <w:rPr>
          <w:sz w:val="20"/>
          <w:szCs w:val="20"/>
        </w:rPr>
      </w:pPr>
      <w:r>
        <w:rPr>
          <w:rFonts w:ascii="Calibri" w:eastAsia="SimSun" w:hAnsi="Calibri" w:cs="Calibri"/>
          <w:lang w:eastAsia="zh-CN"/>
        </w:rPr>
        <w:t xml:space="preserve">1</w:t>
      </w:r>
      <w:r>
        <w:rPr>
          <w:rFonts w:ascii="Calibri" w:hAnsi="Calibri" w:cs="Calibri"/>
        </w:rPr>
        <w:t xml:space="preserve">5</w:t>
      </w:r>
      <w:r>
        <w:rPr>
          <w:rFonts w:ascii="Calibri" w:eastAsia="SimSun" w:hAnsi="Calibri" w:cs="Calibri"/>
          <w:lang w:eastAsia="zh-CN"/>
        </w:rPr>
        <w:t xml:space="preserve">.4</w:t>
      </w:r>
      <w:r>
        <w:rPr>
          <w:rFonts w:ascii="Calibri" w:eastAsia="新細明體" w:hAnsi="Calibri" w:cs="Calibri"/>
          <w:lang w:eastAsia="zh-CN"/>
        </w:rPr>
        <w:tab/>
      </w:r>
      <w:r>
        <w:rPr>
          <w:rFonts w:ascii="Calibri" w:eastAsia="SimSun" w:hAnsi="Calibri" w:cs="Calibri"/>
          <w:lang w:eastAsia="zh-CN"/>
        </w:rPr>
        <w:t xml:space="preserve">Input </w:t>
      </w:r>
      <w:r>
        <w:rPr>
          <w:rFonts w:ascii="Calibri" w:eastAsia="SimSun" w:hAnsi="Calibri" w:cs="Calibri"/>
          <w:b/>
          <w:bCs/>
          <w:u w:val="single"/>
          <w:lang w:eastAsia="zh-CN"/>
        </w:rPr>
        <w:t xml:space="preserve">cd C:\DIKO\SyncFolderMass</w:t>
      </w:r>
      <w:r>
        <w:rPr>
          <w:rFonts w:ascii="Calibri" w:eastAsia="SimSun" w:hAnsi="Calibri" w:cs="Calibri"/>
          <w:lang w:eastAsia="zh-CN"/>
        </w:rPr>
        <w:t xml:space="preserve"> and press Enter key to change the current directory to C:\DIKO\SyncFolderMass.</w:t>
      </w:r>
    </w:p>
    <w:p w:rsidR="00D95DD7" w:rsidRDefault="00F96ECC">
      <w:pPr>
        <w:rPr>
          <w:rFonts w:ascii="Cambria" w:eastAsia="SimSun" w:hAnsi="Cambria" w:cs="Cambria"/>
          <w:b/>
          <w:bCs/>
          <w:color w:val="365F91"/>
          <w:sz w:val="40"/>
          <w:szCs w:val="40"/>
          <w:lang w:eastAsia="zh-CN"/>
        </w:rPr>
      </w:pPr>
      <w:r>
        <w:rPr>
          <w:noProof/>
        </w:rPr>
        <mc:AlternateContent>
          <mc:Choice Requires="wps">
            <w:drawing>
              <wp:anchor distT="0" distB="0" distL="0" distR="0" simplePos="0" relativeHeight="187" behindDoc="0" locked="0" layoutInCell="1" allowOverlap="1">
                <wp:simplePos x="0" y="0"/>
                <wp:positionH relativeFrom="column">
                  <wp:posOffset>1522730</wp:posOffset>
                </wp:positionH>
                <wp:positionV relativeFrom="paragraph">
                  <wp:posOffset>494665</wp:posOffset>
                </wp:positionV>
                <wp:extent cx="1740535" cy="184785"/>
                <wp:effectExtent l="17780" t="18415" r="13970" b="16510"/>
                <wp:wrapNone/>
                <wp:docPr id="220" name="Rectangle 23"/>
                <wp:cNvGraphicFramePr/>
                <a:graphic xmlns:a="http://schemas.openxmlformats.org/drawingml/2006/main">
                  <a:graphicData uri="http://schemas.microsoft.com/office/word/2010/wordprocessingShape">
                    <wps:wsp>
                      <wps:cNvSpPr/>
                      <wps:spPr>
                        <a:xfrm>
                          <a:off x="0" y="0"/>
                          <a:ext cx="1739880" cy="184320"/>
                        </a:xfrm>
                        <a:prstGeom prst="rect">
                          <a:avLst/>
                        </a:prstGeom>
                        <a:noFill/>
                        <a:ln w="19080">
                          <a:solidFill>
                            <a:srgbClr val="FF0000"/>
                          </a:solidFill>
                          <a:miter/>
                        </a:ln>
                      </wps:spPr>
                      <wps:style>
                        <a:lnRef idx="0">
                          <a:scrgbClr r="0" g="0" b="0"/>
                        </a:lnRef>
                        <a:fillRef idx="0">
                          <a:scrgbClr r="0" g="0" b="0"/>
                        </a:fillRef>
                        <a:effectRef idx="0">
                          <a:scrgbClr r="0" g="0" b="0"/>
                        </a:effectRef>
                        <a:fontRef idx="minor"/>
                      </wps:style>
                      <wps:bodyPr/>
                    </wps:wsp>
                  </a:graphicData>
                </a:graphic>
              </wp:anchor>
            </w:drawing>
          </mc:Choice>
          <mc:Fallback>
            <w:pict>
              <v:rect id="shape_0" ID="Rectangle 23" stroked="t" style="position:absolute;margin-left:119.9pt;margin-top:38.95pt;width:136.95pt;height:14.45pt">
                <w10:wrap type="none"/>
                <v:fill o:detectmouseclick="t" on="false"/>
                <v:stroke color="red" weight="19080" joinstyle="miter" endcap="flat"/>
              </v:rect>
            </w:pict>
          </mc:Fallback>
        </mc:AlternateContent>
      </w:r>
      <w:r>
        <w:t xml:space="preserve"> </w:t>
      </w:r>
      <w:r>
        <w:rPr>
          <w:noProof/>
        </w:rPr>
        <w:drawing>
          <wp:inline distT="0" distB="0" distL="19050" distR="3175">
            <wp:extent cx="5387975" cy="1407795"/>
            <wp:effectExtent l="0" t="0" r="0" b="0"/>
            <wp:docPr id="221" name="Image10" descr="C:\Users\SIT\AppData\Local\LINE\Cache\tmp\15565954931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Image10" descr="C:\Users\SIT\AppData\Local\LINE\Cache\tmp\1556595493152.jpg"/>
                    <pic:cNvPicPr>
                      <a:picLocks noChangeAspect="1" noChangeArrowheads="1"/>
                    </pic:cNvPicPr>
                  </pic:nvPicPr>
                  <pic:blipFill>
                    <a:blip r:embed="rId167"/>
                    <a:stretch>
                      <a:fillRect/>
                    </a:stretch>
                  </pic:blipFill>
                  <pic:spPr bwMode="auto">
                    <a:xfrm>
                      <a:off x="0" y="0"/>
                      <a:ext cx="5387975" cy="1407795"/>
                    </a:xfrm>
                    <a:prstGeom prst="rect">
                      <a:avLst/>
                    </a:prstGeom>
                  </pic:spPr>
                </pic:pic>
              </a:graphicData>
            </a:graphic>
          </wp:inline>
        </w:drawing>
      </w:r>
    </w:p>
    <w:p w:rsidR="00D95DD7" w:rsidRDefault="00F96ECC">
      <w:pPr>
        <w:tabs>
          <w:tab w:val="left" w:pos="700"/>
        </w:tabs>
        <w:rPr>
          <w:rFonts w:ascii="Calibri" w:eastAsia="SimSun" w:hAnsi="Calibri" w:cs="Calibri"/>
          <w:lang w:eastAsia="zh-CN"/>
        </w:rPr>
      </w:pPr>
      <w:r>
        <w:rPr>
          <w:rFonts w:ascii="Calibri" w:eastAsia="SimSun" w:hAnsi="Calibri" w:cs="Calibri"/>
          <w:lang w:eastAsia="zh-CN"/>
        </w:rPr>
        <w:t xml:space="preserve">1</w:t>
      </w:r>
      <w:r>
        <w:rPr>
          <w:rFonts w:ascii="Calibri" w:hAnsi="Calibri" w:cs="Calibri"/>
        </w:rPr>
        <w:t xml:space="preserve">5</w:t>
      </w:r>
      <w:r>
        <w:rPr>
          <w:rFonts w:ascii="Calibri" w:eastAsia="SimSun" w:hAnsi="Calibri" w:cs="Calibri"/>
          <w:lang w:eastAsia="zh-CN"/>
        </w:rPr>
        <w:t xml:space="preserve">.5</w:t>
      </w:r>
      <w:r>
        <w:rPr>
          <w:rFonts w:ascii="Calibri" w:eastAsia="新細明體" w:hAnsi="Calibri" w:cs="Calibri"/>
          <w:lang w:eastAsia="zh-CN"/>
        </w:rPr>
        <w:tab/>
      </w:r>
      <w:r>
        <w:rPr>
          <w:rFonts w:ascii="Calibri" w:eastAsia="SimSun" w:hAnsi="Calibri" w:cs="Calibri"/>
          <w:lang w:eastAsia="zh-CN"/>
        </w:rPr>
        <w:t xml:space="preserve">Input </w:t>
      </w:r>
      <w:r>
        <w:rPr>
          <w:rFonts w:ascii="Calibri" w:eastAsia="SimSun" w:hAnsi="Calibri" w:cs="Calibri"/>
          <w:b/>
          <w:bCs/>
          <w:u w:val="single"/>
          <w:lang w:eastAsia="zh-CN"/>
        </w:rPr>
        <w:t xml:space="preserve">"Register DIKOEmailCapturingPro.bat"</w:t>
      </w:r>
      <w:r>
        <w:rPr>
          <w:rFonts w:ascii="Calibri" w:eastAsia="SimSun" w:hAnsi="Calibri" w:cs="Calibri"/>
          <w:lang w:eastAsia="zh-CN"/>
        </w:rPr>
        <w:t xml:space="preserve"> and press Enter key to run the installation program.</w:t>
      </w:r>
    </w:p>
    <w:p w:rsidR="00D95DD7" w:rsidRDefault="00F96ECC">
      <w:pPr>
        <w:tabs>
          <w:tab w:val="left" w:pos="700"/>
        </w:tabs>
      </w:pPr>
      <w:r>
        <w:rPr>
          <w:noProof/>
        </w:rPr>
        <mc:AlternateContent>
          <mc:Choice Requires="wps">
            <w:drawing>
              <wp:anchor distT="0" distB="0" distL="0" distR="0" simplePos="0" relativeHeight="188" behindDoc="0" locked="0" layoutInCell="1" allowOverlap="1">
                <wp:simplePos x="0" y="0"/>
                <wp:positionH relativeFrom="column">
                  <wp:posOffset>1721485</wp:posOffset>
                </wp:positionH>
                <wp:positionV relativeFrom="paragraph">
                  <wp:posOffset>740410</wp:posOffset>
                </wp:positionV>
                <wp:extent cx="2383155" cy="215265"/>
                <wp:effectExtent l="16510" t="16510" r="10795" b="16510"/>
                <wp:wrapNone/>
                <wp:docPr id="222" name="Rectangle 24"/>
                <wp:cNvGraphicFramePr/>
                <a:graphic xmlns:a="http://schemas.openxmlformats.org/drawingml/2006/main">
                  <a:graphicData uri="http://schemas.microsoft.com/office/word/2010/wordprocessingShape">
                    <wps:wsp>
                      <wps:cNvSpPr/>
                      <wps:spPr>
                        <a:xfrm>
                          <a:off x="0" y="0"/>
                          <a:ext cx="2382480" cy="214560"/>
                        </a:xfrm>
                        <a:prstGeom prst="rect">
                          <a:avLst/>
                        </a:prstGeom>
                        <a:noFill/>
                        <a:ln w="19080">
                          <a:solidFill>
                            <a:srgbClr val="FF0000"/>
                          </a:solidFill>
                          <a:miter/>
                        </a:ln>
                      </wps:spPr>
                      <wps:style>
                        <a:lnRef idx="0">
                          <a:scrgbClr r="0" g="0" b="0"/>
                        </a:lnRef>
                        <a:fillRef idx="0">
                          <a:scrgbClr r="0" g="0" b="0"/>
                        </a:fillRef>
                        <a:effectRef idx="0">
                          <a:scrgbClr r="0" g="0" b="0"/>
                        </a:effectRef>
                        <a:fontRef idx="minor"/>
                      </wps:style>
                      <wps:bodyPr/>
                    </wps:wsp>
                  </a:graphicData>
                </a:graphic>
              </wp:anchor>
            </w:drawing>
          </mc:Choice>
          <mc:Fallback>
            <w:pict>
              <v:rect id="shape_0" ID="Rectangle 24" stroked="t" style="position:absolute;margin-left:135.55pt;margin-top:58.3pt;width:187.55pt;height:16.85pt">
                <w10:wrap type="none"/>
                <v:fill o:detectmouseclick="t" on="false"/>
                <v:stroke color="red" weight="19080" joinstyle="miter" endcap="flat"/>
              </v:rect>
            </w:pict>
          </mc:Fallback>
        </mc:AlternateContent>
      </w:r>
      <w:r>
        <w:t xml:space="preserve"> </w:t>
      </w:r>
      <w:r>
        <w:rPr>
          <w:noProof/>
        </w:rPr>
        <w:drawing>
          <wp:inline distT="0" distB="0" distL="19050" distR="8890">
            <wp:extent cx="5896610" cy="1416050"/>
            <wp:effectExtent l="0" t="0" r="0" b="0"/>
            <wp:docPr id="223" name="Image11" descr="C:\Users\SIT\AppData\Local\LINE\Cache\tmp\15565955878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Image11" descr="C:\Users\SIT\AppData\Local\LINE\Cache\tmp\1556595587845.jpg"/>
                    <pic:cNvPicPr>
                      <a:picLocks noChangeAspect="1" noChangeArrowheads="1"/>
                    </pic:cNvPicPr>
                  </pic:nvPicPr>
                  <pic:blipFill>
                    <a:blip r:embed="rId168"/>
                    <a:stretch>
                      <a:fillRect/>
                    </a:stretch>
                  </pic:blipFill>
                  <pic:spPr bwMode="auto">
                    <a:xfrm>
                      <a:off x="0" y="0"/>
                      <a:ext cx="5896610" cy="1416050"/>
                    </a:xfrm>
                    <a:prstGeom prst="rect">
                      <a:avLst/>
                    </a:prstGeom>
                  </pic:spPr>
                </pic:pic>
              </a:graphicData>
            </a:graphic>
          </wp:inline>
        </w:drawing>
      </w:r>
    </w:p>
    <w:p w:rsidR="00D95DD7" w:rsidRDefault="00D95DD7">
      <w:pPr>
        <w:tabs>
          <w:tab w:val="left" w:pos="700"/>
        </w:tabs>
        <w:rPr>
          <w:ins w:id="691" w:author="Tom-v3" w:date="2019-05-15T14:43:00Z"/>
          <w:sz w:val="20"/>
          <w:szCs w:val="20"/>
        </w:rPr>
      </w:pPr>
    </w:p>
    <w:p w:rsidR="00D95DD7" w:rsidRDefault="00F96ECC">
      <w:pPr>
        <w:tabs>
          <w:tab w:val="left" w:pos="700"/>
        </w:tabs>
        <w:rPr>
          <w:rFonts w:eastAsia="SimSun"/>
          <w:sz w:val="20"/>
          <w:szCs w:val="20"/>
          <w:lang w:eastAsia="zh-CN"/>
        </w:rPr>
      </w:pPr>
      <w:r>
        <w:rPr>
          <w:rFonts w:ascii="Calibri" w:eastAsia="SimSun" w:hAnsi="Calibri" w:cs="Calibri"/>
          <w:lang w:eastAsia="zh-CN"/>
        </w:rPr>
        <w:t xml:space="preserve">1</w:t>
      </w:r>
      <w:r>
        <w:rPr>
          <w:rFonts w:ascii="Calibri" w:hAnsi="Calibri" w:cs="Calibri"/>
        </w:rPr>
        <w:t xml:space="preserve">5</w:t>
      </w:r>
      <w:r>
        <w:rPr>
          <w:rFonts w:ascii="Calibri" w:eastAsia="SimSun" w:hAnsi="Calibri" w:cs="Calibri"/>
          <w:lang w:eastAsia="zh-CN"/>
        </w:rPr>
        <w:t xml:space="preserve">.6</w:t>
      </w:r>
      <w:r>
        <w:rPr>
          <w:rFonts w:ascii="Calibri" w:eastAsia="新細明體" w:hAnsi="Calibri" w:cs="Calibri"/>
          <w:lang w:eastAsia="zh-CN"/>
        </w:rPr>
        <w:tab/>
      </w:r>
      <w:r>
        <w:rPr>
          <w:rFonts w:ascii="Calibri" w:eastAsia="SimSun" w:hAnsi="Calibri" w:cs="Calibri"/>
          <w:lang w:eastAsia="zh-CN"/>
        </w:rPr>
        <w:t xml:space="preserve">If the installation is succeeded, the screen will appear message of “The transacted install has completed”</w:t>
      </w:r>
    </w:p>
    <w:p w:rsidR="00D95DD7" w:rsidRDefault="00F96ECC">
      <w:pPr>
        <w:rPr>
          <w:rFonts w:ascii="Cambria" w:eastAsia="SimSun" w:hAnsi="Cambria" w:cs="Cambria"/>
          <w:b/>
          <w:bCs/>
          <w:color w:val="365F91"/>
          <w:sz w:val="40"/>
          <w:szCs w:val="40"/>
          <w:lang w:eastAsia="zh-CN"/>
        </w:rPr>
      </w:pPr>
      <w:r>
        <w:rPr>
          <w:noProof/>
        </w:rPr>
        <mc:AlternateContent>
          <mc:Choice Requires="wps">
            <w:drawing>
              <wp:anchor distT="0" distB="0" distL="0" distR="0" simplePos="0" relativeHeight="189" behindDoc="0" locked="0" layoutInCell="1" allowOverlap="1">
                <wp:simplePos x="0" y="0"/>
                <wp:positionH relativeFrom="column">
                  <wp:posOffset>142875</wp:posOffset>
                </wp:positionH>
                <wp:positionV relativeFrom="paragraph">
                  <wp:posOffset>2342515</wp:posOffset>
                </wp:positionV>
                <wp:extent cx="2864485" cy="406400"/>
                <wp:effectExtent l="9525" t="18415" r="12700" b="13970"/>
                <wp:wrapNone/>
                <wp:docPr id="224" name="Rectangle 25"/>
                <wp:cNvGraphicFramePr/>
                <a:graphic xmlns:a="http://schemas.openxmlformats.org/drawingml/2006/main">
                  <a:graphicData uri="http://schemas.microsoft.com/office/word/2010/wordprocessingShape">
                    <wps:wsp>
                      <wps:cNvSpPr/>
                      <wps:spPr>
                        <a:xfrm>
                          <a:off x="0" y="0"/>
                          <a:ext cx="2863800" cy="405720"/>
                        </a:xfrm>
                        <a:prstGeom prst="rect">
                          <a:avLst/>
                        </a:prstGeom>
                        <a:noFill/>
                        <a:ln w="19080">
                          <a:solidFill>
                            <a:srgbClr val="FF0000"/>
                          </a:solidFill>
                          <a:miter/>
                        </a:ln>
                      </wps:spPr>
                      <wps:style>
                        <a:lnRef idx="0">
                          <a:scrgbClr r="0" g="0" b="0"/>
                        </a:lnRef>
                        <a:fillRef idx="0">
                          <a:scrgbClr r="0" g="0" b="0"/>
                        </a:fillRef>
                        <a:effectRef idx="0">
                          <a:scrgbClr r="0" g="0" b="0"/>
                        </a:effectRef>
                        <a:fontRef idx="minor"/>
                      </wps:style>
                      <wps:bodyPr/>
                    </wps:wsp>
                  </a:graphicData>
                </a:graphic>
              </wp:anchor>
            </w:drawing>
          </mc:Choice>
          <mc:Fallback>
            <w:pict>
              <v:rect id="shape_0" ID="Rectangle 25" stroked="t" style="position:absolute;margin-left:11.25pt;margin-top:184.45pt;width:225.45pt;height:31.9pt">
                <w10:wrap type="none"/>
                <v:fill o:detectmouseclick="t" on="false"/>
                <v:stroke color="red" weight="19080" joinstyle="miter" endcap="flat"/>
              </v:rect>
            </w:pict>
          </mc:Fallback>
        </mc:AlternateContent>
      </w:r>
      <w:r>
        <w:t xml:space="preserve"> </w:t>
      </w:r>
      <w:r>
        <w:rPr>
          <w:noProof/>
        </w:rPr>
        <w:drawing>
          <wp:inline distT="0" distB="0" distL="19050" distR="0">
            <wp:extent cx="5928360" cy="2953385"/>
            <wp:effectExtent l="0" t="0" r="0" b="0"/>
            <wp:docPr id="225" name="Image12" descr="C:\Users\SIT\AppData\Local\LINE\Cache\tmp\15565956615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Image12" descr="C:\Users\SIT\AppData\Local\LINE\Cache\tmp\1556595661564.jpg"/>
                    <pic:cNvPicPr>
                      <a:picLocks noChangeAspect="1" noChangeArrowheads="1"/>
                    </pic:cNvPicPr>
                  </pic:nvPicPr>
                  <pic:blipFill>
                    <a:blip r:embed="rId169"/>
                    <a:stretch>
                      <a:fillRect/>
                    </a:stretch>
                  </pic:blipFill>
                  <pic:spPr bwMode="auto">
                    <a:xfrm>
                      <a:off x="0" y="0"/>
                      <a:ext cx="5928360" cy="2953385"/>
                    </a:xfrm>
                    <a:prstGeom prst="rect">
                      <a:avLst/>
                    </a:prstGeom>
                  </pic:spPr>
                </pic:pic>
              </a:graphicData>
            </a:graphic>
          </wp:inline>
        </w:drawing>
      </w:r>
    </w:p>
    <w:p w:rsidR="00D95DD7" w:rsidRDefault="00F96ECC">
      <w:pPr>
        <w:tabs>
          <w:tab w:val="left" w:pos="700"/>
        </w:tabs>
        <w:rPr>
          <w:rFonts w:ascii="Calibri" w:eastAsia="SimSun" w:hAnsi="Calibri" w:cs="Calibri"/>
          <w:lang w:eastAsia="zh-CN"/>
        </w:rPr>
      </w:pPr>
      <w:r>
        <w:rPr>
          <w:rFonts w:ascii="Calibri" w:eastAsia="SimSun" w:hAnsi="Calibri" w:cs="Calibri"/>
          <w:lang w:eastAsia="zh-CN"/>
        </w:rPr>
        <w:t xml:space="preserve">1</w:t>
      </w:r>
      <w:r>
        <w:rPr>
          <w:rFonts w:ascii="Calibri" w:hAnsi="Calibri" w:cs="Calibri"/>
        </w:rPr>
        <w:t xml:space="preserve">5</w:t>
      </w:r>
      <w:r>
        <w:rPr>
          <w:rFonts w:ascii="Calibri" w:eastAsia="SimSun" w:hAnsi="Calibri" w:cs="Calibri"/>
          <w:lang w:eastAsia="zh-CN"/>
        </w:rPr>
        <w:t xml:space="preserve">.7</w:t>
      </w:r>
      <w:r>
        <w:rPr>
          <w:rFonts w:ascii="Calibri" w:eastAsia="新細明體" w:hAnsi="Calibri" w:cs="Calibri"/>
          <w:lang w:eastAsia="zh-CN"/>
        </w:rPr>
        <w:tab/>
      </w:r>
      <w:r>
        <w:rPr>
          <w:rFonts w:ascii="Calibri" w:eastAsia="SimSun" w:hAnsi="Calibri" w:cs="Calibri"/>
          <w:lang w:eastAsia="zh-CN"/>
        </w:rPr>
        <w:t xml:space="preserve">Close the Command Prompt window.</w:t>
      </w:r>
    </w:p>
    <w:p w:rsidR="00D95DD7" w:rsidRDefault="00D95DD7">
      <w:pPr>
        <w:tabs>
          <w:tab w:val="left" w:pos="700"/>
        </w:tabs>
        <w:rPr>
          <w:sz w:val="20"/>
          <w:szCs w:val="20"/>
        </w:rPr>
      </w:pPr>
    </w:p>
    <w:p w:rsidR="00D95DD7" w:rsidRDefault="00F96ECC">
      <w:pPr>
        <w:tabs>
          <w:tab w:val="left" w:pos="700"/>
        </w:tabs>
        <w:rPr>
          <w:sz w:val="20"/>
          <w:szCs w:val="20"/>
        </w:rPr>
      </w:pPr>
      <w:r>
        <w:rPr>
          <w:rFonts w:ascii="Calibri" w:eastAsia="SimSun" w:hAnsi="Calibri" w:cs="Calibri"/>
          <w:lang w:eastAsia="zh-CN"/>
        </w:rPr>
        <w:t xml:space="preserve">1</w:t>
      </w:r>
      <w:r>
        <w:rPr>
          <w:rFonts w:ascii="Calibri" w:hAnsi="Calibri" w:cs="Calibri"/>
        </w:rPr>
        <w:t xml:space="preserve">5</w:t>
      </w:r>
      <w:r>
        <w:rPr>
          <w:rFonts w:ascii="Calibri" w:eastAsia="SimSun" w:hAnsi="Calibri" w:cs="Calibri"/>
          <w:lang w:eastAsia="zh-CN"/>
        </w:rPr>
        <w:t xml:space="preserve">.8</w:t>
      </w:r>
      <w:r>
        <w:rPr>
          <w:rFonts w:ascii="Calibri" w:eastAsia="新細明體" w:hAnsi="Calibri" w:cs="Calibri"/>
          <w:lang w:eastAsia="zh-CN"/>
        </w:rPr>
        <w:tab/>
      </w:r>
      <w:r>
        <w:rPr>
          <w:rFonts w:ascii="Calibri" w:eastAsia="SimSun" w:hAnsi="Calibri" w:cs="Calibri"/>
          <w:lang w:eastAsia="zh-CN"/>
        </w:rPr>
        <w:t xml:space="preserve">Search “Services” and Open “Services” interface.</w:t>
      </w:r>
    </w:p>
    <w:p w:rsidR="00D95DD7" w:rsidRDefault="00F96ECC">
      <w:pPr>
        <w:tabs>
          <w:tab w:val="left" w:pos="700"/>
        </w:tabs>
        <w:rPr>
          <w:rFonts w:ascii="Calibri" w:eastAsia="SimSun" w:hAnsi="Calibri" w:cs="Calibri"/>
          <w:lang w:eastAsia="zh-CN"/>
        </w:rPr>
      </w:pPr>
      <w:r>
        <w:rPr>
          <w:noProof/>
        </w:rPr>
        <w:drawing>
          <wp:anchor distT="0" distB="0" distL="0" distR="123190" simplePos="0" relativeHeight="169" behindDoc="0" locked="0" layoutInCell="1" allowOverlap="1">
            <wp:simplePos x="0" y="0"/>
            <wp:positionH relativeFrom="column">
              <wp:align>left</wp:align>
            </wp:positionH>
            <wp:positionV relativeFrom="paragraph">
              <wp:posOffset>635</wp:posOffset>
            </wp:positionV>
            <wp:extent cx="2239010" cy="1548765"/>
            <wp:effectExtent l="0" t="0" r="0" b="0"/>
            <wp:wrapSquare wrapText="bothSides"/>
            <wp:docPr id="226" name="Image13" descr="C:\Users\LP0001\AppData\Local\LINE\Cache\tmp\15415688789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Image13" descr="C:\Users\LP0001\AppData\Local\LINE\Cache\tmp\1541568878937.jpg"/>
                    <pic:cNvPicPr>
                      <a:picLocks noChangeAspect="1" noChangeArrowheads="1"/>
                    </pic:cNvPicPr>
                  </pic:nvPicPr>
                  <pic:blipFill>
                    <a:blip r:embed="rId160"/>
                    <a:stretch>
                      <a:fillRect/>
                    </a:stretch>
                  </pic:blipFill>
                  <pic:spPr bwMode="auto">
                    <a:xfrm>
                      <a:off x="0" y="0"/>
                      <a:ext cx="2239010" cy="1548765"/>
                    </a:xfrm>
                    <a:prstGeom prst="rect">
                      <a:avLst/>
                    </a:prstGeom>
                  </pic:spPr>
                </pic:pic>
              </a:graphicData>
            </a:graphic>
          </wp:anchor>
        </w:drawing>
      </w:r>
      <w:r>
        <w:rPr>
          <w:rFonts w:ascii="Cambria" w:eastAsia="SimSun" w:hAnsi="Cambria" w:cs="Cambria"/>
          <w:b/>
          <w:bCs/>
          <w:color w:val="365F91"/>
          <w:sz w:val="40"/>
          <w:szCs w:val="40"/>
          <w:lang w:eastAsia="zh-CN"/>
        </w:rPr>
        <w:br/>
      </w:r>
    </w:p>
    <w:p w:rsidR="00D95DD7" w:rsidRDefault="00D95DD7">
      <w:pPr>
        <w:tabs>
          <w:tab w:val="left" w:pos="700"/>
        </w:tabs>
        <w:rPr>
          <w:rFonts w:ascii="Calibri" w:eastAsia="SimSun" w:hAnsi="Calibri" w:cs="Calibri"/>
          <w:lang w:eastAsia="zh-CN"/>
        </w:rPr>
      </w:pPr>
    </w:p>
    <w:p w:rsidR="00D95DD7" w:rsidRDefault="00D95DD7">
      <w:pPr>
        <w:tabs>
          <w:tab w:val="left" w:pos="700"/>
        </w:tabs>
        <w:rPr>
          <w:rFonts w:ascii="Calibri" w:eastAsia="SimSun" w:hAnsi="Calibri" w:cs="Calibri"/>
          <w:lang w:eastAsia="zh-CN"/>
        </w:rPr>
      </w:pPr>
    </w:p>
    <w:p w:rsidR="00D95DD7" w:rsidRDefault="00F96ECC">
      <w:pPr>
        <w:tabs>
          <w:tab w:val="left" w:pos="700"/>
        </w:tabs>
        <w:rPr>
          <w:sz w:val="20"/>
          <w:szCs w:val="20"/>
        </w:rPr>
      </w:pPr>
      <w:r>
        <w:rPr>
          <w:rFonts w:ascii="Calibri" w:eastAsia="SimSun" w:hAnsi="Calibri" w:cs="Calibri"/>
          <w:lang w:eastAsia="zh-CN"/>
        </w:rPr>
        <w:t xml:space="preserve">1</w:t>
      </w:r>
      <w:r>
        <w:rPr>
          <w:rFonts w:ascii="Calibri" w:hAnsi="Calibri" w:cs="Calibri"/>
        </w:rPr>
        <w:t xml:space="preserve">5</w:t>
      </w:r>
      <w:r>
        <w:rPr>
          <w:rFonts w:ascii="Calibri" w:eastAsia="SimSun" w:hAnsi="Calibri" w:cs="Calibri"/>
          <w:lang w:eastAsia="zh-CN"/>
        </w:rPr>
        <w:t xml:space="preserve">.9</w:t>
      </w:r>
      <w:r>
        <w:rPr>
          <w:rFonts w:ascii="Calibri" w:eastAsia="新細明體" w:hAnsi="Calibri" w:cs="Calibri"/>
          <w:lang w:eastAsia="zh-CN"/>
        </w:rPr>
        <w:tab/>
      </w:r>
      <w:r>
        <w:rPr>
          <w:rFonts w:ascii="Calibri" w:eastAsia="SimSun" w:hAnsi="Calibri" w:cs="Calibri"/>
          <w:lang w:eastAsia="zh-CN"/>
        </w:rPr>
        <w:t xml:space="preserve">Right click on the DIKO </w:t>
      </w:r>
      <w:r>
        <w:rPr>
          <w:rFonts w:ascii="Calibri" w:hAnsi="Calibri" w:cs="Calibri"/>
        </w:rPr>
        <w:t xml:space="preserve">Sync Folder Mass Monitor</w:t>
      </w:r>
      <w:r>
        <w:rPr>
          <w:rFonts w:ascii="Calibri" w:eastAsia="SimSun" w:hAnsi="Calibri" w:cs="Calibri"/>
          <w:lang w:eastAsia="zh-CN"/>
        </w:rPr>
        <w:t xml:space="preserve"> and select Properties</w:t>
      </w:r>
    </w:p>
    <w:p w:rsidR="00D95DD7" w:rsidRDefault="00F96ECC">
      <w:pPr>
        <w:rPr>
          <w:rFonts w:ascii="Cambria" w:eastAsia="SimSun" w:hAnsi="Cambria" w:cs="Cambria"/>
          <w:b/>
          <w:bCs/>
          <w:color w:val="365F91"/>
          <w:sz w:val="40"/>
          <w:szCs w:val="40"/>
          <w:lang w:eastAsia="zh-CN"/>
        </w:rPr>
      </w:pPr>
      <w:r>
        <w:rPr>
          <w:noProof/>
        </w:rPr>
        <mc:AlternateContent>
          <mc:Choice Requires="wps">
            <w:drawing>
              <wp:anchor distT="0" distB="0" distL="0" distR="0" simplePos="0" relativeHeight="190" behindDoc="0" locked="0" layoutInCell="1" allowOverlap="1">
                <wp:simplePos x="0" y="0"/>
                <wp:positionH relativeFrom="column">
                  <wp:posOffset>2971800</wp:posOffset>
                </wp:positionH>
                <wp:positionV relativeFrom="paragraph">
                  <wp:posOffset>3077845</wp:posOffset>
                </wp:positionV>
                <wp:extent cx="839470" cy="164465"/>
                <wp:effectExtent l="9525" t="10795" r="18415" b="15875"/>
                <wp:wrapNone/>
                <wp:docPr id="227" name="Rectangle 26"/>
                <wp:cNvGraphicFramePr/>
                <a:graphic xmlns:a="http://schemas.openxmlformats.org/drawingml/2006/main">
                  <a:graphicData uri="http://schemas.microsoft.com/office/word/2010/wordprocessingShape">
                    <wps:wsp>
                      <wps:cNvSpPr/>
                      <wps:spPr>
                        <a:xfrm>
                          <a:off x="0" y="0"/>
                          <a:ext cx="838800" cy="163800"/>
                        </a:xfrm>
                        <a:prstGeom prst="rect">
                          <a:avLst/>
                        </a:prstGeom>
                        <a:noFill/>
                        <a:ln w="19080">
                          <a:solidFill>
                            <a:srgbClr val="FF0000"/>
                          </a:solidFill>
                          <a:miter/>
                        </a:ln>
                      </wps:spPr>
                      <wps:style>
                        <a:lnRef idx="0">
                          <a:scrgbClr r="0" g="0" b="0"/>
                        </a:lnRef>
                        <a:fillRef idx="0">
                          <a:scrgbClr r="0" g="0" b="0"/>
                        </a:fillRef>
                        <a:effectRef idx="0">
                          <a:scrgbClr r="0" g="0" b="0"/>
                        </a:effectRef>
                        <a:fontRef idx="minor"/>
                      </wps:style>
                      <wps:bodyPr/>
                    </wps:wsp>
                  </a:graphicData>
                </a:graphic>
              </wp:anchor>
            </w:drawing>
          </mc:Choice>
          <mc:Fallback>
            <w:pict>
              <v:rect id="shape_0" ID="Rectangle 26" stroked="t" style="position:absolute;margin-left:234pt;margin-top:242.35pt;width:66pt;height:12.85pt">
                <w10:wrap type="none"/>
                <v:fill o:detectmouseclick="t" on="false"/>
                <v:stroke color="red" weight="19080" joinstyle="miter" endcap="flat"/>
              </v:rect>
            </w:pict>
          </mc:Fallback>
        </mc:AlternateContent>
      </w:r>
      <w:r>
        <w:t xml:space="preserve"> </w:t>
      </w:r>
      <w:r>
        <w:rPr>
          <w:noProof/>
        </w:rPr>
        <w:drawing>
          <wp:inline distT="0" distB="0" distL="19050" distR="0">
            <wp:extent cx="5067300" cy="3554095"/>
            <wp:effectExtent l="0" t="0" r="0" b="0"/>
            <wp:docPr id="228" name="Image14" descr="C:\Users\SIT\AppData\Local\LINE\Cache\tmp\15565958741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Image14" descr="C:\Users\SIT\AppData\Local\LINE\Cache\tmp\1556595874147.jpg"/>
                    <pic:cNvPicPr>
                      <a:picLocks noChangeAspect="1" noChangeArrowheads="1"/>
                    </pic:cNvPicPr>
                  </pic:nvPicPr>
                  <pic:blipFill>
                    <a:blip r:embed="rId170"/>
                    <a:stretch>
                      <a:fillRect/>
                    </a:stretch>
                  </pic:blipFill>
                  <pic:spPr bwMode="auto">
                    <a:xfrm>
                      <a:off x="0" y="0"/>
                      <a:ext cx="5067300" cy="3554095"/>
                    </a:xfrm>
                    <a:prstGeom prst="rect">
                      <a:avLst/>
                    </a:prstGeom>
                  </pic:spPr>
                </pic:pic>
              </a:graphicData>
            </a:graphic>
          </wp:inline>
        </w:drawing>
      </w:r>
    </w:p>
    <w:p w:rsidR="00D95DD7" w:rsidRDefault="00F96ECC">
      <w:pPr>
        <w:tabs>
          <w:tab w:val="left" w:pos="700"/>
        </w:tabs>
        <w:rPr>
          <w:sz w:val="20"/>
          <w:szCs w:val="20"/>
        </w:rPr>
      </w:pPr>
      <w:r>
        <w:rPr>
          <w:rFonts w:ascii="Calibri" w:eastAsia="SimSun" w:hAnsi="Calibri" w:cs="Calibri"/>
          <w:lang w:eastAsia="zh-CN"/>
        </w:rPr>
        <w:t xml:space="preserve">1</w:t>
      </w:r>
      <w:r>
        <w:rPr>
          <w:rFonts w:ascii="Calibri" w:hAnsi="Calibri" w:cs="Calibri"/>
        </w:rPr>
        <w:t xml:space="preserve">5</w:t>
      </w:r>
      <w:r>
        <w:rPr>
          <w:rFonts w:ascii="Calibri" w:eastAsia="SimSun" w:hAnsi="Calibri" w:cs="Calibri"/>
          <w:lang w:eastAsia="zh-CN"/>
        </w:rPr>
        <w:t xml:space="preserve">.10</w:t>
      </w:r>
      <w:r>
        <w:rPr>
          <w:rFonts w:ascii="Calibri" w:eastAsia="新細明體" w:hAnsi="Calibri" w:cs="Calibri"/>
          <w:lang w:eastAsia="zh-CN"/>
        </w:rPr>
        <w:tab/>
      </w:r>
      <w:r>
        <w:rPr>
          <w:rFonts w:ascii="Calibri" w:eastAsia="SimSun" w:hAnsi="Calibri" w:cs="Calibri"/>
          <w:lang w:eastAsia="zh-CN"/>
        </w:rPr>
        <w:t xml:space="preserve">Change the Startup type to “Automatic (Delayed Start)” and Click [OK]</w:t>
      </w:r>
    </w:p>
    <w:p w:rsidR="00D95DD7" w:rsidRDefault="00F96ECC">
      <w:pPr>
        <w:rPr>
          <w:rFonts w:ascii="Cambria" w:eastAsia="SimSun" w:hAnsi="Cambria" w:cs="Cambria"/>
          <w:b/>
          <w:bCs/>
          <w:color w:val="365F91"/>
          <w:sz w:val="40"/>
          <w:szCs w:val="40"/>
          <w:lang w:eastAsia="zh-CN"/>
        </w:rPr>
      </w:pPr>
      <w:r>
        <w:rPr>
          <w:noProof/>
        </w:rPr>
        <mc:AlternateContent>
          <mc:Choice Requires="wps">
            <w:drawing>
              <wp:anchor distT="0" distB="0" distL="0" distR="0" simplePos="0" relativeHeight="191" behindDoc="0" locked="0" layoutInCell="1" allowOverlap="1">
                <wp:simplePos x="0" y="0"/>
                <wp:positionH relativeFrom="column">
                  <wp:posOffset>938530</wp:posOffset>
                </wp:positionH>
                <wp:positionV relativeFrom="paragraph">
                  <wp:posOffset>1746250</wp:posOffset>
                </wp:positionV>
                <wp:extent cx="2033905" cy="151765"/>
                <wp:effectExtent l="14605" t="12700" r="9525" b="17145"/>
                <wp:wrapNone/>
                <wp:docPr id="229" name="Rectangle 27"/>
                <wp:cNvGraphicFramePr/>
                <a:graphic xmlns:a="http://schemas.openxmlformats.org/drawingml/2006/main">
                  <a:graphicData uri="http://schemas.microsoft.com/office/word/2010/wordprocessingShape">
                    <wps:wsp>
                      <wps:cNvSpPr/>
                      <wps:spPr>
                        <a:xfrm>
                          <a:off x="0" y="0"/>
                          <a:ext cx="2033280" cy="151200"/>
                        </a:xfrm>
                        <a:prstGeom prst="rect">
                          <a:avLst/>
                        </a:prstGeom>
                        <a:noFill/>
                        <a:ln w="19080">
                          <a:solidFill>
                            <a:srgbClr val="FF0000"/>
                          </a:solidFill>
                          <a:miter/>
                        </a:ln>
                      </wps:spPr>
                      <wps:style>
                        <a:lnRef idx="0">
                          <a:scrgbClr r="0" g="0" b="0"/>
                        </a:lnRef>
                        <a:fillRef idx="0">
                          <a:scrgbClr r="0" g="0" b="0"/>
                        </a:fillRef>
                        <a:effectRef idx="0">
                          <a:scrgbClr r="0" g="0" b="0"/>
                        </a:effectRef>
                        <a:fontRef idx="minor"/>
                      </wps:style>
                      <wps:bodyPr/>
                    </wps:wsp>
                  </a:graphicData>
                </a:graphic>
              </wp:anchor>
            </w:drawing>
          </mc:Choice>
          <mc:Fallback>
            <w:pict>
              <v:rect id="shape_0" ID="Rectangle 27" stroked="t" style="position:absolute;margin-left:73.9pt;margin-top:137.5pt;width:160.05pt;height:11.85pt">
                <w10:wrap type="none"/>
                <v:fill o:detectmouseclick="t" on="false"/>
                <v:stroke color="red" weight="19080" joinstyle="miter" endcap="flat"/>
              </v:rect>
            </w:pict>
          </mc:Fallback>
        </mc:AlternateContent>
      </w:r>
      <w:r>
        <w:t xml:space="preserve"> </w:t>
      </w:r>
      <w:r>
        <w:rPr>
          <w:noProof/>
        </w:rPr>
        <w:drawing>
          <wp:inline distT="0" distB="0" distL="19050" distR="2540">
            <wp:extent cx="3121660" cy="3507105"/>
            <wp:effectExtent l="0" t="0" r="0" b="0"/>
            <wp:docPr id="230" name="Image15" descr="C:\Users\SIT\AppData\Local\LINE\Cache\tmp\15565960381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Image15" descr="C:\Users\SIT\AppData\Local\LINE\Cache\tmp\1556596038108.jpg"/>
                    <pic:cNvPicPr>
                      <a:picLocks noChangeAspect="1" noChangeArrowheads="1"/>
                    </pic:cNvPicPr>
                  </pic:nvPicPr>
                  <pic:blipFill>
                    <a:blip r:embed="rId171"/>
                    <a:stretch>
                      <a:fillRect/>
                    </a:stretch>
                  </pic:blipFill>
                  <pic:spPr bwMode="auto">
                    <a:xfrm>
                      <a:off x="0" y="0"/>
                      <a:ext cx="3121660" cy="3507105"/>
                    </a:xfrm>
                    <a:prstGeom prst="rect">
                      <a:avLst/>
                    </a:prstGeom>
                  </pic:spPr>
                </pic:pic>
              </a:graphicData>
            </a:graphic>
          </wp:inline>
        </w:drawing>
      </w:r>
    </w:p>
    <w:p w:rsidR="00D95DD7" w:rsidRDefault="00D95DD7">
      <w:pPr>
        <w:tabs>
          <w:tab w:val="left" w:pos="700"/>
        </w:tabs>
        <w:rPr>
          <w:rFonts w:ascii="Calibri" w:eastAsia="SimSun" w:hAnsi="Calibri" w:cs="Calibri"/>
          <w:lang w:eastAsia="zh-CN"/>
        </w:rPr>
      </w:pPr>
    </w:p>
    <w:p w:rsidR="00D95DD7" w:rsidRDefault="00D95DD7">
      <w:pPr>
        <w:tabs>
          <w:tab w:val="left" w:pos="700"/>
        </w:tabs>
        <w:rPr>
          <w:rFonts w:ascii="Calibri" w:eastAsia="SimSun" w:hAnsi="Calibri" w:cs="Calibri"/>
          <w:lang w:eastAsia="zh-CN"/>
        </w:rPr>
      </w:pPr>
    </w:p>
    <w:p w:rsidR="00D95DD7" w:rsidRDefault="00D95DD7">
      <w:pPr>
        <w:tabs>
          <w:tab w:val="left" w:pos="700"/>
        </w:tabs>
        <w:rPr>
          <w:rFonts w:ascii="Calibri" w:eastAsia="SimSun" w:hAnsi="Calibri" w:cs="Calibri"/>
          <w:lang w:eastAsia="zh-CN"/>
        </w:rPr>
      </w:pPr>
    </w:p>
    <w:p w:rsidR="00D95DD7" w:rsidRDefault="00D95DD7">
      <w:pPr>
        <w:tabs>
          <w:tab w:val="left" w:pos="700"/>
        </w:tabs>
        <w:rPr>
          <w:rFonts w:ascii="Calibri" w:eastAsia="SimSun" w:hAnsi="Calibri" w:cs="Calibri"/>
          <w:lang w:eastAsia="zh-CN"/>
        </w:rPr>
      </w:pPr>
    </w:p>
    <w:p w:rsidR="0021250E" w:rsidRDefault="0021250E">
      <w:pPr>
        <w:tabs>
          <w:tab w:val="left" w:pos="700"/>
        </w:tabs>
        <w:rPr>
          <w:rFonts w:ascii="Calibri" w:eastAsia="SimSun" w:hAnsi="Calibri" w:cs="Calibri"/>
          <w:lang w:eastAsia="zh-CN"/>
        </w:rPr>
      </w:pPr>
    </w:p>
    <w:p w:rsidR="0021250E" w:rsidRDefault="0021250E">
      <w:pPr>
        <w:tabs>
          <w:tab w:val="left" w:pos="700"/>
        </w:tabs>
        <w:rPr>
          <w:rFonts w:ascii="Calibri" w:eastAsia="SimSun" w:hAnsi="Calibri" w:cs="Calibri"/>
          <w:lang w:eastAsia="zh-CN"/>
        </w:rPr>
      </w:pPr>
    </w:p>
    <w:p w:rsidR="0021250E" w:rsidRDefault="0021250E">
      <w:pPr>
        <w:tabs>
          <w:tab w:val="left" w:pos="700"/>
        </w:tabs>
        <w:rPr>
          <w:rFonts w:ascii="Calibri" w:eastAsia="SimSun" w:hAnsi="Calibri" w:cs="Calibri"/>
          <w:lang w:eastAsia="zh-CN"/>
        </w:rPr>
      </w:pPr>
    </w:p>
    <w:p w:rsidR="00D95DD7" w:rsidRDefault="00D95DD7">
      <w:pPr>
        <w:tabs>
          <w:tab w:val="left" w:pos="700"/>
        </w:tabs>
        <w:rPr>
          <w:rFonts w:ascii="Calibri" w:eastAsia="SimSun" w:hAnsi="Calibri" w:cs="Calibri"/>
          <w:lang w:eastAsia="zh-CN"/>
        </w:rPr>
      </w:pPr>
    </w:p>
    <w:p w:rsidR="00D95DD7" w:rsidRDefault="00F96ECC">
      <w:pPr>
        <w:tabs>
          <w:tab w:val="left" w:pos="700"/>
        </w:tabs>
        <w:rPr>
          <w:sz w:val="20"/>
          <w:szCs w:val="20"/>
        </w:rPr>
      </w:pPr>
      <w:r>
        <w:rPr>
          <w:rFonts w:ascii="Calibri" w:eastAsia="SimSun" w:hAnsi="Calibri" w:cs="Calibri"/>
          <w:lang w:eastAsia="zh-CN"/>
        </w:rPr>
        <w:t xml:space="preserve">1</w:t>
      </w:r>
      <w:r>
        <w:rPr>
          <w:rFonts w:ascii="Calibri" w:hAnsi="Calibri" w:cs="Calibri"/>
        </w:rPr>
        <w:t xml:space="preserve">5</w:t>
      </w:r>
      <w:r>
        <w:rPr>
          <w:rFonts w:ascii="Calibri" w:eastAsia="SimSun" w:hAnsi="Calibri" w:cs="Calibri"/>
          <w:lang w:eastAsia="zh-CN"/>
        </w:rPr>
        <w:t xml:space="preserve">.11</w:t>
      </w:r>
      <w:r>
        <w:rPr>
          <w:sz w:val="20"/>
          <w:szCs w:val="20"/>
          <w:lang w:eastAsia="zh-CN"/>
        </w:rPr>
        <w:tab/>
      </w:r>
      <w:r>
        <w:rPr>
          <w:rFonts w:ascii="Calibri" w:eastAsia="SimSun" w:hAnsi="Calibri" w:cs="Calibri"/>
          <w:sz w:val="21"/>
          <w:szCs w:val="21"/>
          <w:lang w:eastAsia="zh-CN"/>
        </w:rPr>
        <w:t xml:space="preserve">Click Start to Start the DIKO </w:t>
      </w:r>
      <w:r>
        <w:rPr>
          <w:rFonts w:ascii="Calibri" w:hAnsi="Calibri" w:cs="Calibri"/>
          <w:sz w:val="21"/>
          <w:szCs w:val="21"/>
        </w:rPr>
        <w:t xml:space="preserve">Folder Mass Sync Monitor</w:t>
      </w:r>
    </w:p>
    <w:p w:rsidR="00D95DD7" w:rsidRDefault="00F96ECC">
      <w:r>
        <w:rPr>
          <w:noProof/>
        </w:rPr>
        <mc:AlternateContent>
          <mc:Choice Requires="wps">
            <w:drawing>
              <wp:anchor distT="0" distB="0" distL="0" distR="0" simplePos="0" relativeHeight="192" behindDoc="0" locked="0" layoutInCell="1" allowOverlap="1">
                <wp:simplePos x="0" y="0"/>
                <wp:positionH relativeFrom="column">
                  <wp:posOffset>688975</wp:posOffset>
                </wp:positionH>
                <wp:positionV relativeFrom="paragraph">
                  <wp:posOffset>665480</wp:posOffset>
                </wp:positionV>
                <wp:extent cx="184785" cy="116840"/>
                <wp:effectExtent l="12700" t="17780" r="12700" b="18415"/>
                <wp:wrapNone/>
                <wp:docPr id="231" name="Rectangle 28"/>
                <wp:cNvGraphicFramePr/>
                <a:graphic xmlns:a="http://schemas.openxmlformats.org/drawingml/2006/main">
                  <a:graphicData uri="http://schemas.microsoft.com/office/word/2010/wordprocessingShape">
                    <wps:wsp>
                      <wps:cNvSpPr/>
                      <wps:spPr>
                        <a:xfrm>
                          <a:off x="0" y="0"/>
                          <a:ext cx="184320" cy="116280"/>
                        </a:xfrm>
                        <a:prstGeom prst="rect">
                          <a:avLst/>
                        </a:prstGeom>
                        <a:noFill/>
                        <a:ln w="19080">
                          <a:solidFill>
                            <a:srgbClr val="FF0000"/>
                          </a:solidFill>
                          <a:miter/>
                        </a:ln>
                      </wps:spPr>
                      <wps:style>
                        <a:lnRef idx="0">
                          <a:scrgbClr r="0" g="0" b="0"/>
                        </a:lnRef>
                        <a:fillRef idx="0">
                          <a:scrgbClr r="0" g="0" b="0"/>
                        </a:fillRef>
                        <a:effectRef idx="0">
                          <a:scrgbClr r="0" g="0" b="0"/>
                        </a:effectRef>
                        <a:fontRef idx="minor"/>
                      </wps:style>
                      <wps:bodyPr/>
                    </wps:wsp>
                  </a:graphicData>
                </a:graphic>
              </wp:anchor>
            </w:drawing>
          </mc:Choice>
          <mc:Fallback>
            <w:pict>
              <v:rect id="shape_0" ID="Rectangle 28" stroked="t" style="position:absolute;margin-left:54.25pt;margin-top:52.4pt;width:14.45pt;height:9.1pt">
                <w10:wrap type="none"/>
                <v:fill o:detectmouseclick="t" on="false"/>
                <v:stroke color="red" weight="19080" joinstyle="miter" endcap="flat"/>
              </v:rect>
            </w:pict>
          </mc:Fallback>
        </mc:AlternateContent>
      </w:r>
      <w:r>
        <w:t xml:space="preserve"> </w:t>
      </w:r>
      <w:r>
        <w:rPr>
          <w:noProof/>
        </w:rPr>
        <w:drawing>
          <wp:inline distT="0" distB="0" distL="19050" distR="0">
            <wp:extent cx="4139565" cy="2856865"/>
            <wp:effectExtent l="0" t="0" r="0" b="0"/>
            <wp:docPr id="232" name="Image16" descr="C:\Users\SIT\AppData\Local\LINE\Cache\tmp\15565961160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Image16" descr="C:\Users\SIT\AppData\Local\LINE\Cache\tmp\1556596116016.jpg"/>
                    <pic:cNvPicPr>
                      <a:picLocks noChangeAspect="1" noChangeArrowheads="1"/>
                    </pic:cNvPicPr>
                  </pic:nvPicPr>
                  <pic:blipFill>
                    <a:blip r:embed="rId172"/>
                    <a:stretch>
                      <a:fillRect/>
                    </a:stretch>
                  </pic:blipFill>
                  <pic:spPr bwMode="auto">
                    <a:xfrm>
                      <a:off x="0" y="0"/>
                      <a:ext cx="4139565" cy="2856865"/>
                    </a:xfrm>
                    <a:prstGeom prst="rect">
                      <a:avLst/>
                    </a:prstGeom>
                  </pic:spPr>
                </pic:pic>
              </a:graphicData>
            </a:graphic>
          </wp:inline>
        </w:drawing>
      </w:r>
      <w:bookmarkStart w:id="692" w:name="_Hlk8833807"/>
      <w:bookmarkEnd w:id="692"/>
    </w:p>
    <w:p w:rsidR="0021250E" w:rsidRDefault="0021250E">
      <w:pPr>
        <w:rPr>
          <w:rFonts w:ascii="Cambria" w:eastAsia="SimSun" w:hAnsi="Cambria" w:cs="Cambria"/>
          <w:b/>
          <w:bCs/>
          <w:color w:val="365F91"/>
          <w:sz w:val="40"/>
          <w:szCs w:val="40"/>
          <w:lang w:eastAsia="zh-CN"/>
        </w:rPr>
      </w:pPr>
    </w:p>
    <w:p w:rsidR="0021250E" w:rsidRDefault="0021250E" w:rsidP="0021250E">
      <w:pPr>
        <w:rPr>
          <w:sz w:val="20"/>
          <w:szCs w:val="20"/>
        </w:rPr>
      </w:pPr>
      <w:r>
        <w:rPr>
          <w:rFonts w:ascii="Cambria" w:eastAsia="SimSun" w:hAnsi="Cambria" w:cs="Cambria"/>
          <w:b/>
          <w:bCs/>
          <w:color w:val="365F91"/>
          <w:sz w:val="40"/>
          <w:szCs w:val="40"/>
          <w:lang w:eastAsia="zh-CN"/>
        </w:rPr>
        <w:t xml:space="preserve">1</w:t>
      </w:r>
      <w:r>
        <w:rPr>
          <w:rFonts w:ascii="Cambria" w:hAnsi="Cambria" w:cs="Cambria"/>
          <w:b/>
          <w:bCs/>
          <w:color w:val="365F91"/>
          <w:sz w:val="40"/>
          <w:szCs w:val="40"/>
        </w:rPr>
        <w:t xml:space="preserve">6</w:t>
      </w:r>
      <w:r>
        <w:rPr>
          <w:rFonts w:ascii="Cambria" w:eastAsia="SimSun" w:hAnsi="Cambria" w:cs="Cambria"/>
          <w:b/>
          <w:bCs/>
          <w:color w:val="365F91"/>
          <w:sz w:val="40"/>
          <w:szCs w:val="40"/>
          <w:lang w:eastAsia="zh-CN"/>
        </w:rPr>
        <w:t xml:space="preserve"> 瀏覽並登入DIKO</w:t>
      </w:r>
    </w:p>
    <w:p w:rsidR="00D95DD7" w:rsidRDefault="0021250E">
      <w:pPr>
        <w:rPr>
          <w:rFonts w:ascii="Cambria" w:eastAsia="SimSun" w:hAnsi="Cambria" w:cs="Cambria"/>
          <w:b/>
          <w:bCs/>
          <w:color w:val="365F91"/>
          <w:sz w:val="40"/>
          <w:szCs w:val="40"/>
          <w:lang w:eastAsia="zh-CN"/>
        </w:rPr>
      </w:pPr>
      <w:r>
        <w:rPr>
          <w:rFonts w:ascii="Calibri" w:eastAsia="SimSun" w:hAnsi="Calibri" w:cs="Calibri"/>
          <w:lang w:eastAsia="zh-CN"/>
        </w:rPr>
        <w:t xml:space="preserve">1</w:t>
      </w:r>
      <w:r>
        <w:rPr>
          <w:rFonts w:ascii="Calibri" w:hAnsi="Calibri" w:cs="Calibri"/>
        </w:rPr>
        <w:t xml:space="preserve">6</w:t>
      </w:r>
      <w:r>
        <w:rPr>
          <w:rFonts w:ascii="Calibri" w:eastAsia="SimSun" w:hAnsi="Calibri" w:cs="Calibri"/>
          <w:lang w:eastAsia="zh-CN"/>
        </w:rPr>
        <w:t xml:space="preserve">.1</w:t>
      </w:r>
      <w:r>
        <w:rPr>
          <w:rFonts w:ascii="Calibri" w:eastAsia="新細明體" w:hAnsi="Calibri" w:cs="Calibri"/>
          <w:lang w:eastAsia="zh-CN"/>
        </w:rPr>
        <w:tab/>
      </w:r>
      <w:r>
        <w:rPr>
          <w:rFonts w:ascii="Calibri" w:eastAsia="SimSun" w:hAnsi="Calibri" w:cs="Calibri"/>
          <w:lang w:eastAsia="zh-CN"/>
        </w:rPr>
        <w:t xml:space="preserve">打開網頁瀏覽器（例如：Google Chrome），輸入網址“http://127.0.0.1/</w:t>
      </w:r>
      <w:proofErr w:type="spellStart"/>
      <w:r>
        <w:rPr>
          <w:rFonts w:ascii="Calibri" w:eastAsia="SimSun" w:hAnsi="Calibri" w:cs="Calibri"/>
          <w:lang w:eastAsia="zh-CN"/>
        </w:rPr>
        <w:t xml:space="preserve">diko</w:t>
      </w:r>
      <w:proofErr w:type="spellEnd"/>
      <w:r>
        <w:rPr>
          <w:rFonts w:ascii="Calibri" w:eastAsia="SimSun" w:hAnsi="Calibri" w:cs="Calibri"/>
          <w:lang w:eastAsia="zh-CN"/>
        </w:rPr>
        <w:t xml:space="preserve">/index.aspx”， 以預設ID帳號admin來登入，預設密碼為 12345。最後，</w:t>
      </w:r>
      <w:ins w:id="693" w:author="Tom-v3" w:date="2019-05-15T14:43:00Z">
        <w:r>
          <w:rPr>
            <w:rFonts w:ascii="Calibri" w:eastAsia="SimSun" w:hAnsi="Calibri" w:cs="Calibri"/>
            <w:lang w:eastAsia="zh-CN"/>
          </w:rPr>
          <w:t xml:space="preserve">點擊</w:t>
        </w:r>
      </w:ins>
      <w:del w:id="694" w:author="Tom-v3" w:date="2019-05-15T14:43:00Z">
        <w:r>
          <w:rPr>
            <w:rFonts w:ascii="Calibri" w:eastAsia="SimSun" w:hAnsi="Calibri" w:cs="Calibri"/>
            <w:lang w:eastAsia="zh-CN"/>
          </w:rPr>
          <w:delText>點擊</w:delText>
        </w:r>
      </w:del>
      <w:r>
        <w:rPr>
          <w:rFonts w:ascii="Calibri" w:eastAsia="SimSun" w:hAnsi="Calibri" w:cs="Calibri"/>
          <w:lang w:eastAsia="zh-CN"/>
        </w:rPr>
        <w:t xml:space="preserve"> [Login]或按下Enter鍵。</w:t>
      </w:r>
    </w:p>
    <w:p w:rsidR="00D95DD7" w:rsidRPr="0021250E" w:rsidRDefault="00CA15F4" w:rsidP="0021250E">
      <w:pPr>
        <w:rPr>
          <w:rFonts w:ascii="Cambria" w:hAnsi="Cambria" w:cs="Cambria"/>
          <w:b/>
          <w:bCs/>
          <w:color w:val="365F91"/>
          <w:sz w:val="40"/>
          <w:szCs w:val="40"/>
        </w:rPr>
      </w:pPr>
      <w:r>
        <w:rPr>
          <w:noProof/>
        </w:rPr>
        <w:drawing>
          <wp:inline distT="0" distB="0" distL="0" distR="0" wp14:anchorId="44ED644A" wp14:editId="554D98D6">
            <wp:extent cx="6388100" cy="4493260"/>
            <wp:effectExtent l="0" t="0" r="0" b="254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6388100" cy="4493260"/>
                    </a:xfrm>
                    <a:prstGeom prst="rect">
                      <a:avLst/>
                    </a:prstGeom>
                  </pic:spPr>
                </pic:pic>
              </a:graphicData>
            </a:graphic>
          </wp:inline>
        </w:drawing>
      </w:r>
    </w:p>
    <w:p w:rsidR="00D95DD7" w:rsidRDefault="00D95DD7">
      <w:pPr>
        <w:tabs>
          <w:tab w:val="left" w:pos="700"/>
        </w:tabs>
        <w:spacing w:line="283" w:lineRule="auto"/>
        <w:ind w:left="720" w:hanging="719"/>
        <w:rPr>
          <w:sz w:val="20"/>
          <w:szCs w:val="20"/>
        </w:rPr>
      </w:pPr>
    </w:p>
    <w:p w:rsidR="00D95DD7" w:rsidRDefault="00CA15F4">
      <w:pPr>
        <w:spacing w:line="20" w:lineRule="exact"/>
      </w:pPr>
      <w:r>
        <w:rPr>
          <w:noProof/>
        </w:rPr>
        <w:drawing>
          <wp:inline distT="0" distB="0" distL="0" distR="0" wp14:anchorId="138143EB" wp14:editId="10D427A0">
            <wp:extent cx="6388100" cy="4493260"/>
            <wp:effectExtent l="0" t="0" r="0" b="254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6388100" cy="4493260"/>
                    </a:xfrm>
                    <a:prstGeom prst="rect">
                      <a:avLst/>
                    </a:prstGeom>
                  </pic:spPr>
                </pic:pic>
              </a:graphicData>
            </a:graphic>
          </wp:inline>
        </w:drawing>
      </w:r>
    </w:p>
    <w:sectPr w:rsidR="00D95DD7">
      <w:pgSz w:w="12240" w:h="15840"/>
      <w:pgMar w:top="700" w:right="1180" w:bottom="1440" w:left="1000" w:header="0" w:footer="0" w:gutter="0"/>
      <w:cols w:space="720"/>
      <w:formProt w:val="0"/>
      <w:docGrid w:linePitch="100" w:charSpace="409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C577A" w:rsidRDefault="000C577A" w:rsidP="00CA15F4">
      <w:r>
        <w:separator/>
      </w:r>
    </w:p>
  </w:endnote>
  <w:endnote w:type="continuationSeparator" w:id="0">
    <w:p w:rsidR="000C577A" w:rsidRDefault="000C577A" w:rsidP="00CA15F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OpenSymbol">
    <w:panose1 w:val="05010000000000000000"/>
    <w:charset w:val="00"/>
    <w:family w:val="auto"/>
    <w:pitch w:val="variable"/>
    <w:sig w:usb0="800000AF" w:usb1="1001ECEA" w:usb2="00000000" w:usb3="00000000" w:csb0="00000001"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新細明體">
    <w:altName w:val="PMingLiU"/>
    <w:panose1 w:val="02020500000000000000"/>
    <w:charset w:val="88"/>
    <w:family w:val="roman"/>
    <w:pitch w:val="variable"/>
    <w:sig w:usb0="A00002FF" w:usb1="28CFFCFA" w:usb2="00000016" w:usb3="00000000" w:csb0="00100001"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Liberation Sans">
    <w:panose1 w:val="020B0604020202020204"/>
    <w:charset w:val="00"/>
    <w:family w:val="swiss"/>
    <w:pitch w:val="variable"/>
    <w:sig w:usb0="E0000AFF" w:usb1="500078FF" w:usb2="00000021" w:usb3="00000000" w:csb0="000001BF" w:csb1="00000000"/>
  </w:font>
  <w:font w:name="微軟正黑體">
    <w:panose1 w:val="020B0604030504040204"/>
    <w:charset w:val="88"/>
    <w:family w:val="swiss"/>
    <w:pitch w:val="variable"/>
    <w:sig w:usb0="00000087" w:usb1="288F4000" w:usb2="00000016" w:usb3="00000000" w:csb0="00100009" w:csb1="00000000"/>
  </w:font>
  <w:font w:name="Mangal">
    <w:panose1 w:val="02040503050203030202"/>
    <w:charset w:val="00"/>
    <w:family w:val="roman"/>
    <w:pitch w:val="variable"/>
    <w:sig w:usb0="00008003" w:usb1="00000000" w:usb2="00000000" w:usb3="00000000" w:csb0="00000001"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C577A" w:rsidRDefault="000C577A" w:rsidP="00CA15F4">
      <w:r>
        <w:separator/>
      </w:r>
    </w:p>
  </w:footnote>
  <w:footnote w:type="continuationSeparator" w:id="0">
    <w:p w:rsidR="000C577A" w:rsidRDefault="000C577A" w:rsidP="00CA15F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861791"/>
    <w:multiLevelType w:val="multilevel"/>
    <w:tmpl w:val="A420F1EE"/>
    <w:lvl w:ilvl="0">
      <w:start w:val="1"/>
      <w:numFmt w:val="bullet"/>
      <w:lvlText w:val="-"/>
      <w:lvlJc w:val="left"/>
      <w:pPr>
        <w:ind w:left="0" w:firstLine="0"/>
      </w:pPr>
      <w:rPr>
        <w:rFonts w:ascii="OpenSymbol" w:hAnsi="OpenSymbol" w:cs="OpenSymbol" w:hint="default"/>
      </w:r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1" w15:restartNumberingAfterBreak="0">
    <w:nsid w:val="18CF6707"/>
    <w:multiLevelType w:val="multilevel"/>
    <w:tmpl w:val="9900370C"/>
    <w:lvl w:ilvl="0">
      <w:start w:val="12"/>
      <w:numFmt w:val="decimal"/>
      <w:lvlText w:val="%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2" w15:restartNumberingAfterBreak="0">
    <w:nsid w:val="263D1BE7"/>
    <w:multiLevelType w:val="multilevel"/>
    <w:tmpl w:val="5B844BE8"/>
    <w:lvl w:ilvl="0">
      <w:start w:val="13"/>
      <w:numFmt w:val="decimal"/>
      <w:lvlText w:val="%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3" w15:restartNumberingAfterBreak="0">
    <w:nsid w:val="2C7F4DD3"/>
    <w:multiLevelType w:val="multilevel"/>
    <w:tmpl w:val="A0BCBB8E"/>
    <w:lvl w:ilvl="0">
      <w:start w:val="4"/>
      <w:numFmt w:val="decimal"/>
      <w:lvlText w:val="%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4" w15:restartNumberingAfterBreak="0">
    <w:nsid w:val="2CD05132"/>
    <w:multiLevelType w:val="multilevel"/>
    <w:tmpl w:val="5AFE24DE"/>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5" w15:restartNumberingAfterBreak="0">
    <w:nsid w:val="439D1DE9"/>
    <w:multiLevelType w:val="multilevel"/>
    <w:tmpl w:val="682CC3F0"/>
    <w:lvl w:ilvl="0">
      <w:start w:val="1"/>
      <w:numFmt w:val="bullet"/>
      <w:lvlText w:val=""/>
      <w:lvlJc w:val="left"/>
      <w:pPr>
        <w:ind w:left="0" w:firstLine="0"/>
      </w:pPr>
      <w:rPr>
        <w:rFonts w:ascii="Symbol" w:hAnsi="Symbol" w:cs="Symbol" w:hint="default"/>
      </w:rPr>
    </w:lvl>
    <w:lvl w:ilvl="1">
      <w:start w:val="1"/>
      <w:numFmt w:val="bullet"/>
      <w:lvlText w:val="-"/>
      <w:lvlJc w:val="left"/>
      <w:pPr>
        <w:ind w:left="0" w:firstLine="0"/>
      </w:pPr>
      <w:rPr>
        <w:rFonts w:ascii="OpenSymbol" w:hAnsi="OpenSymbol" w:cs="OpenSymbol" w:hint="default"/>
      </w:r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6" w15:restartNumberingAfterBreak="0">
    <w:nsid w:val="56067131"/>
    <w:multiLevelType w:val="multilevel"/>
    <w:tmpl w:val="54AE04A2"/>
    <w:lvl w:ilvl="0">
      <w:start w:val="11"/>
      <w:numFmt w:val="decimal"/>
      <w:lvlText w:val="%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7" w15:restartNumberingAfterBreak="0">
    <w:nsid w:val="6AD671B3"/>
    <w:multiLevelType w:val="multilevel"/>
    <w:tmpl w:val="76DAE550"/>
    <w:lvl w:ilvl="0">
      <w:start w:val="7"/>
      <w:numFmt w:val="decimal"/>
      <w:lvlText w:val="%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8" w15:restartNumberingAfterBreak="0">
    <w:nsid w:val="72CA0EAB"/>
    <w:multiLevelType w:val="multilevel"/>
    <w:tmpl w:val="D6565E28"/>
    <w:lvl w:ilvl="0">
      <w:start w:val="1"/>
      <w:numFmt w:val="bullet"/>
      <w:lvlText w:val="-"/>
      <w:lvlJc w:val="left"/>
      <w:pPr>
        <w:ind w:left="0" w:firstLine="0"/>
      </w:pPr>
      <w:rPr>
        <w:rFonts w:ascii="OpenSymbol" w:hAnsi="OpenSymbol" w:cs="OpenSymbol" w:hint="default"/>
      </w:r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num w:numId="1">
    <w:abstractNumId w:val="0"/>
  </w:num>
  <w:num w:numId="2">
    <w:abstractNumId w:val="8"/>
  </w:num>
  <w:num w:numId="3">
    <w:abstractNumId w:val="5"/>
  </w:num>
  <w:num w:numId="4">
    <w:abstractNumId w:val="3"/>
  </w:num>
  <w:num w:numId="5">
    <w:abstractNumId w:val="7"/>
  </w:num>
  <w:num w:numId="6">
    <w:abstractNumId w:val="6"/>
  </w:num>
  <w:num w:numId="7">
    <w:abstractNumId w:val="1"/>
  </w:num>
  <w:num w:numId="8">
    <w:abstractNumId w:val="2"/>
  </w:num>
  <w:num w:numId="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defaultTabStop w:val="720"/>
  <w:characterSpacingControl w:val="doNotCompress"/>
  <w:savePreviewPicture/>
  <w:hdrShapeDefaults>
    <o:shapedefaults v:ext="edit" spidmax="2049"/>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95DD7"/>
    <w:rsid w:val="00045032"/>
    <w:rsid w:val="00071093"/>
    <w:rsid w:val="000C577A"/>
    <w:rsid w:val="001F43F2"/>
    <w:rsid w:val="0021250E"/>
    <w:rsid w:val="0048257A"/>
    <w:rsid w:val="00487263"/>
    <w:rsid w:val="004A5287"/>
    <w:rsid w:val="007F652A"/>
    <w:rsid w:val="00897303"/>
    <w:rsid w:val="0090075E"/>
    <w:rsid w:val="00AB3705"/>
    <w:rsid w:val="00B423D3"/>
    <w:rsid w:val="00B43624"/>
    <w:rsid w:val="00B73940"/>
    <w:rsid w:val="00BD1E80"/>
    <w:rsid w:val="00CA15F4"/>
    <w:rsid w:val="00D95DD7"/>
    <w:rsid w:val="00F96ECC"/>
  </w:rsids>
  <m:mathPr>
    <m:mathFont m:val="Cambria Math"/>
    <m:brkBin m:val="before"/>
    <m:brkBinSub m:val="--"/>
    <m:smallFrac m:val="0"/>
    <m:dispDef/>
    <m:lMargin m:val="0"/>
    <m:rMargin m:val="0"/>
    <m:defJc m:val="centerGroup"/>
    <m:wrapIndent m:val="1440"/>
    <m:intLim m:val="subSup"/>
    <m:naryLim m:val="undOvr"/>
  </m:mathPr>
  <w:themeFontLang w:val="en-US" w:eastAsia="zh-TW" w:bidi=""/>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42B1215"/>
  <w15:docId w15:val="{179CA043-ADE1-4CE2-9EB0-EAA9965F87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EastAsia" w:hAnsi="Times New Roman" w:cs="Times New Roman"/>
        <w:sz w:val="22"/>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46AE0"/>
  </w:style>
  <w:style w:type="paragraph" w:styleId="1">
    <w:name w:val="heading 1"/>
    <w:basedOn w:val="a"/>
    <w:next w:val="a"/>
    <w:qFormat/>
    <w:rsid w:val="0027118D"/>
    <w:pPr>
      <w:keepNext/>
      <w:keepLines/>
      <w:spacing w:before="480" w:line="276" w:lineRule="auto"/>
      <w:outlineLvl w:val="0"/>
    </w:pPr>
    <w:rPr>
      <w:rFonts w:ascii="Cambria" w:eastAsia="新細明體" w:hAnsi="Cambria" w:cs="Cambria"/>
      <w:b/>
      <w:bCs/>
      <w:color w:val="365F91"/>
      <w:sz w:val="40"/>
      <w:szCs w:val="40"/>
    </w:rPr>
  </w:style>
  <w:style w:type="paragraph" w:styleId="2">
    <w:name w:val="heading 2"/>
    <w:basedOn w:val="a"/>
    <w:next w:val="a"/>
    <w:qFormat/>
    <w:rsid w:val="0027118D"/>
    <w:pPr>
      <w:keepNext/>
      <w:keepLines/>
      <w:spacing w:before="200" w:line="276" w:lineRule="auto"/>
      <w:outlineLvl w:val="1"/>
    </w:pPr>
    <w:rPr>
      <w:rFonts w:ascii="Calibri" w:eastAsia="新細明體" w:hAnsi="Calibri" w:cs="Cambria"/>
      <w:bCs/>
      <w:szCs w:val="32"/>
    </w:rPr>
  </w:style>
  <w:style w:type="paragraph" w:styleId="3">
    <w:name w:val="heading 3"/>
    <w:basedOn w:val="a"/>
    <w:next w:val="a"/>
    <w:qFormat/>
    <w:rsid w:val="0027118D"/>
    <w:pPr>
      <w:keepNext/>
      <w:keepLines/>
      <w:spacing w:before="200" w:line="276" w:lineRule="auto"/>
      <w:outlineLvl w:val="2"/>
    </w:pPr>
    <w:rPr>
      <w:rFonts w:ascii="Cambria" w:eastAsia="新細明體" w:hAnsi="Cambria" w:cs="Cambria"/>
      <w:bCs/>
      <w:color w:val="000000"/>
    </w:rPr>
  </w:style>
  <w:style w:type="paragraph" w:styleId="4">
    <w:name w:val="heading 4"/>
    <w:basedOn w:val="a"/>
    <w:next w:val="a"/>
    <w:qFormat/>
    <w:rsid w:val="0027118D"/>
    <w:pPr>
      <w:keepNext/>
      <w:keepLines/>
      <w:spacing w:before="200" w:line="276" w:lineRule="auto"/>
      <w:outlineLvl w:val="3"/>
    </w:pPr>
    <w:rPr>
      <w:rFonts w:ascii="Cambria" w:eastAsia="新細明體" w:hAnsi="Cambria" w:cs="Cambria"/>
      <w:b/>
      <w:bCs/>
      <w:i/>
      <w:iCs/>
      <w:color w:val="4F81BD"/>
    </w:rPr>
  </w:style>
  <w:style w:type="paragraph" w:styleId="5">
    <w:name w:val="heading 5"/>
    <w:basedOn w:val="a"/>
    <w:next w:val="a"/>
    <w:qFormat/>
    <w:rsid w:val="0027118D"/>
    <w:pPr>
      <w:keepNext/>
      <w:keepLines/>
      <w:spacing w:before="200" w:line="276" w:lineRule="auto"/>
      <w:outlineLvl w:val="4"/>
    </w:pPr>
    <w:rPr>
      <w:rFonts w:ascii="Cambria" w:eastAsia="新細明體" w:hAnsi="Cambria" w:cs="Cambria"/>
      <w:color w:val="243F60"/>
    </w:rPr>
  </w:style>
  <w:style w:type="paragraph" w:styleId="6">
    <w:name w:val="heading 6"/>
    <w:basedOn w:val="a"/>
    <w:next w:val="a"/>
    <w:qFormat/>
    <w:rsid w:val="0027118D"/>
    <w:pPr>
      <w:keepNext/>
      <w:keepLines/>
      <w:spacing w:before="200" w:line="276" w:lineRule="auto"/>
      <w:outlineLvl w:val="5"/>
    </w:pPr>
    <w:rPr>
      <w:rFonts w:ascii="Cambria" w:eastAsia="新細明體" w:hAnsi="Cambria" w:cs="Cambria"/>
      <w:i/>
      <w:iCs/>
      <w:color w:val="243F60"/>
    </w:rPr>
  </w:style>
  <w:style w:type="paragraph" w:styleId="7">
    <w:name w:val="heading 7"/>
    <w:basedOn w:val="a"/>
    <w:next w:val="a"/>
    <w:qFormat/>
    <w:rsid w:val="0027118D"/>
    <w:pPr>
      <w:keepNext/>
      <w:keepLines/>
      <w:spacing w:before="200" w:line="276" w:lineRule="auto"/>
      <w:outlineLvl w:val="6"/>
    </w:pPr>
    <w:rPr>
      <w:rFonts w:ascii="Cambria" w:eastAsia="新細明體" w:hAnsi="Cambria" w:cs="Cambria"/>
      <w:i/>
      <w:iCs/>
      <w:color w:val="404040"/>
    </w:rPr>
  </w:style>
  <w:style w:type="paragraph" w:styleId="8">
    <w:name w:val="heading 8"/>
    <w:basedOn w:val="a"/>
    <w:next w:val="a"/>
    <w:qFormat/>
    <w:rsid w:val="0027118D"/>
    <w:pPr>
      <w:keepNext/>
      <w:keepLines/>
      <w:spacing w:before="200" w:line="276" w:lineRule="auto"/>
      <w:outlineLvl w:val="7"/>
    </w:pPr>
    <w:rPr>
      <w:rFonts w:ascii="Cambria" w:eastAsia="新細明體" w:hAnsi="Cambria" w:cs="Cambria"/>
      <w:color w:val="404040"/>
      <w:sz w:val="20"/>
      <w:szCs w:val="20"/>
    </w:rPr>
  </w:style>
  <w:style w:type="paragraph" w:styleId="9">
    <w:name w:val="heading 9"/>
    <w:basedOn w:val="a"/>
    <w:next w:val="a"/>
    <w:qFormat/>
    <w:rsid w:val="0027118D"/>
    <w:pPr>
      <w:keepNext/>
      <w:keepLines/>
      <w:spacing w:before="200" w:line="276" w:lineRule="auto"/>
      <w:outlineLvl w:val="8"/>
    </w:pPr>
    <w:rPr>
      <w:rFonts w:ascii="Cambria" w:eastAsia="新細明體" w:hAnsi="Cambria" w:cs="Cambria"/>
      <w:i/>
      <w:iCs/>
      <w:color w:val="404040"/>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a3">
    <w:name w:val="頁首 字元"/>
    <w:basedOn w:val="a0"/>
    <w:uiPriority w:val="99"/>
    <w:qFormat/>
    <w:rsid w:val="005E37BC"/>
    <w:rPr>
      <w:sz w:val="20"/>
      <w:szCs w:val="20"/>
    </w:rPr>
  </w:style>
  <w:style w:type="character" w:customStyle="1" w:styleId="a4">
    <w:name w:val="頁尾 字元"/>
    <w:basedOn w:val="a0"/>
    <w:uiPriority w:val="99"/>
    <w:qFormat/>
    <w:rsid w:val="005E37BC"/>
    <w:rPr>
      <w:sz w:val="20"/>
      <w:szCs w:val="20"/>
    </w:rPr>
  </w:style>
  <w:style w:type="character" w:customStyle="1" w:styleId="a5">
    <w:name w:val="註解方塊文字 字元"/>
    <w:basedOn w:val="a0"/>
    <w:uiPriority w:val="99"/>
    <w:semiHidden/>
    <w:qFormat/>
    <w:rsid w:val="005E37BC"/>
    <w:rPr>
      <w:rFonts w:asciiTheme="majorHAnsi" w:eastAsiaTheme="majorEastAsia" w:hAnsiTheme="majorHAnsi" w:cstheme="majorBidi"/>
      <w:sz w:val="18"/>
      <w:szCs w:val="18"/>
    </w:rPr>
  </w:style>
  <w:style w:type="character" w:styleId="a6">
    <w:name w:val="FollowedHyperlink"/>
    <w:basedOn w:val="a0"/>
    <w:uiPriority w:val="99"/>
    <w:semiHidden/>
    <w:unhideWhenUsed/>
    <w:qFormat/>
    <w:rsid w:val="003C25C6"/>
    <w:rPr>
      <w:color w:val="800080" w:themeColor="followedHyperlink"/>
      <w:u w:val="single"/>
    </w:rPr>
  </w:style>
  <w:style w:type="character" w:customStyle="1" w:styleId="10">
    <w:name w:val="標題 1 字元"/>
    <w:basedOn w:val="a0"/>
    <w:link w:val="10"/>
    <w:qFormat/>
    <w:rsid w:val="0027118D"/>
    <w:rPr>
      <w:rFonts w:ascii="Cambria" w:eastAsia="新細明體" w:hAnsi="Cambria" w:cs="Cambria"/>
      <w:b/>
      <w:bCs/>
      <w:color w:val="365F91"/>
      <w:sz w:val="40"/>
      <w:szCs w:val="40"/>
    </w:rPr>
  </w:style>
  <w:style w:type="character" w:customStyle="1" w:styleId="20">
    <w:name w:val="標題 2 字元"/>
    <w:basedOn w:val="a0"/>
    <w:link w:val="20"/>
    <w:qFormat/>
    <w:rsid w:val="0027118D"/>
    <w:rPr>
      <w:rFonts w:ascii="Calibri" w:eastAsia="新細明體" w:hAnsi="Calibri" w:cs="Cambria"/>
      <w:bCs/>
      <w:szCs w:val="32"/>
    </w:rPr>
  </w:style>
  <w:style w:type="character" w:customStyle="1" w:styleId="30">
    <w:name w:val="標題 3 字元"/>
    <w:basedOn w:val="a0"/>
    <w:link w:val="30"/>
    <w:qFormat/>
    <w:rsid w:val="0027118D"/>
    <w:rPr>
      <w:rFonts w:ascii="Cambria" w:eastAsia="新細明體" w:hAnsi="Cambria" w:cs="Cambria"/>
      <w:bCs/>
      <w:color w:val="000000"/>
    </w:rPr>
  </w:style>
  <w:style w:type="character" w:customStyle="1" w:styleId="40">
    <w:name w:val="標題 4 字元"/>
    <w:basedOn w:val="a0"/>
    <w:link w:val="40"/>
    <w:qFormat/>
    <w:rsid w:val="0027118D"/>
    <w:rPr>
      <w:rFonts w:ascii="Cambria" w:eastAsia="新細明體" w:hAnsi="Cambria" w:cs="Cambria"/>
      <w:b/>
      <w:bCs/>
      <w:i/>
      <w:iCs/>
      <w:color w:val="4F81BD"/>
    </w:rPr>
  </w:style>
  <w:style w:type="character" w:customStyle="1" w:styleId="50">
    <w:name w:val="標題 5 字元"/>
    <w:basedOn w:val="a0"/>
    <w:link w:val="50"/>
    <w:qFormat/>
    <w:rsid w:val="0027118D"/>
    <w:rPr>
      <w:rFonts w:ascii="Cambria" w:eastAsia="新細明體" w:hAnsi="Cambria" w:cs="Cambria"/>
      <w:color w:val="243F60"/>
    </w:rPr>
  </w:style>
  <w:style w:type="character" w:customStyle="1" w:styleId="60">
    <w:name w:val="標題 6 字元"/>
    <w:basedOn w:val="a0"/>
    <w:link w:val="60"/>
    <w:qFormat/>
    <w:rsid w:val="0027118D"/>
    <w:rPr>
      <w:rFonts w:ascii="Cambria" w:eastAsia="新細明體" w:hAnsi="Cambria" w:cs="Cambria"/>
      <w:i/>
      <w:iCs/>
      <w:color w:val="243F60"/>
    </w:rPr>
  </w:style>
  <w:style w:type="character" w:customStyle="1" w:styleId="70">
    <w:name w:val="標題 7 字元"/>
    <w:basedOn w:val="a0"/>
    <w:link w:val="70"/>
    <w:qFormat/>
    <w:rsid w:val="0027118D"/>
    <w:rPr>
      <w:rFonts w:ascii="Cambria" w:eastAsia="新細明體" w:hAnsi="Cambria" w:cs="Cambria"/>
      <w:i/>
      <w:iCs/>
      <w:color w:val="404040"/>
    </w:rPr>
  </w:style>
  <w:style w:type="character" w:customStyle="1" w:styleId="80">
    <w:name w:val="標題 8 字元"/>
    <w:basedOn w:val="a0"/>
    <w:link w:val="80"/>
    <w:qFormat/>
    <w:rsid w:val="0027118D"/>
    <w:rPr>
      <w:rFonts w:ascii="Cambria" w:eastAsia="新細明體" w:hAnsi="Cambria" w:cs="Cambria"/>
      <w:color w:val="404040"/>
      <w:sz w:val="20"/>
      <w:szCs w:val="20"/>
    </w:rPr>
  </w:style>
  <w:style w:type="character" w:customStyle="1" w:styleId="90">
    <w:name w:val="標題 9 字元"/>
    <w:basedOn w:val="a0"/>
    <w:link w:val="90"/>
    <w:qFormat/>
    <w:rsid w:val="0027118D"/>
    <w:rPr>
      <w:rFonts w:ascii="Cambria" w:eastAsia="新細明體" w:hAnsi="Cambria" w:cs="Cambria"/>
      <w:i/>
      <w:iCs/>
      <w:color w:val="404040"/>
      <w:sz w:val="20"/>
      <w:szCs w:val="20"/>
    </w:rPr>
  </w:style>
  <w:style w:type="paragraph" w:customStyle="1" w:styleId="Heading">
    <w:name w:val="Heading"/>
    <w:basedOn w:val="a"/>
    <w:next w:val="a7"/>
    <w:qFormat/>
    <w:pPr>
      <w:keepNext/>
      <w:spacing w:before="240" w:after="120"/>
    </w:pPr>
    <w:rPr>
      <w:rFonts w:ascii="Liberation Sans" w:eastAsia="微軟正黑體" w:hAnsi="Liberation Sans" w:cs="Mangal"/>
      <w:sz w:val="28"/>
      <w:szCs w:val="28"/>
    </w:rPr>
  </w:style>
  <w:style w:type="paragraph" w:styleId="a7">
    <w:name w:val="Body Text"/>
    <w:basedOn w:val="a"/>
    <w:pPr>
      <w:spacing w:after="140" w:line="276" w:lineRule="auto"/>
    </w:pPr>
  </w:style>
  <w:style w:type="paragraph" w:styleId="a8">
    <w:name w:val="List"/>
    <w:basedOn w:val="a7"/>
    <w:rPr>
      <w:rFonts w:cs="Mangal"/>
    </w:rPr>
  </w:style>
  <w:style w:type="paragraph" w:styleId="a9">
    <w:name w:val="caption"/>
    <w:basedOn w:val="a"/>
    <w:qFormat/>
    <w:pPr>
      <w:suppressLineNumbers/>
      <w:spacing w:before="120" w:after="120"/>
    </w:pPr>
    <w:rPr>
      <w:rFonts w:cs="Mangal"/>
      <w:i/>
      <w:iCs/>
      <w:sz w:val="24"/>
      <w:szCs w:val="24"/>
    </w:rPr>
  </w:style>
  <w:style w:type="paragraph" w:customStyle="1" w:styleId="Index">
    <w:name w:val="Index"/>
    <w:basedOn w:val="a"/>
    <w:qFormat/>
    <w:pPr>
      <w:suppressLineNumbers/>
    </w:pPr>
    <w:rPr>
      <w:rFonts w:cs="Mangal"/>
    </w:rPr>
  </w:style>
  <w:style w:type="paragraph" w:styleId="aa">
    <w:name w:val="header"/>
    <w:basedOn w:val="a"/>
    <w:uiPriority w:val="99"/>
    <w:unhideWhenUsed/>
    <w:rsid w:val="005E37BC"/>
    <w:pPr>
      <w:tabs>
        <w:tab w:val="center" w:pos="4153"/>
        <w:tab w:val="right" w:pos="8306"/>
      </w:tabs>
      <w:snapToGrid w:val="0"/>
    </w:pPr>
    <w:rPr>
      <w:sz w:val="20"/>
      <w:szCs w:val="20"/>
    </w:rPr>
  </w:style>
  <w:style w:type="paragraph" w:styleId="ab">
    <w:name w:val="footer"/>
    <w:basedOn w:val="a"/>
    <w:uiPriority w:val="99"/>
    <w:unhideWhenUsed/>
    <w:rsid w:val="005E37BC"/>
    <w:pPr>
      <w:tabs>
        <w:tab w:val="center" w:pos="4153"/>
        <w:tab w:val="right" w:pos="8306"/>
      </w:tabs>
      <w:snapToGrid w:val="0"/>
    </w:pPr>
    <w:rPr>
      <w:sz w:val="20"/>
      <w:szCs w:val="20"/>
    </w:rPr>
  </w:style>
  <w:style w:type="paragraph" w:styleId="ac">
    <w:name w:val="Balloon Text"/>
    <w:basedOn w:val="a"/>
    <w:uiPriority w:val="99"/>
    <w:semiHidden/>
    <w:unhideWhenUsed/>
    <w:qFormat/>
    <w:rsid w:val="005E37BC"/>
    <w:rPr>
      <w:rFonts w:asciiTheme="majorHAnsi" w:eastAsiaTheme="majorEastAsia" w:hAnsiTheme="majorHAnsi" w:cstheme="majorBidi"/>
      <w:sz w:val="18"/>
      <w:szCs w:val="18"/>
    </w:rPr>
  </w:style>
  <w:style w:type="paragraph" w:styleId="ad">
    <w:name w:val="List Paragraph"/>
    <w:basedOn w:val="a"/>
    <w:uiPriority w:val="34"/>
    <w:qFormat/>
    <w:rsid w:val="00BC4345"/>
    <w:pPr>
      <w:ind w:left="720"/>
      <w:contextualSpacing/>
    </w:pPr>
  </w:style>
  <w:style w:type="paragraph" w:styleId="ae">
    <w:name w:val="Revision"/>
    <w:uiPriority w:val="99"/>
    <w:semiHidden/>
    <w:qFormat/>
    <w:rsid w:val="0027118D"/>
  </w:style>
  <w:style w:type="paragraph" w:customStyle="1" w:styleId="FrameContents">
    <w:name w:val="Frame Contents"/>
    <w:basedOn w:val="a"/>
    <w:qFormat/>
  </w:style>
  <w:style w:type="table" w:styleId="af">
    <w:name w:val="Table Grid"/>
    <w:basedOn w:val="a1"/>
    <w:uiPriority w:val="59"/>
    <w:rsid w:val="006604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0">
    <w:name w:val="Hyperlink"/>
    <w:uiPriority w:val="99"/>
    <w:unhideWhenUsed/>
    <w:rsid w:val="00AB3705"/>
    <w:rPr>
      <w:color w:val="0563C1"/>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117" Type="http://schemas.openxmlformats.org/officeDocument/2006/relationships/image" Target="media/image110.jpeg"/><Relationship Id="rId21" Type="http://schemas.openxmlformats.org/officeDocument/2006/relationships/image" Target="media/image14.jpeg"/><Relationship Id="rId42" Type="http://schemas.openxmlformats.org/officeDocument/2006/relationships/image" Target="media/image35.jpeg"/><Relationship Id="rId47" Type="http://schemas.openxmlformats.org/officeDocument/2006/relationships/image" Target="media/image40.png"/><Relationship Id="rId63" Type="http://schemas.openxmlformats.org/officeDocument/2006/relationships/image" Target="media/image56.emf"/><Relationship Id="rId68" Type="http://schemas.openxmlformats.org/officeDocument/2006/relationships/image" Target="media/image61.jpeg"/><Relationship Id="rId84" Type="http://schemas.openxmlformats.org/officeDocument/2006/relationships/image" Target="media/image77.jpeg"/><Relationship Id="rId89" Type="http://schemas.openxmlformats.org/officeDocument/2006/relationships/image" Target="media/image82.png"/><Relationship Id="rId112" Type="http://schemas.openxmlformats.org/officeDocument/2006/relationships/image" Target="media/image105.jpeg"/><Relationship Id="rId133" Type="http://schemas.openxmlformats.org/officeDocument/2006/relationships/image" Target="media/image126.jpeg"/><Relationship Id="rId138" Type="http://schemas.openxmlformats.org/officeDocument/2006/relationships/image" Target="media/image131.jpeg"/><Relationship Id="rId154" Type="http://schemas.openxmlformats.org/officeDocument/2006/relationships/image" Target="media/image147.jpeg"/><Relationship Id="rId159" Type="http://schemas.openxmlformats.org/officeDocument/2006/relationships/image" Target="media/image152.jpeg"/><Relationship Id="rId175" Type="http://schemas.openxmlformats.org/officeDocument/2006/relationships/theme" Target="theme/theme1.xml"/><Relationship Id="rId170" Type="http://schemas.openxmlformats.org/officeDocument/2006/relationships/image" Target="media/image163.jpeg"/><Relationship Id="rId16" Type="http://schemas.openxmlformats.org/officeDocument/2006/relationships/image" Target="media/image9.png"/><Relationship Id="rId107" Type="http://schemas.openxmlformats.org/officeDocument/2006/relationships/image" Target="media/image100.jpeg"/><Relationship Id="rId11" Type="http://schemas.openxmlformats.org/officeDocument/2006/relationships/image" Target="media/image4.jpeg"/><Relationship Id="rId32" Type="http://schemas.openxmlformats.org/officeDocument/2006/relationships/image" Target="media/image25.jpeg"/><Relationship Id="rId37" Type="http://schemas.openxmlformats.org/officeDocument/2006/relationships/image" Target="media/image30.jpeg"/><Relationship Id="rId53" Type="http://schemas.openxmlformats.org/officeDocument/2006/relationships/image" Target="media/image46.emf"/><Relationship Id="rId58" Type="http://schemas.openxmlformats.org/officeDocument/2006/relationships/image" Target="media/image51.emf"/><Relationship Id="rId74" Type="http://schemas.openxmlformats.org/officeDocument/2006/relationships/image" Target="media/image67.jpeg"/><Relationship Id="rId79" Type="http://schemas.openxmlformats.org/officeDocument/2006/relationships/image" Target="media/image72.emf"/><Relationship Id="rId102" Type="http://schemas.openxmlformats.org/officeDocument/2006/relationships/image" Target="media/image95.jpeg"/><Relationship Id="rId123" Type="http://schemas.openxmlformats.org/officeDocument/2006/relationships/image" Target="media/image116.wmf"/><Relationship Id="rId128" Type="http://schemas.openxmlformats.org/officeDocument/2006/relationships/image" Target="media/image121.jpeg"/><Relationship Id="rId144" Type="http://schemas.openxmlformats.org/officeDocument/2006/relationships/image" Target="media/image137.jpeg"/><Relationship Id="rId149" Type="http://schemas.openxmlformats.org/officeDocument/2006/relationships/image" Target="media/image142.jpeg"/><Relationship Id="rId5" Type="http://schemas.openxmlformats.org/officeDocument/2006/relationships/webSettings" Target="webSettings.xml"/><Relationship Id="rId90" Type="http://schemas.openxmlformats.org/officeDocument/2006/relationships/image" Target="media/image83.jpeg"/><Relationship Id="rId95" Type="http://schemas.openxmlformats.org/officeDocument/2006/relationships/image" Target="media/image88.png"/><Relationship Id="rId160" Type="http://schemas.openxmlformats.org/officeDocument/2006/relationships/image" Target="media/image153.jpeg"/><Relationship Id="rId165" Type="http://schemas.openxmlformats.org/officeDocument/2006/relationships/image" Target="media/image158.png"/><Relationship Id="rId22" Type="http://schemas.openxmlformats.org/officeDocument/2006/relationships/image" Target="media/image15.jpeg"/><Relationship Id="rId27" Type="http://schemas.openxmlformats.org/officeDocument/2006/relationships/image" Target="media/image20.jpeg"/><Relationship Id="rId43" Type="http://schemas.openxmlformats.org/officeDocument/2006/relationships/image" Target="media/image36.jpeg"/><Relationship Id="rId48" Type="http://schemas.openxmlformats.org/officeDocument/2006/relationships/image" Target="media/image41.png"/><Relationship Id="rId64" Type="http://schemas.openxmlformats.org/officeDocument/2006/relationships/image" Target="media/image57.jpeg"/><Relationship Id="rId69" Type="http://schemas.openxmlformats.org/officeDocument/2006/relationships/image" Target="media/image62.emf"/><Relationship Id="rId113" Type="http://schemas.openxmlformats.org/officeDocument/2006/relationships/image" Target="media/image106.jpeg"/><Relationship Id="rId118" Type="http://schemas.openxmlformats.org/officeDocument/2006/relationships/image" Target="media/image111.jpeg"/><Relationship Id="rId134" Type="http://schemas.openxmlformats.org/officeDocument/2006/relationships/image" Target="media/image127.jpeg"/><Relationship Id="rId139" Type="http://schemas.openxmlformats.org/officeDocument/2006/relationships/image" Target="media/image132.jpeg"/><Relationship Id="rId80" Type="http://schemas.openxmlformats.org/officeDocument/2006/relationships/image" Target="media/image73.jpeg"/><Relationship Id="rId85" Type="http://schemas.openxmlformats.org/officeDocument/2006/relationships/image" Target="media/image78.png"/><Relationship Id="rId150" Type="http://schemas.openxmlformats.org/officeDocument/2006/relationships/image" Target="media/image143.jpeg"/><Relationship Id="rId155" Type="http://schemas.openxmlformats.org/officeDocument/2006/relationships/image" Target="media/image148.jpeg"/><Relationship Id="rId171" Type="http://schemas.openxmlformats.org/officeDocument/2006/relationships/image" Target="media/image164.jpeg"/><Relationship Id="rId12" Type="http://schemas.openxmlformats.org/officeDocument/2006/relationships/image" Target="media/image5.jpeg"/><Relationship Id="rId17" Type="http://schemas.openxmlformats.org/officeDocument/2006/relationships/image" Target="media/image10.jpeg"/><Relationship Id="rId33" Type="http://schemas.openxmlformats.org/officeDocument/2006/relationships/image" Target="media/image26.jpeg"/><Relationship Id="rId38" Type="http://schemas.openxmlformats.org/officeDocument/2006/relationships/image" Target="media/image31.jpeg"/><Relationship Id="rId59" Type="http://schemas.openxmlformats.org/officeDocument/2006/relationships/image" Target="media/image52.jpeg"/><Relationship Id="rId103" Type="http://schemas.openxmlformats.org/officeDocument/2006/relationships/image" Target="media/image96.jpeg"/><Relationship Id="rId108" Type="http://schemas.openxmlformats.org/officeDocument/2006/relationships/image" Target="media/image101.jpeg"/><Relationship Id="rId124" Type="http://schemas.openxmlformats.org/officeDocument/2006/relationships/image" Target="media/image117.jpeg"/><Relationship Id="rId129" Type="http://schemas.openxmlformats.org/officeDocument/2006/relationships/image" Target="media/image122.jpeg"/><Relationship Id="rId54" Type="http://schemas.openxmlformats.org/officeDocument/2006/relationships/image" Target="media/image47.jpeg"/><Relationship Id="rId70" Type="http://schemas.openxmlformats.org/officeDocument/2006/relationships/image" Target="media/image63.jpeg"/><Relationship Id="rId75" Type="http://schemas.openxmlformats.org/officeDocument/2006/relationships/image" Target="media/image68.emf"/><Relationship Id="rId91" Type="http://schemas.openxmlformats.org/officeDocument/2006/relationships/image" Target="media/image84.png"/><Relationship Id="rId96" Type="http://schemas.openxmlformats.org/officeDocument/2006/relationships/image" Target="media/image89.jpeg"/><Relationship Id="rId140" Type="http://schemas.openxmlformats.org/officeDocument/2006/relationships/image" Target="media/image133.jpeg"/><Relationship Id="rId145" Type="http://schemas.openxmlformats.org/officeDocument/2006/relationships/image" Target="media/image138.jpeg"/><Relationship Id="rId161" Type="http://schemas.openxmlformats.org/officeDocument/2006/relationships/image" Target="media/image154.jpeg"/><Relationship Id="rId166" Type="http://schemas.openxmlformats.org/officeDocument/2006/relationships/image" Target="media/image159.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jpeg"/><Relationship Id="rId28" Type="http://schemas.openxmlformats.org/officeDocument/2006/relationships/image" Target="media/image21.jpeg"/><Relationship Id="rId49" Type="http://schemas.openxmlformats.org/officeDocument/2006/relationships/image" Target="media/image42.jpeg"/><Relationship Id="rId114" Type="http://schemas.openxmlformats.org/officeDocument/2006/relationships/image" Target="media/image107.jpeg"/><Relationship Id="rId119" Type="http://schemas.openxmlformats.org/officeDocument/2006/relationships/image" Target="media/image112.jpeg"/><Relationship Id="rId10" Type="http://schemas.openxmlformats.org/officeDocument/2006/relationships/image" Target="media/image3.jpeg"/><Relationship Id="rId31" Type="http://schemas.openxmlformats.org/officeDocument/2006/relationships/image" Target="media/image24.jpeg"/><Relationship Id="rId44" Type="http://schemas.openxmlformats.org/officeDocument/2006/relationships/image" Target="media/image37.jpeg"/><Relationship Id="rId52" Type="http://schemas.openxmlformats.org/officeDocument/2006/relationships/image" Target="media/image45.jpeg"/><Relationship Id="rId60" Type="http://schemas.openxmlformats.org/officeDocument/2006/relationships/image" Target="media/image53.jpeg"/><Relationship Id="rId65" Type="http://schemas.openxmlformats.org/officeDocument/2006/relationships/image" Target="media/image58.emf"/><Relationship Id="rId73" Type="http://schemas.openxmlformats.org/officeDocument/2006/relationships/image" Target="media/image66.png"/><Relationship Id="rId78" Type="http://schemas.openxmlformats.org/officeDocument/2006/relationships/image" Target="media/image71.jpeg"/><Relationship Id="rId81" Type="http://schemas.openxmlformats.org/officeDocument/2006/relationships/image" Target="media/image74.jpeg"/><Relationship Id="rId86" Type="http://schemas.openxmlformats.org/officeDocument/2006/relationships/image" Target="media/image79.jpeg"/><Relationship Id="rId94" Type="http://schemas.openxmlformats.org/officeDocument/2006/relationships/image" Target="media/image87.jpeg"/><Relationship Id="rId99" Type="http://schemas.openxmlformats.org/officeDocument/2006/relationships/image" Target="media/image92.jpeg"/><Relationship Id="rId101" Type="http://schemas.openxmlformats.org/officeDocument/2006/relationships/image" Target="media/image94.jpeg"/><Relationship Id="rId122" Type="http://schemas.openxmlformats.org/officeDocument/2006/relationships/image" Target="media/image115.jpeg"/><Relationship Id="rId130" Type="http://schemas.openxmlformats.org/officeDocument/2006/relationships/image" Target="media/image123.jpeg"/><Relationship Id="rId135" Type="http://schemas.openxmlformats.org/officeDocument/2006/relationships/image" Target="media/image128.jpeg"/><Relationship Id="rId143" Type="http://schemas.openxmlformats.org/officeDocument/2006/relationships/image" Target="media/image136.jpeg"/><Relationship Id="rId148" Type="http://schemas.openxmlformats.org/officeDocument/2006/relationships/image" Target="media/image141.jpeg"/><Relationship Id="rId151" Type="http://schemas.openxmlformats.org/officeDocument/2006/relationships/image" Target="media/image144.jpeg"/><Relationship Id="rId156" Type="http://schemas.openxmlformats.org/officeDocument/2006/relationships/image" Target="media/image149.jpeg"/><Relationship Id="rId164" Type="http://schemas.openxmlformats.org/officeDocument/2006/relationships/image" Target="media/image157.jpeg"/><Relationship Id="rId169" Type="http://schemas.openxmlformats.org/officeDocument/2006/relationships/image" Target="media/image162.jpeg"/><Relationship Id="rId4" Type="http://schemas.openxmlformats.org/officeDocument/2006/relationships/settings" Target="settings.xml"/><Relationship Id="rId9" Type="http://schemas.openxmlformats.org/officeDocument/2006/relationships/image" Target="media/image2.png"/><Relationship Id="rId172" Type="http://schemas.openxmlformats.org/officeDocument/2006/relationships/image" Target="media/image165.jpe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2.jpeg"/><Relationship Id="rId109" Type="http://schemas.openxmlformats.org/officeDocument/2006/relationships/image" Target="media/image102.jpeg"/><Relationship Id="rId34" Type="http://schemas.openxmlformats.org/officeDocument/2006/relationships/image" Target="media/image27.jpeg"/><Relationship Id="rId50" Type="http://schemas.openxmlformats.org/officeDocument/2006/relationships/image" Target="media/image43.emf"/><Relationship Id="rId55" Type="http://schemas.openxmlformats.org/officeDocument/2006/relationships/image" Target="media/image48.emf"/><Relationship Id="rId76" Type="http://schemas.openxmlformats.org/officeDocument/2006/relationships/image" Target="media/image69.jpeg"/><Relationship Id="rId97" Type="http://schemas.openxmlformats.org/officeDocument/2006/relationships/image" Target="media/image90.jpeg"/><Relationship Id="rId104" Type="http://schemas.openxmlformats.org/officeDocument/2006/relationships/image" Target="media/image97.jpeg"/><Relationship Id="rId120" Type="http://schemas.openxmlformats.org/officeDocument/2006/relationships/image" Target="media/image113.jpeg"/><Relationship Id="rId125" Type="http://schemas.openxmlformats.org/officeDocument/2006/relationships/image" Target="media/image118.jpeg"/><Relationship Id="rId141" Type="http://schemas.openxmlformats.org/officeDocument/2006/relationships/image" Target="media/image134.jpeg"/><Relationship Id="rId146" Type="http://schemas.openxmlformats.org/officeDocument/2006/relationships/image" Target="media/image139.jpeg"/><Relationship Id="rId167" Type="http://schemas.openxmlformats.org/officeDocument/2006/relationships/image" Target="media/image160.jpeg"/><Relationship Id="rId7" Type="http://schemas.openxmlformats.org/officeDocument/2006/relationships/endnotes" Target="endnotes.xml"/><Relationship Id="rId71" Type="http://schemas.openxmlformats.org/officeDocument/2006/relationships/image" Target="media/image64.emf"/><Relationship Id="rId92" Type="http://schemas.openxmlformats.org/officeDocument/2006/relationships/image" Target="media/image85.jpeg"/><Relationship Id="rId162" Type="http://schemas.openxmlformats.org/officeDocument/2006/relationships/image" Target="media/image155.jpeg"/><Relationship Id="rId2" Type="http://schemas.openxmlformats.org/officeDocument/2006/relationships/numbering" Target="numbering.xml"/><Relationship Id="rId29" Type="http://schemas.openxmlformats.org/officeDocument/2006/relationships/image" Target="media/image22.jpeg"/><Relationship Id="rId24" Type="http://schemas.openxmlformats.org/officeDocument/2006/relationships/image" Target="media/image17.jpeg"/><Relationship Id="rId40" Type="http://schemas.openxmlformats.org/officeDocument/2006/relationships/image" Target="media/image33.jpeg"/><Relationship Id="rId45" Type="http://schemas.openxmlformats.org/officeDocument/2006/relationships/image" Target="media/image38.png"/><Relationship Id="rId66" Type="http://schemas.openxmlformats.org/officeDocument/2006/relationships/image" Target="media/image59.jpeg"/><Relationship Id="rId87" Type="http://schemas.openxmlformats.org/officeDocument/2006/relationships/image" Target="media/image80.png"/><Relationship Id="rId110" Type="http://schemas.openxmlformats.org/officeDocument/2006/relationships/image" Target="media/image103.jpeg"/><Relationship Id="rId115" Type="http://schemas.openxmlformats.org/officeDocument/2006/relationships/image" Target="media/image108.jpeg"/><Relationship Id="rId131" Type="http://schemas.openxmlformats.org/officeDocument/2006/relationships/image" Target="media/image124.jpeg"/><Relationship Id="rId136" Type="http://schemas.openxmlformats.org/officeDocument/2006/relationships/image" Target="media/image129.jpeg"/><Relationship Id="rId157" Type="http://schemas.openxmlformats.org/officeDocument/2006/relationships/image" Target="media/image150.jpeg"/><Relationship Id="rId61" Type="http://schemas.openxmlformats.org/officeDocument/2006/relationships/image" Target="media/image54.emf"/><Relationship Id="rId82" Type="http://schemas.openxmlformats.org/officeDocument/2006/relationships/image" Target="media/image75.emf"/><Relationship Id="rId152" Type="http://schemas.openxmlformats.org/officeDocument/2006/relationships/image" Target="media/image145.jpeg"/><Relationship Id="rId173" Type="http://schemas.openxmlformats.org/officeDocument/2006/relationships/image" Target="media/image166.png"/><Relationship Id="rId19" Type="http://schemas.openxmlformats.org/officeDocument/2006/relationships/image" Target="media/image12.jpeg"/><Relationship Id="rId14" Type="http://schemas.openxmlformats.org/officeDocument/2006/relationships/image" Target="media/image7.jpeg"/><Relationship Id="rId30" Type="http://schemas.openxmlformats.org/officeDocument/2006/relationships/image" Target="media/image23.jpeg"/><Relationship Id="rId35" Type="http://schemas.openxmlformats.org/officeDocument/2006/relationships/image" Target="media/image28.jpeg"/><Relationship Id="rId56" Type="http://schemas.openxmlformats.org/officeDocument/2006/relationships/image" Target="media/image49.jpeg"/><Relationship Id="rId77" Type="http://schemas.openxmlformats.org/officeDocument/2006/relationships/image" Target="media/image70.emf"/><Relationship Id="rId100" Type="http://schemas.openxmlformats.org/officeDocument/2006/relationships/image" Target="media/image93.jpeg"/><Relationship Id="rId105" Type="http://schemas.openxmlformats.org/officeDocument/2006/relationships/image" Target="media/image98.jpeg"/><Relationship Id="rId126" Type="http://schemas.openxmlformats.org/officeDocument/2006/relationships/image" Target="media/image119.jpeg"/><Relationship Id="rId147" Type="http://schemas.openxmlformats.org/officeDocument/2006/relationships/image" Target="media/image140.jpeg"/><Relationship Id="rId168" Type="http://schemas.openxmlformats.org/officeDocument/2006/relationships/image" Target="media/image161.jpeg"/><Relationship Id="rId8" Type="http://schemas.openxmlformats.org/officeDocument/2006/relationships/image" Target="media/image1.png"/><Relationship Id="rId51" Type="http://schemas.openxmlformats.org/officeDocument/2006/relationships/image" Target="media/image44.jpeg"/><Relationship Id="rId72" Type="http://schemas.openxmlformats.org/officeDocument/2006/relationships/image" Target="media/image65.jpeg"/><Relationship Id="rId93" Type="http://schemas.openxmlformats.org/officeDocument/2006/relationships/image" Target="media/image86.png"/><Relationship Id="rId98" Type="http://schemas.openxmlformats.org/officeDocument/2006/relationships/image" Target="media/image91.jpeg"/><Relationship Id="rId121" Type="http://schemas.openxmlformats.org/officeDocument/2006/relationships/image" Target="media/image114.jpeg"/><Relationship Id="rId142" Type="http://schemas.openxmlformats.org/officeDocument/2006/relationships/image" Target="media/image135.jpeg"/><Relationship Id="rId163" Type="http://schemas.openxmlformats.org/officeDocument/2006/relationships/image" Target="media/image156.jpeg"/><Relationship Id="rId3" Type="http://schemas.openxmlformats.org/officeDocument/2006/relationships/styles" Target="styles.xml"/><Relationship Id="rId25" Type="http://schemas.openxmlformats.org/officeDocument/2006/relationships/image" Target="media/image18.jpeg"/><Relationship Id="rId46" Type="http://schemas.openxmlformats.org/officeDocument/2006/relationships/image" Target="media/image39.png"/><Relationship Id="rId67" Type="http://schemas.openxmlformats.org/officeDocument/2006/relationships/image" Target="media/image60.emf"/><Relationship Id="rId116" Type="http://schemas.openxmlformats.org/officeDocument/2006/relationships/image" Target="media/image109.jpeg"/><Relationship Id="rId137" Type="http://schemas.openxmlformats.org/officeDocument/2006/relationships/image" Target="media/image130.jpeg"/><Relationship Id="rId158" Type="http://schemas.openxmlformats.org/officeDocument/2006/relationships/image" Target="media/image151.jpeg"/><Relationship Id="rId20" Type="http://schemas.openxmlformats.org/officeDocument/2006/relationships/image" Target="media/image13.jpeg"/><Relationship Id="rId41" Type="http://schemas.openxmlformats.org/officeDocument/2006/relationships/image" Target="media/image34.jpeg"/><Relationship Id="rId62" Type="http://schemas.openxmlformats.org/officeDocument/2006/relationships/image" Target="media/image55.jpeg"/><Relationship Id="rId83" Type="http://schemas.openxmlformats.org/officeDocument/2006/relationships/image" Target="media/image76.emf"/><Relationship Id="rId88" Type="http://schemas.openxmlformats.org/officeDocument/2006/relationships/image" Target="media/image81.jpeg"/><Relationship Id="rId111" Type="http://schemas.openxmlformats.org/officeDocument/2006/relationships/image" Target="media/image104.jpeg"/><Relationship Id="rId132" Type="http://schemas.openxmlformats.org/officeDocument/2006/relationships/image" Target="media/image125.jpeg"/><Relationship Id="rId153" Type="http://schemas.openxmlformats.org/officeDocument/2006/relationships/image" Target="media/image146.jpeg"/><Relationship Id="rId174" Type="http://schemas.openxmlformats.org/officeDocument/2006/relationships/fontTable" Target="fontTable.xml"/><Relationship Id="rId15" Type="http://schemas.openxmlformats.org/officeDocument/2006/relationships/image" Target="media/image8.png"/><Relationship Id="rId36" Type="http://schemas.openxmlformats.org/officeDocument/2006/relationships/image" Target="media/image29.jpeg"/><Relationship Id="rId57" Type="http://schemas.openxmlformats.org/officeDocument/2006/relationships/image" Target="media/image50.emf"/><Relationship Id="rId106" Type="http://schemas.openxmlformats.org/officeDocument/2006/relationships/image" Target="media/image99.jpeg"/><Relationship Id="rId127" Type="http://schemas.openxmlformats.org/officeDocument/2006/relationships/image" Target="media/image120.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33D30BB-561C-4730-9200-BA534A7A35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1173</TotalTime>
  <Pages>1</Pages>
  <Words>2851</Words>
  <Characters>16255</Characters>
  <Application>Microsoft Office Word</Application>
  <DocSecurity>0</DocSecurity>
  <Lines>135</Lines>
  <Paragraphs>38</Paragraphs>
  <ScaleCrop>false</ScaleCrop>
  <Company/>
  <LinksUpToDate>false</LinksUpToDate>
  <CharactersWithSpaces>19068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dc:description/>
  <cp:lastModifiedBy>Tom</cp:lastModifiedBy>
  <cp:revision>16</cp:revision>
  <dcterms:created xsi:type="dcterms:W3CDTF">2018-08-27T01:28:00Z</dcterms:created>
  <dcterms:modified xsi:type="dcterms:W3CDTF">2019-06-10T10:00:00Z</dcterms:modified>
  <dc:language>zh-HK</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
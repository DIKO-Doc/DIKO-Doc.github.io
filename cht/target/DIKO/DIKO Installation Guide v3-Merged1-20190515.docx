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 xml:space="preserve">Diko</w:t>
      </w:r>
      <w:proofErr w:type="spellEnd"/>
      <w:r>
        <w:rPr>
          <w:rFonts w:eastAsia="SimSun"/>
          <w:b/>
          <w:bCs/>
          <w:sz w:val="24"/>
          <w:szCs w:val="24"/>
          <w:lang w:eastAsia="zh-CN"/>
        </w:rPr>
        <w:t xml:space="preserve"> </w:t>
      </w:r>
      <w:r>
        <w:rPr>
          <w:rFonts w:eastAsia="SimSun"/>
          <w:sz w:val="24"/>
          <w:szCs w:val="24"/>
          <w:lang w:eastAsia="zh-CN"/>
        </w:rPr>
        <w:t xml:space="preserve">Diko 安裝導覽</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 xml:space="preserve">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 xml:space="preserve">©2017</w:t>
      </w:r>
      <w:r w:rsidR="00B43624">
        <w:rPr>
          <w:rFonts w:eastAsia="SimSun"/>
          <w:sz w:val="23"/>
          <w:szCs w:val="23"/>
          <w:lang w:eastAsia="zh-CN"/>
        </w:rPr>
        <w:t xml:space="preserve">-2019</w:t>
      </w:r>
      <w:r>
        <w:rPr>
          <w:rFonts w:eastAsia="SimSun"/>
          <w:sz w:val="23"/>
          <w:szCs w:val="23"/>
          <w:lang w:eastAsia="zh-CN"/>
        </w:rPr>
        <w:t xml:space="preserve"> 版權所有坐言起行教育有限公司。</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 xml:space="preserve">DIKO 安裝 &amp; 設置</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 xml:space="preserve">目錄</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1</w:t>
      </w:r>
      <w:r>
        <w:rPr>
          <w:rFonts w:ascii="Calibri" w:hAnsi="Calibri"/>
          <w:rPrChange w:id="2" w:author="Tom-v3" w:date="2019-05-15T14:43:00Z">
            <w:rPr>
              <w:sz w:val="20"/>
              <w:szCs w:val="20"/>
              <w:lang w:eastAsia="zh-CN"/>
            </w:rPr>
          </w:rPrChange>
        </w:rPr>
        <w:tab/>
      </w:r>
      <w:r>
        <w:rPr>
          <w:rFonts w:ascii="Calibri" w:eastAsia="SimSun" w:hAnsi="Calibri" w:cs="Calibri"/>
          <w:lang w:eastAsia="zh-CN"/>
        </w:rPr>
        <w:t xml:space="preserve">需求</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 xml:space="preserve">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2</w:t>
      </w:r>
      <w:r>
        <w:rPr>
          <w:rFonts w:ascii="Calibri" w:hAnsi="Calibri"/>
          <w:rPrChange w:id="5" w:author="Tom-v3" w:date="2019-05-15T14:43:00Z">
            <w:rPr>
              <w:sz w:val="20"/>
              <w:szCs w:val="20"/>
              <w:lang w:eastAsia="zh-CN"/>
            </w:rPr>
          </w:rPrChange>
        </w:rPr>
        <w:tab/>
      </w:r>
      <w:r>
        <w:rPr>
          <w:rFonts w:ascii="Calibri" w:eastAsia="SimSun" w:hAnsi="Calibri" w:cs="Calibri"/>
          <w:lang w:eastAsia="zh-CN"/>
        </w:rPr>
        <w:t xml:space="preserve">在.net Framework 3.5.1 &amp;amp; 4.5.1安裝IIS Server</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 xml:space="preserve">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3</w:t>
      </w:r>
      <w:r>
        <w:rPr>
          <w:rFonts w:ascii="Calibri" w:hAnsi="Calibri"/>
          <w:rPrChange w:id="8" w:author="Tom-v3" w:date="2019-05-15T14:43:00Z">
            <w:rPr>
              <w:sz w:val="20"/>
              <w:szCs w:val="20"/>
              <w:lang w:eastAsia="zh-CN"/>
            </w:rPr>
          </w:rPrChange>
        </w:rPr>
        <w:tab/>
      </w:r>
      <w:r>
        <w:rPr>
          <w:rFonts w:ascii="Calibri" w:eastAsia="SimSun" w:hAnsi="Calibri" w:cs="Calibri"/>
          <w:lang w:eastAsia="zh-CN"/>
        </w:rPr>
        <w:t xml:space="preserve">安裝Microsoft WSE 2.0 SP3</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 xml:space="preserve">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4</w:t>
      </w:r>
      <w:r>
        <w:rPr>
          <w:rFonts w:ascii="Calibri" w:hAnsi="Calibri"/>
          <w:rPrChange w:id="11" w:author="Tom-v3" w:date="2019-05-15T14:43:00Z">
            <w:rPr>
              <w:sz w:val="20"/>
              <w:szCs w:val="20"/>
              <w:lang w:eastAsia="zh-CN"/>
            </w:rPr>
          </w:rPrChange>
        </w:rPr>
        <w:tab/>
      </w:r>
      <w:r>
        <w:rPr>
          <w:rFonts w:ascii="Calibri" w:eastAsia="SimSun" w:hAnsi="Calibri" w:cs="Calibri"/>
          <w:lang w:eastAsia="zh-CN"/>
        </w:rPr>
        <w:t xml:space="preserve">DIKO伺服器核心</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 xml:space="preserve">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5</w:t>
      </w:r>
      <w:r>
        <w:rPr>
          <w:rFonts w:ascii="Calibri" w:hAnsi="Calibri"/>
          <w:rPrChange w:id="14" w:author="Tom-v3" w:date="2019-05-15T14:43:00Z">
            <w:rPr>
              <w:sz w:val="20"/>
              <w:szCs w:val="20"/>
              <w:lang w:eastAsia="zh-CN"/>
            </w:rPr>
          </w:rPrChange>
        </w:rPr>
        <w:tab/>
      </w:r>
      <w:r>
        <w:rPr>
          <w:rFonts w:ascii="Calibri" w:eastAsia="SimSun" w:hAnsi="Calibri" w:cs="Calibri"/>
          <w:lang w:eastAsia="zh-CN"/>
        </w:rPr>
        <w:t xml:space="preserve">安裝Open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 xml:space="preserve">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6</w:t>
      </w:r>
      <w:r>
        <w:rPr>
          <w:rFonts w:ascii="Calibri" w:hAnsi="Calibri"/>
          <w:rPrChange w:id="17" w:author="Tom-v3" w:date="2019-05-15T14:43:00Z">
            <w:rPr>
              <w:sz w:val="20"/>
              <w:szCs w:val="20"/>
              <w:lang w:eastAsia="zh-CN"/>
            </w:rPr>
          </w:rPrChange>
        </w:rPr>
        <w:tab/>
      </w:r>
      <w:r>
        <w:rPr>
          <w:rFonts w:ascii="Calibri" w:eastAsia="SimSun" w:hAnsi="Calibri" w:cs="Calibri"/>
          <w:lang w:eastAsia="zh-CN"/>
        </w:rPr>
        <w:t xml:space="preserve">安裝“Microsoft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 xml:space="preserve">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7</w:t>
      </w:r>
      <w:r>
        <w:rPr>
          <w:rFonts w:ascii="Calibri" w:hAnsi="Calibri"/>
          <w:rPrChange w:id="20" w:author="Tom-v3" w:date="2019-05-15T14:43:00Z">
            <w:rPr>
              <w:sz w:val="20"/>
              <w:szCs w:val="20"/>
              <w:lang w:eastAsia="zh-CN"/>
            </w:rPr>
          </w:rPrChange>
        </w:rPr>
        <w:tab/>
      </w:r>
      <w:r>
        <w:rPr>
          <w:rFonts w:ascii="Calibri" w:eastAsia="SimSun" w:hAnsi="Calibri" w:cs="Calibri"/>
          <w:lang w:eastAsia="zh-CN"/>
        </w:rPr>
        <w:t xml:space="preserve">為DIKO產生軟體的認證</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 xml:space="preserve">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設定</w:t>
      </w:r>
      <w:proofErr w:type="spellStart"/>
      <w:proofErr w:type="gramStart"/>
      <w:r>
        <w:rPr>
          <w:rFonts w:ascii="Calibri" w:eastAsia="SimSun" w:hAnsi="Calibri" w:cs="Calibri"/>
          <w:lang w:eastAsia="zh-CN"/>
        </w:rPr>
        <w:t xml:space="preserve">web</w:t>
      </w:r>
      <w:proofErr w:type="gramEnd"/>
      <w:r>
        <w:rPr>
          <w:rFonts w:ascii="Calibri" w:eastAsia="SimSun" w:hAnsi="Calibri" w:cs="Calibri"/>
          <w:lang w:eastAsia="zh-CN"/>
        </w:rPr>
        <w:t xml:space="preserve">.config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 xml:space="preserve">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9</w:t>
      </w:r>
      <w:r>
        <w:rPr>
          <w:rFonts w:ascii="Calibri" w:hAnsi="Calibri"/>
          <w:rPrChange w:id="26" w:author="Tom-v3" w:date="2019-05-15T14:43:00Z">
            <w:rPr>
              <w:sz w:val="20"/>
              <w:szCs w:val="20"/>
              <w:lang w:eastAsia="zh-CN"/>
            </w:rPr>
          </w:rPrChange>
        </w:rPr>
        <w:tab/>
      </w:r>
      <w:r>
        <w:rPr>
          <w:rFonts w:ascii="Calibri" w:eastAsia="SimSun" w:hAnsi="Calibri" w:cs="Calibri"/>
          <w:lang w:eastAsia="zh-CN"/>
        </w:rPr>
        <w:t xml:space="preserve">在IIS中新增Web application</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 xml:space="preserve">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10</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設定並初始化</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系統</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 xml:space="preserve">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 xml:space="preserve">新增與安裝 DIKO Indexing manager 到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 xml:space="preserve">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 xml:space="preserve">新增與安裝 DIKO Rendition manager 到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 xml:space="preserve">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 xml:space="preserve">新增與安裝 DIKO Email Capturing 到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 xml:space="preserve">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w:t>
      </w:r>
      <w:r>
        <w:rPr>
          <w:rFonts w:ascii="Calibri" w:hAnsi="Calibri" w:cs="Calibri"/>
        </w:rPr>
        <w:t xml:space="preserve">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新增與安裝 DIKO Email Capturing </w:t>
      </w:r>
      <w:r>
        <w:rPr>
          <w:rFonts w:ascii="Calibri" w:hAnsi="Calibri" w:cs="Calibri"/>
        </w:rPr>
        <w:t xml:space="preserve">Pro </w:t>
      </w:r>
      <w:r>
        <w:rPr>
          <w:rFonts w:ascii="Calibri" w:eastAsia="SimSun" w:hAnsi="Calibri" w:cs="Calibri"/>
          <w:lang w:eastAsia="zh-CN"/>
        </w:rPr>
        <w:t xml:space="preserve">到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 xml:space="preserve">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新增與安裝 DIKO </w:t>
      </w:r>
      <w:r>
        <w:rPr>
          <w:rFonts w:ascii="Calibri" w:hAnsi="Calibri" w:cs="Calibri"/>
        </w:rPr>
        <w:t xml:space="preserve">Sync Folder Mass Monitor </w:t>
      </w:r>
      <w:r>
        <w:rPr>
          <w:rFonts w:ascii="Calibri" w:eastAsia="SimSun" w:hAnsi="Calibri" w:cs="Calibri"/>
          <w:lang w:eastAsia="zh-CN"/>
        </w:rPr>
        <w:t xml:space="preserve">到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 xml:space="preserve">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 xml:space="preserve">1</w:t>
      </w:r>
      <w:r>
        <w:rPr>
          <w:rFonts w:ascii="Calibri" w:hAnsi="Calibri" w:cs="Calibri"/>
        </w:rPr>
        <w:t xml:space="preserve">6</w:t>
      </w:r>
      <w:r>
        <w:rPr>
          <w:rFonts w:ascii="Calibri" w:hAnsi="Calibri"/>
          <w:rPrChange w:id="47" w:author="Tom-v3" w:date="2019-05-15T14:43:00Z">
            <w:rPr>
              <w:sz w:val="20"/>
              <w:szCs w:val="20"/>
              <w:lang w:eastAsia="zh-CN"/>
            </w:rPr>
          </w:rPrChange>
        </w:rPr>
        <w:tab/>
      </w:r>
      <w:r>
        <w:rPr>
          <w:rFonts w:ascii="Calibri" w:eastAsia="SimSun" w:hAnsi="Calibri" w:cs="Calibri"/>
          <w:lang w:eastAsia="zh-CN"/>
        </w:rPr>
        <w:t xml:space="preserve">瀏覽並登入DIKO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 xml:space="preserve">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1</w:t>
      </w:r>
      <w:r>
        <w:rPr>
          <w:lang w:eastAsia="zh-CN"/>
        </w:rPr>
        <w:tab/>
      </w:r>
      <w:r>
        <w:rPr>
          <w:rFonts w:eastAsia="SimSun"/>
          <w:lang w:eastAsia="zh-CN"/>
        </w:rPr>
        <w:t xml:space="preserve">需求</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 xml:space="preserve">操作系統</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 Windows Server 2008 / 2012</w:t>
      </w:r>
      <w:ins w:id="51" w:author="Tom-v3" w:date="2019-05-15T14:43:00Z">
        <w:r>
          <w:rPr>
            <w:rFonts w:asciiTheme="minorEastAsia" w:hAnsiTheme="minorEastAsia" w:cs="Calibri"/>
          </w:rPr>
          <w:t xml:space="preserve"> </w:t>
        </w:r>
        <w:r>
          <w:rPr>
            <w:rFonts w:ascii="Calibri" w:hAnsi="Calibri" w:cs="Calibri"/>
          </w:rPr>
          <w:t xml:space="preserve">/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資料庫</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組件</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 xml:space="preserve">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3.5 sp1</w:t>
      </w:r>
      <w:ins w:id="53" w:author="Tom-v3" w:date="2019-05-15T14:43:00Z">
        <w:r>
          <w:rPr>
            <w:rFonts w:ascii="Calibri" w:eastAsia="SimSun" w:hAnsi="Calibri" w:cs="Calibri"/>
            <w:lang w:eastAsia="zh-CN"/>
          </w:rPr>
          <w:t xml:space="preserve"> (required by Microsoft SQL Express 2012)</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 xml:space="preserve">SP3</w:t>
      </w:r>
      <w:r w:rsidR="00B43624">
        <w:rPr>
          <w:rFonts w:asciiTheme="minorEastAsia" w:hAnsiTheme="minorEastAsia" w:cs="Calibri"/>
        </w:rPr>
        <w:t xml:space="preserve"> </w:t>
      </w:r>
      <w:ins w:id="56" w:author="Tom-v3" w:date="2019-05-15T14:43:00Z">
        <w:r>
          <w:rPr>
            <w:rFonts w:asciiTheme="minorEastAsia" w:hAnsiTheme="minorEastAsia" w:cs="Calibri"/>
          </w:rPr>
          <w:t xml:space="preserve">(</w:t>
        </w:r>
        <w:r>
          <w:rPr>
            <w:rFonts w:ascii="Calibri" w:eastAsia="SimSun" w:hAnsi="Calibri" w:cs="Calibri"/>
            <w:lang w:eastAsia="zh-CN"/>
          </w:rPr>
          <w:t xml:space="preserve">mandatory)</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 xml:space="preserve">使用者訪問/安裝權限</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 xml:space="preserve">Administrator</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2</w:t>
      </w:r>
      <w:r>
        <w:rPr>
          <w:lang w:eastAsia="zh-CN"/>
        </w:rPr>
        <w:tab/>
      </w:r>
      <w:r>
        <w:rPr>
          <w:rFonts w:eastAsia="SimSun"/>
          <w:lang w:eastAsia="zh-CN"/>
        </w:rPr>
        <w:t xml:space="preserve">在.net Framework 3.5.1 &amp;amp; 4.5.1安裝IIS Server</w:t>
      </w:r>
    </w:p>
    <w:p w:rsidR="00D95DD7" w:rsidRPr="00045032" w:rsidRDefault="00045032">
      <w:pPr>
        <w:spacing w:line="305" w:lineRule="exact"/>
        <w:rPr>
          <w:rFonts w:ascii="Calibri" w:eastAsia="SimSun" w:hAnsi="Calibri" w:cs="Calibri"/>
          <w:lang w:eastAsia="zh-CN"/>
        </w:rPr>
      </w:pPr>
      <w:r w:rsidRPr="00045032">
        <w:rPr>
          <w:rFonts w:ascii="Calibri" w:eastAsia="SimSun" w:hAnsi="Calibri" w:cs="Calibri"/>
          <w:u w:val="single"/>
          <w:lang w:eastAsia="zh-CN"/>
        </w:rPr>
        <w:t xml:space="preserve">Notice</w:t>
      </w:r>
      <w:r w:rsidRPr="00045032">
        <w:rPr>
          <w:rFonts w:ascii="Calibri" w:eastAsia="SimSun" w:hAnsi="Calibri" w:cs="Calibri"/>
          <w:lang w:eastAsia="zh-CN"/>
        </w:rPr>
        <w:t xml:space="preserve">: Always install .net Framework via Server Manager, or conflicts can be caused afterward.</w:t>
      </w:r>
    </w:p>
    <w:p w:rsidR="00045032" w:rsidRDefault="00045032">
      <w:pPr>
        <w:spacing w:line="305" w:lineRule="exact"/>
        <w:rPr>
          <w:rFonts w:hint="eastAsia"/>
          <w:sz w:val="20"/>
          <w:szCs w:val="20"/>
        </w:rPr>
      </w:pPr>
    </w:p>
    <w:p w:rsidR="00D95DD7" w:rsidRDefault="00F96ECC">
      <w:pPr>
        <w:tabs>
          <w:tab w:val="left" w:pos="700"/>
        </w:tabs>
        <w:rPr>
          <w:sz w:val="20"/>
          <w:szCs w:val="20"/>
        </w:rPr>
      </w:pPr>
      <w:r>
        <w:rPr>
          <w:rFonts w:ascii="Calibri" w:eastAsia="SimSun" w:hAnsi="Calibri" w:cs="Calibri"/>
          <w:lang w:eastAsia="zh-CN"/>
        </w:rPr>
        <w:t xml:space="preserve">2.1</w:t>
      </w:r>
      <w:r>
        <w:rPr>
          <w:sz w:val="20"/>
          <w:szCs w:val="20"/>
          <w:lang w:eastAsia="zh-CN"/>
        </w:rPr>
        <w:tab/>
      </w:r>
      <w:r>
        <w:rPr>
          <w:rFonts w:ascii="Calibri" w:eastAsia="SimSun" w:hAnsi="Calibri" w:cs="Calibri"/>
          <w:lang w:eastAsia="zh-CN"/>
        </w:rPr>
        <w:t xml:space="preserve">Open “</w:t>
      </w:r>
      <w:r>
        <w:rPr>
          <w:rFonts w:ascii="Calibri" w:eastAsia="SimSun" w:hAnsi="Calibri" w:cs="Calibri"/>
          <w:b/>
          <w:bCs/>
          <w:lang w:eastAsia="zh-CN"/>
        </w:rPr>
        <w:t xml:space="preserve">Server Manager</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2.2</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Manage</w:t>
      </w:r>
      <w:r>
        <w:rPr>
          <w:rFonts w:ascii="Calibri" w:eastAsia="SimSun" w:hAnsi="Calibri" w:cs="Calibri"/>
          <w:lang w:eastAsia="zh-CN"/>
        </w:rPr>
        <w:t xml:space="preserve">”, and select “</w:t>
      </w:r>
      <w:r>
        <w:rPr>
          <w:rFonts w:ascii="Calibri" w:eastAsia="SimSun" w:hAnsi="Calibri" w:cs="Calibri"/>
          <w:b/>
          <w:bCs/>
          <w:lang w:eastAsia="zh-CN"/>
        </w:rPr>
        <w:t xml:space="preserve">Add Roles and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2.3</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2.5</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61" w:author="Tom-v3" w:date="2019-05-15T14:43:00Z">
                              <w:r>
                                <w:t xml:space="preserve">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bgmM6wEAAFMEAAAOAAAAZHJzL2Uyb0RvYy54bWysVNtu2zAMfR+wfxD0vjhJ16Ax4hTbiuxl 2Iq2+wBFlmIBkihIauz8/SjGSbsLBrSoHmRdeA7JQ8qr68FZtlcxGfANn02mnCkvoTV+1/CfD5sP V5ylLHwrLHjV8INK/Hr9/t2qD7WaQwe2VZEhiU91Hxre5RzqqkqyU06kCQTl8VJDdCLjNu6qNooe 2Z2t5tPpouohtiGCVCnh6c3xkq+JX2sl8w+tk8rMNhxjyzRHmrdlrtYrUe+iCJ2RYxjiFVE4YTw6 PVPdiCzYYzR/UTkjIyTQeSLBVaC1kYpywGxm0z+yue9EUJQLipPCWab0drTy+/42MtNi7S4488Jh jR7UkNlnGNh8WfTpQ6rR7D7cxnGXcFmSHXR05YtpsIE0PZw1LRwSD2fz5eX8CqWXePdxsbhckOjV EzrElL8qcKwsGh6xZiSl2H9LGT2i6cmkOEtgTbsx1tIm7rZfbGR7gfXd0CghI+Q3M+tZ3/DlBfr+ P8WUxr8onMmq5I/U1uOnqHLUgVb5YFWhtv5OadST5CBfcgzx2HT4KlCLU+sRGQKKocaUXogdIQWt qNdfiD+DyD/4fMY74yGSDM+yK8s8bIexC7bQHo594OHTYwZtqFrF6nRFKmHnkmzjKytP4/metHz6 F6x/AQAA//8DAFBLAwQUAAYACAAAACEAaXWJmuQAAAALAQAADwAAAGRycy9kb3ducmV2LnhtbEyP wU7DMBBE70j8g7VIXFDrtFKaNsSpKqQKIeiBUoS4ufGSBOx1iN028PUsJzjuzNPsTLEcnBVH7EPr ScFknIBAqrxpqVawe1qP5iBC1GS09YQKvjDAsjw/K3Ru/Ike8biNteAQCrlW0MTY5VKGqkGnw9h3 SOy9+d7pyGdfS9PrE4c7K6dJMpNOt8QfGt3hTYPVx/bgFLT3G3u7+rYPafX6fvfyuVlfDe5ZqcuL YXUNIuIQ/2D4rc/VoeROe38gE4RVkGbTjFE2JukCBBNZNuMxe1bmixRkWcj/G8ofAAAA//8DAFBL AQItABQABgAIAAAAIQC2gziS/gAAAOEBAAATAAAAAAAAAAAAAAAAAAAAAABbQ29udGVudF9UeXBl c10ueG1sUEsBAi0AFAAGAAgAAAAhADj9If/WAAAAlAEAAAsAAAAAAAAAAAAAAAAALwEAAF9yZWxz Ly5yZWxzUEsBAi0AFAAGAAgAAAAhABBuCYzrAQAAUwQAAA4AAAAAAAAAAAAAAAAALgIAAGRycy9l Mm9Eb2MueG1sUEsBAi0AFAAGAAgAAAAhAGl1iZrkAAAACwEAAA8AAAAAAAAAAAAAAAAARQQAAGRy cy9kb3ducmV2LnhtbFBLBQYAAAAABAAEAPMAAABWBQAAAAA= " strokeweight=".26mm">
                <v:textbox>
                  <w:txbxContent>
                    <w:p w:rsidR="00045032" w:rsidRDefault="00045032">
                      <w:pPr>
                        <w:pStyle w:val="FrameContents"/>
                      </w:pPr>
                      <w:ins w:id="62" w:author="Tom-v3" w:date="2019-05-15T14:43:00Z">
                        <w:r>
                          <w:t xml:space="preserve">For Windows Server 2008 / 2012</w:t>
                        </w:r>
                      </w:ins>
                    </w:p>
                  </w:txbxContent>
                </v:textbox>
              </v:rect>
            </w:pict>
          </mc:Fallback>
        </mc:AlternateContent>
      </w:r>
      <w:r>
        <w:t xml:space="preserve">2.6</w:t>
      </w:r>
      <w:r>
        <w:rPr>
          <w:sz w:val="20"/>
          <w:szCs w:val="20"/>
          <w:lang w:eastAsia="zh-CN"/>
        </w:rPr>
        <w:tab/>
      </w:r>
      <w:r>
        <w:rPr>
          <w:rPrChange w:id="63" w:author="Tom-v3" w:date="2019-05-15T14:43:00Z">
            <w:rPr>
              <w:rFonts w:eastAsia="SimSun" w:cs="Calibri"/>
              <w:bCs/>
              <w:lang w:eastAsia="zh-CN"/>
            </w:rPr>
          </w:rPrChange>
        </w:rPr>
        <w:t xml:space="preserve">In “</w:t>
      </w:r>
      <w:r>
        <w:rPr>
          <w:b/>
          <w:rPrChange w:id="64" w:author="Tom-v3" w:date="2019-05-15T14:43:00Z">
            <w:rPr>
              <w:rFonts w:eastAsia="SimSun" w:cs="Calibri"/>
              <w:b/>
              <w:lang w:eastAsia="zh-CN"/>
            </w:rPr>
          </w:rPrChange>
        </w:rPr>
        <w:t xml:space="preserve">Server Roles</w:t>
      </w:r>
      <w:r>
        <w:rPr>
          <w:rPrChange w:id="65" w:author="Tom-v3" w:date="2019-05-15T14:43:00Z">
            <w:rPr>
              <w:rFonts w:eastAsia="SimSun" w:cs="Calibri"/>
              <w:bCs/>
              <w:lang w:eastAsia="zh-CN"/>
            </w:rPr>
          </w:rPrChange>
        </w:rPr>
        <w:t xml:space="preserve">”, select “</w:t>
      </w:r>
      <w:ins w:id="66" w:author="Tom-v3" w:date="2019-05-15T14:43:00Z">
        <w:r>
          <w:rPr>
            <w:b/>
          </w:rPr>
          <w:t xml:space="preserve">Web Server</w:t>
        </w:r>
        <w:r>
          <w:rPr>
            <w:b/>
            <w:lang w:eastAsia="zh-HK"/>
          </w:rPr>
          <w:t xml:space="preserve"> </w:t>
        </w:r>
        <w:r>
          <w:rPr>
            <w:b/>
          </w:rPr>
          <w:t xml:space="preserve">(IIS)</w:t>
        </w:r>
        <w:r>
          <w:t xml:space="preserve">”; Select also “</w:t>
        </w:r>
      </w:ins>
      <w:r>
        <w:rPr>
          <w:b/>
          <w:rPrChange w:id="67" w:author="Tom-v3" w:date="2019-05-15T14:43:00Z">
            <w:rPr>
              <w:rFonts w:eastAsia="SimSun" w:cs="Calibri"/>
              <w:b/>
              <w:lang w:eastAsia="zh-CN"/>
            </w:rPr>
          </w:rPrChange>
        </w:rPr>
        <w:t xml:space="preserve">Application Server</w:t>
      </w:r>
      <w:r>
        <w:rPr>
          <w:rPrChange w:id="68" w:author="Tom-v3" w:date="2019-05-15T14:43:00Z">
            <w:rPr>
              <w:rFonts w:eastAsia="SimSun" w:cs="Calibri"/>
              <w:bCs/>
              <w:lang w:eastAsia="zh-CN"/>
            </w:rPr>
          </w:rPrChange>
        </w:rPr>
        <w:t xml:space="preserve">” </w:t>
      </w:r>
      <w:ins w:id="69" w:author="Tom-v3" w:date="2019-05-15T14:43:00Z">
        <w:r>
          <w:t xml:space="preserve">for systems running Windows</w:t>
        </w:r>
      </w:ins>
      <w:del w:id="70" w:author="Tom-v3" w:date="2019-05-15T14:43:00Z">
        <w:r>
          <w:rPr>
            <w:rFonts w:eastAsia="SimSun" w:cs="Calibri"/>
            <w:lang w:eastAsia="zh-CN"/>
          </w:rPr>
          <w:delText>and “</w:delText>
        </w:r>
        <w:r>
          <w:rPr>
            <w:rFonts w:eastAsia="SimSun" w:cs="Calibri"/>
            <w:b/>
            <w:lang w:eastAsia="zh-CN"/>
          </w:rPr>
          <w:delText>Web</w:delText>
        </w:r>
      </w:del>
      <w:r>
        <w:rPr>
          <w:rPrChange w:id="71" w:author="Tom-v3" w:date="2019-05-15T14:43:00Z">
            <w:rPr>
              <w:rFonts w:eastAsia="SimSun" w:cs="Calibri"/>
              <w:b/>
              <w:lang w:eastAsia="zh-CN"/>
            </w:rPr>
          </w:rPrChange>
        </w:rPr>
        <w:t xml:space="preserve"> Server </w:t>
      </w:r>
      <w:ins w:id="72" w:author="Tom-v3" w:date="2019-05-15T14:43:00Z">
        <w:r>
          <w:t xml:space="preserve">2008 / 2012.</w:t>
        </w:r>
      </w:ins>
      <w:r>
        <w:br/>
      </w:r>
      <w:ins w:id="73"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4"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5" w:author="Tom-v3" w:date="2019-05-15T14:43:00Z"/>
        </w:rPr>
        <w:sectPr w:rsidR="00D95DD7" w:rsidRPr="0021250E">
          <w:pgSz w:w="12240" w:h="15840"/>
          <w:pgMar w:top="700" w:right="1440" w:bottom="1440" w:left="1000" w:header="0" w:footer="0" w:gutter="0"/>
          <w:cols w:space="720"/>
          <w:formProt w:val="0"/>
          <w:docGrid w:linePitch="100" w:charSpace="4096"/>
        </w:sectPr>
      </w:pPr>
      <w:del w:id="76"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7" w:author="Tom-v3" w:date="2019-05-15T14:43:00Z">
          <w:pPr>
            <w:tabs>
              <w:tab w:val="left" w:pos="700"/>
            </w:tabs>
            <w:spacing w:line="283" w:lineRule="auto"/>
            <w:ind w:left="720" w:hanging="719"/>
          </w:pPr>
        </w:pPrChange>
      </w:pPr>
      <w:bookmarkStart w:id="78" w:name="page7"/>
      <w:bookmarkEnd w:id="78"/>
      <w:del w:id="79"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Diko 安裝導覽 v1.0</w:delText>
        </w:r>
        <w:r w:rsidRPr="0021250E">
          <w:rPr>
            <w:rFonts w:ascii="Calibri" w:eastAsia="SimSun" w:hAnsi="Calibri" w:cs="Calibri"/>
            <w:lang w:eastAsia="zh-CN"/>
          </w:rPr>
          <w:tab/>
        </w:r>
      </w:del>
      <w:r w:rsidRPr="0021250E">
        <w:rPr>
          <w:rFonts w:ascii="Calibri" w:eastAsia="SimSun" w:hAnsi="Calibri" w:cs="Calibri"/>
          <w:lang w:eastAsia="zh-CN"/>
          <w:rPrChange w:id="80" w:author="Tom-v3" w:date="2019-05-15T14:43:00Z">
            <w:rPr>
              <w:rFonts w:eastAsia="SimSun" w:cs="Calibri"/>
              <w:lang w:eastAsia="zh-CN"/>
            </w:rPr>
          </w:rPrChange>
        </w:rPr>
        <w:t xml:space="preserve">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045032">
      <w:pPr>
        <w:spacing w:line="200" w:lineRule="exact"/>
        <w:rPr>
          <w:sz w:val="20"/>
          <w:szCs w:val="20"/>
        </w:r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56515</wp:posOffset>
                </wp:positionV>
                <wp:extent cx="1296035" cy="467360"/>
                <wp:effectExtent l="0" t="0" r="18415" b="27940"/>
                <wp:wrapNone/>
                <wp:docPr id="16" name="Text Box 30"/>
                <wp:cNvGraphicFramePr/>
                <a:graphic xmlns:a="http://schemas.openxmlformats.org/drawingml/2006/main">
                  <a:graphicData uri="http://schemas.microsoft.com/office/word/2010/wordprocessingShape">
                    <wps:wsp>
                      <wps:cNvSpPr/>
                      <wps:spPr>
                        <a:xfrm>
                          <a:off x="0" y="0"/>
                          <a:ext cx="1296035" cy="4673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81" w:author="Tom-v3" w:date="2019-05-15T14:43:00Z">
                              <w:r>
                                <w:t xml:space="preserve">For Windows Server 2016 / 2019</w:t>
                              </w:r>
                            </w:ins>
                          </w:p>
                        </w:txbxContent>
                      </wps:txbx>
                      <wps:bodyPr>
                        <a:noAutofit/>
                      </wps:bodyPr>
                    </wps:wsp>
                  </a:graphicData>
                </a:graphic>
              </wp:anchor>
            </w:drawing>
          </mc:Choice>
          <mc:Fallback>
            <w:pict>
              <v:rect w14:anchorId="4CC3C861" id="Text Box 30" o:spid="_x0000_s1027" style="position:absolute;margin-left:315.6pt;margin-top:4.4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4GIp6wEAAFoEAAAOAAAAZHJzL2Uyb0RvYy54bWysVNtuGyEQfa/Uf0C817u2221jeR21jdyX qo2a5AMwC14kYBAQ7/rvO4wd272oUqLywAIz5wxzZtjl9egs26mYDPiWTyc1Z8pL6Izftvzhfv3m A2cpC98JC161fK8Sv169frUcwkLNoAfbqciQxKfFEFre5xwWVZVkr5xIEwjKo1FDdCLjNm6rLooB 2Z2tZnXdVAPELkSQKiU8vTkY+Yr4tVYyf9c6qcxsy/FumeZI86bM1WopFtsoQm/k8RriBbdwwngM eqK6EVmwx2j+oHJGRkig80SCq0BrIxXlgNlM69+yuetFUJQLipPCSab0/2jlt91tZKbD2jWceeGw RvdqzOwTjGxO+gwhLdDtLtxGVKvsEi5LsqOOrnwxDTaSpvuTpoVD4uF0dtXU83ecSbS9bd7PGyKt zugQU/6iwLGyaHnEmpGUYvc1ZYyIrk8uJVgCa7q1sZY2cbv5bCPbCazvmkYpKUJ+cbOeDS2/KrH/ TVHT+BuFM1mV/JHaevycdaBV3ltVqK3/oTTqSXJQLHm84qHp8FVgGz61HpEhoDhqTOmZ2COkoBX1 +jPxJxDFB59PeGc8RJLhIruyzONmPLRLsZaTDXT7Qzt4+PiYQRsq2qWJxMIGJvWOj628kMs9SXr+ Jax+AgAA//8DAFBLAwQUAAYACAAAACEAq15nUuIAAAAIAQAADwAAAGRycy9kb3ducmV2LnhtbEyP QUvDQBCF74L/YRnBi7SbJqTEmE0pQhHRHmwV8bZNxiS6Oxuz2zb21zue9PaG93jvm2IxWiMOOPjO kYLZNAKBVLm6o0bB83Y1yUD4oKnWxhEq+EYPi/L8rNB57Y70hIdNaASXkM+1gjaEPpfSVy1a7aeu R2Lv3Q1WBz6HRtaDPnK5NTKOorm0uiNeaHWPty1Wn5u9VdA9rM3d8mQe0+rt4/71a726Gu2LUpcX 4/IGRMAx/IXhF5/RoWSmndtT7YVRME9mMUcVZNcg2M+SNAGxYxGnIMtC/n+g/AEAAP//AwBQSwEC LQAUAAYACAAAACEAtoM4kv4AAADhAQAAEwAAAAAAAAAAAAAAAAAAAAAAW0NvbnRlbnRfVHlwZXNd LnhtbFBLAQItABQABgAIAAAAIQA4/SH/1gAAAJQBAAALAAAAAAAAAAAAAAAAAC8BAABfcmVscy8u cmVsc1BLAQItABQABgAIAAAAIQC14GIp6wEAAFoEAAAOAAAAAAAAAAAAAAAAAC4CAABkcnMvZTJv RG9jLnhtbFBLAQItABQABgAIAAAAIQCrXmdS4gAAAAgBAAAPAAAAAAAAAAAAAAAAAEUEAABkcnMv ZG93bnJldi54bWxQSwUGAAAAAAQABADzAAAAVAUAAAAA " strokeweight=".26mm">
                <v:textbox>
                  <w:txbxContent>
                    <w:p w:rsidR="00045032" w:rsidRDefault="00045032">
                      <w:pPr>
                        <w:pStyle w:val="FrameContents"/>
                      </w:pPr>
                      <w:ins w:id="82" w:author="Tom-v3" w:date="2019-05-15T14:43:00Z">
                        <w:r>
                          <w:t xml:space="preserve">For Windows Server 2016 / 2019</w:t>
                        </w:r>
                      </w:ins>
                    </w:p>
                  </w:txbxContent>
                </v:textbox>
              </v:rect>
            </w:pict>
          </mc:Fallback>
        </mc:AlternateConten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2.8</w:t>
      </w:r>
      <w:r>
        <w:rPr>
          <w:sz w:val="20"/>
          <w:szCs w:val="20"/>
          <w:lang w:eastAsia="zh-CN"/>
        </w:rPr>
        <w:tab/>
      </w:r>
      <w:r>
        <w:rPr>
          <w:rFonts w:ascii="Calibri" w:eastAsia="SimSun" w:hAnsi="Calibri" w:cs="Calibri"/>
          <w:lang w:eastAsia="zh-CN"/>
        </w:rPr>
        <w:t xml:space="preserve">In Features, select “</w:t>
      </w:r>
      <w:r>
        <w:rPr>
          <w:rFonts w:ascii="Calibri" w:eastAsia="SimSun" w:hAnsi="Calibri" w:cs="Calibri"/>
          <w:b/>
          <w:bCs/>
          <w:lang w:eastAsia="zh-CN"/>
        </w:rPr>
        <w:t xml:space="preserve">.NET Framework 3.5 Features</w:t>
      </w:r>
      <w:r>
        <w:rPr>
          <w:rFonts w:ascii="Calibri" w:eastAsia="SimSun" w:hAnsi="Calibri" w:cs="Calibri"/>
          <w:lang w:eastAsia="zh-CN"/>
        </w:rPr>
        <w:t xml:space="preserve">” and “</w:t>
      </w:r>
      <w:r>
        <w:rPr>
          <w:rFonts w:ascii="Calibri" w:eastAsia="SimSun" w:hAnsi="Calibri" w:cs="Calibri"/>
          <w:b/>
          <w:bCs/>
          <w:lang w:eastAsia="zh-CN"/>
        </w:rPr>
        <w:t xml:space="preserve">.NET Framework 4.5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3" w:name="page8"/>
      <w:bookmarkEnd w:id="83"/>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2.9</w:t>
      </w:r>
      <w:r>
        <w:rPr>
          <w:sz w:val="20"/>
          <w:szCs w:val="20"/>
          <w:lang w:eastAsia="zh-CN"/>
        </w:rPr>
        <w:tab/>
      </w:r>
      <w:r>
        <w:rPr>
          <w:rFonts w:ascii="Calibri" w:eastAsia="SimSun" w:hAnsi="Calibri" w:cs="Calibri"/>
          <w:sz w:val="21"/>
          <w:szCs w:val="21"/>
          <w:lang w:eastAsia="zh-CN"/>
        </w:rPr>
        <w:t xml:space="preserve">Click “</w:t>
      </w:r>
      <w:r>
        <w:rPr>
          <w:rFonts w:ascii="Calibri" w:eastAsia="SimSun" w:hAnsi="Calibri" w:cs="Calibri"/>
          <w:b/>
          <w:bCs/>
          <w:sz w:val="21"/>
          <w:szCs w:val="21"/>
          <w:lang w:eastAsia="zh-CN"/>
        </w:rPr>
        <w:t xml:space="preserve">Role Services</w:t>
      </w:r>
      <w:r>
        <w:rPr>
          <w:rFonts w:ascii="Calibri" w:eastAsia="SimSun" w:hAnsi="Calibri" w:cs="Calibri"/>
          <w:sz w:val="21"/>
          <w:szCs w:val="21"/>
          <w:lang w:eastAsia="zh-CN"/>
        </w:rPr>
        <w:t xml:space="preserve">” and then select “</w:t>
      </w:r>
      <w:r>
        <w:rPr>
          <w:rFonts w:ascii="Calibri" w:eastAsia="SimSun" w:hAnsi="Calibri" w:cs="Calibri"/>
          <w:b/>
          <w:bCs/>
          <w:sz w:val="21"/>
          <w:szCs w:val="21"/>
          <w:lang w:eastAsia="zh-CN"/>
        </w:rPr>
        <w:t xml:space="preserve">.NET Framework 4.5</w:t>
      </w:r>
      <w:r>
        <w:rPr>
          <w:rFonts w:ascii="Calibri" w:eastAsia="SimSun" w:hAnsi="Calibri" w:cs="Calibri"/>
          <w:sz w:val="21"/>
          <w:szCs w:val="21"/>
          <w:lang w:eastAsia="zh-CN"/>
        </w:rPr>
        <w:t xml:space="preserve">” and “</w:t>
      </w:r>
      <w:r>
        <w:rPr>
          <w:rFonts w:ascii="Calibri" w:eastAsia="SimSun" w:hAnsi="Calibri" w:cs="Calibri"/>
          <w:b/>
          <w:bCs/>
          <w:sz w:val="21"/>
          <w:szCs w:val="21"/>
          <w:lang w:eastAsia="zh-CN"/>
        </w:rPr>
        <w:t xml:space="preserve">TCP Port Sharing</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4" w:name="page9"/>
      <w:bookmarkEnd w:id="84"/>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2.10</w:t>
      </w:r>
      <w:r>
        <w:rPr>
          <w:rFonts w:ascii="Calibri" w:eastAsia="新細明體" w:hAnsi="Calibri" w:cs="Calibri"/>
          <w:lang w:eastAsia="zh-CN"/>
        </w:rPr>
        <w:tab/>
      </w:r>
      <w:r>
        <w:rPr>
          <w:rFonts w:ascii="Calibri" w:eastAsia="SimSun" w:hAnsi="Calibri" w:cs="Calibri"/>
          <w:lang w:eastAsia="zh-CN"/>
        </w:rPr>
        <w:t xml:space="preserve">Click on “</w:t>
      </w:r>
      <w:r>
        <w:rPr>
          <w:rFonts w:ascii="Calibri" w:eastAsia="SimSun" w:hAnsi="Calibri" w:cs="Calibri"/>
          <w:b/>
          <w:bCs/>
          <w:lang w:eastAsia="zh-CN"/>
        </w:rPr>
        <w:t xml:space="preserve">Role Services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5" w:name="page10"/>
      <w:bookmarkEnd w:id="85"/>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 xml:space="preserve">2.11</w:t>
      </w:r>
      <w:r>
        <w:rPr>
          <w:rFonts w:ascii="Calibri" w:eastAsia="新細明體" w:hAnsi="Calibri" w:cs="Calibri"/>
          <w:lang w:eastAsia="zh-CN"/>
        </w:rPr>
        <w:tab/>
      </w:r>
      <w:r>
        <w:rPr>
          <w:rFonts w:ascii="Calibri" w:eastAsia="SimSun" w:hAnsi="Calibri" w:cs="Calibri"/>
          <w:b/>
          <w:lang w:eastAsia="zh-CN"/>
        </w:rPr>
        <w:t xml:space="preserve">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 xml:space="preserve">2.11.1 When “</w:t>
      </w:r>
      <w:r>
        <w:rPr>
          <w:rFonts w:ascii="Cambria" w:eastAsia="SimSun" w:hAnsi="Cambria" w:cs="Cambria"/>
          <w:b/>
          <w:bCs/>
          <w:lang w:eastAsia="zh-CN"/>
        </w:rPr>
        <w:t xml:space="preserve">.net Extensibility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w:t>
      </w:r>
      <w:r>
        <w:rPr>
          <w:rFonts w:ascii="Cambria" w:eastAsia="SimSun" w:hAnsi="Cambria" w:cs="Cambria"/>
          <w:lang w:eastAsia="zh-CN"/>
        </w:rPr>
        <w:t xml:space="preserve"> </w:t>
      </w:r>
      <w:r>
        <w:rPr>
          <w:rFonts w:ascii="Cambria" w:eastAsia="SimSun" w:hAnsi="Cambria" w:cs="Cambria"/>
          <w:b/>
          <w:bCs/>
          <w:lang w:eastAsia="zh-CN"/>
        </w:rPr>
        <w:t xml:space="preserve">Features</w:t>
      </w:r>
      <w:r>
        <w:rPr>
          <w:rFonts w:ascii="Cambria" w:eastAsia="SimSun" w:hAnsi="Cambria" w:cs="Cambria"/>
          <w:lang w:eastAsia="zh-CN"/>
        </w:rPr>
        <w:t xml:space="preserve">]</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6" w:name="page11"/>
      <w:bookmarkEnd w:id="86"/>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 xml:space="preserve">2.11.2  When</w:t>
      </w:r>
      <w:proofErr w:type="gramEnd"/>
      <w:r>
        <w:rPr>
          <w:rFonts w:ascii="Cambria" w:eastAsia="SimSun" w:hAnsi="Cambria" w:cs="Cambria"/>
          <w:lang w:eastAsia="zh-CN"/>
        </w:rPr>
        <w:t xml:space="preserve"> “</w:t>
      </w:r>
      <w:r>
        <w:rPr>
          <w:rFonts w:ascii="Cambria" w:eastAsia="SimSun" w:hAnsi="Cambria" w:cs="Cambria"/>
          <w:b/>
          <w:bCs/>
          <w:lang w:eastAsia="zh-CN"/>
        </w:rPr>
        <w:t xml:space="preserve">ASP .NET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 Features</w:t>
      </w:r>
      <w:r>
        <w:rPr>
          <w:rFonts w:ascii="Cambria" w:eastAsia="SimSun" w:hAnsi="Cambria" w:cs="Cambria"/>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2.12</w:t>
      </w:r>
      <w:r>
        <w:rPr>
          <w:rFonts w:ascii="Calibri" w:eastAsia="新細明體" w:hAnsi="Calibri" w:cs="Calibri"/>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7" w:name="page12"/>
      <w:bookmarkEnd w:id="87"/>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2.13</w:t>
      </w:r>
      <w:r>
        <w:rPr>
          <w:sz w:val="20"/>
          <w:szCs w:val="20"/>
          <w:lang w:eastAsia="zh-CN"/>
        </w:rPr>
        <w:tab/>
      </w:r>
      <w:r>
        <w:rPr>
          <w:rFonts w:ascii="Calibri" w:eastAsia="SimSun" w:hAnsi="Calibri" w:cs="Calibri"/>
          <w:sz w:val="21"/>
          <w:szCs w:val="21"/>
          <w:lang w:eastAsia="zh-CN"/>
        </w:rPr>
        <w:t xml:space="preserve">After installation, click [</w:t>
      </w:r>
      <w:r>
        <w:rPr>
          <w:rFonts w:ascii="Calibri" w:eastAsia="SimSun" w:hAnsi="Calibri" w:cs="Calibri"/>
          <w:b/>
          <w:bCs/>
          <w:sz w:val="21"/>
          <w:szCs w:val="21"/>
          <w:lang w:eastAsia="zh-CN"/>
        </w:rPr>
        <w:t xml:space="preserve">Close</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8" w:name="page13"/>
      <w:bookmarkEnd w:id="88"/>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Install the Microsoft WSE 2.0</w:t>
      </w:r>
      <w:r w:rsidR="00045032">
        <w:rPr>
          <w:rFonts w:ascii="Cambria" w:eastAsia="SimSun" w:hAnsi="Cambria" w:cs="Cambria"/>
          <w:b/>
          <w:bCs/>
          <w:color w:val="365F91"/>
          <w:sz w:val="40"/>
          <w:szCs w:val="40"/>
          <w:lang w:eastAsia="zh-CN"/>
        </w:rPr>
        <w:t xml:space="preserve"> SP3</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3.1</w:t>
      </w:r>
      <w:r>
        <w:rPr>
          <w:sz w:val="20"/>
          <w:szCs w:val="20"/>
          <w:lang w:eastAsia="zh-CN"/>
        </w:rPr>
        <w:tab/>
      </w:r>
      <w:r>
        <w:rPr>
          <w:rFonts w:ascii="Calibri" w:eastAsia="SimSun" w:hAnsi="Calibri" w:cs="Calibri"/>
          <w:lang w:eastAsia="zh-CN"/>
        </w:rPr>
        <w:t xml:space="preserve">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3.2</w:t>
      </w:r>
      <w:r>
        <w:rPr>
          <w:sz w:val="20"/>
          <w:szCs w:val="20"/>
          <w:lang w:eastAsia="zh-CN"/>
        </w:rPr>
        <w:tab/>
      </w:r>
      <w:r>
        <w:rPr>
          <w:rFonts w:ascii="Calibri" w:eastAsia="SimSun" w:hAnsi="Calibri" w:cs="Calibri"/>
          <w:lang w:eastAsia="zh-CN"/>
        </w:rPr>
        <w:t xml:space="preserve">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9" w:name="page14"/>
      <w:bookmarkEnd w:id="89"/>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3.3</w:t>
      </w:r>
      <w:r>
        <w:rPr>
          <w:sz w:val="20"/>
          <w:szCs w:val="20"/>
          <w:lang w:eastAsia="zh-CN"/>
        </w:rPr>
        <w:tab/>
      </w:r>
      <w:r>
        <w:rPr>
          <w:rFonts w:ascii="Calibri" w:eastAsia="SimSun" w:hAnsi="Calibri" w:cs="Calibri"/>
          <w:lang w:eastAsia="zh-CN"/>
        </w:rPr>
        <w:t xml:space="preserve">Select “Runtime” and click [Next]</w:t>
      </w:r>
    </w:p>
    <w:p w:rsidR="00D95DD7" w:rsidRDefault="00F96ECC">
      <w:pPr>
        <w:spacing w:line="20" w:lineRule="exact"/>
        <w:rPr>
          <w:sz w:val="20"/>
          <w:szCs w:val="20"/>
        </w:rPr>
      </w:pPr>
      <w:r>
        <w:rPr>
          <w:noProof/>
          <w:sz w:val="20"/>
          <w:szCs w:val="20"/>
        </w:rPr>
        <w:drawing>
          <wp:anchor distT="0" distB="0" distL="0" distR="0" simplePos="0" relativeHeight="33" behindDoc="1" locked="0" layoutInCell="1" allowOverlap="1">
            <wp:simplePos x="0" y="0"/>
            <wp:positionH relativeFrom="column">
              <wp:posOffset>462280</wp:posOffset>
            </wp:positionH>
            <wp:positionV relativeFrom="paragraph">
              <wp:posOffset>27305</wp:posOffset>
            </wp:positionV>
            <wp:extent cx="4886960" cy="3742690"/>
            <wp:effectExtent l="0" t="0" r="0" b="0"/>
            <wp:wrapNone/>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stretch>
                      <a:fillRect/>
                    </a:stretch>
                  </pic:blipFill>
                  <pic:spPr bwMode="auto">
                    <a:xfrm>
                      <a:off x="0" y="0"/>
                      <a:ext cx="488696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3.4</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4" behindDoc="1" locked="0" layoutInCell="1" allowOverlap="1">
            <wp:simplePos x="0" y="0"/>
            <wp:positionH relativeFrom="column">
              <wp:posOffset>462280</wp:posOffset>
            </wp:positionH>
            <wp:positionV relativeFrom="paragraph">
              <wp:posOffset>27305</wp:posOffset>
            </wp:positionV>
            <wp:extent cx="4858385" cy="3696335"/>
            <wp:effectExtent l="0" t="0" r="0" b="0"/>
            <wp:wrapNone/>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stretch>
                      <a:fillRect/>
                    </a:stretch>
                  </pic:blipFill>
                  <pic:spPr bwMode="auto">
                    <a:xfrm>
                      <a:off x="0" y="0"/>
                      <a:ext cx="4858385" cy="3696335"/>
                    </a:xfrm>
                    <a:prstGeom prst="rect">
                      <a:avLst/>
                    </a:prstGeom>
                  </pic:spPr>
                </pic:pic>
              </a:graphicData>
            </a:graphic>
          </wp:anchor>
        </w:drawing>
      </w:r>
    </w:p>
    <w:p w:rsidR="00D95DD7" w:rsidRDefault="00F96ECC">
      <w:pPr>
        <w:rPr>
          <w:sz w:val="20"/>
          <w:szCs w:val="20"/>
        </w:rPr>
      </w:pPr>
      <w:bookmarkStart w:id="90" w:name="page15"/>
      <w:bookmarkEnd w:id="90"/>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3.5</w:t>
      </w:r>
      <w:r>
        <w:rPr>
          <w:sz w:val="20"/>
          <w:szCs w:val="20"/>
          <w:lang w:eastAsia="zh-CN"/>
        </w:rPr>
        <w:tab/>
      </w:r>
      <w:r>
        <w:rPr>
          <w:rFonts w:ascii="Calibri" w:eastAsia="SimSun" w:hAnsi="Calibri" w:cs="Calibri"/>
          <w:lang w:eastAsia="zh-CN"/>
        </w:rPr>
        <w:t xml:space="preserve">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91" w:name="page16"/>
      <w:bookmarkEnd w:id="91"/>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DIKO伺服器核心</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4.1</w:t>
      </w:r>
      <w:r>
        <w:rPr>
          <w:sz w:val="20"/>
          <w:szCs w:val="20"/>
          <w:lang w:eastAsia="zh-CN"/>
        </w:rPr>
        <w:tab/>
      </w:r>
      <w:r>
        <w:rPr>
          <w:rFonts w:ascii="Calibri" w:eastAsia="SimSun" w:hAnsi="Calibri" w:cs="Calibri"/>
          <w:lang w:eastAsia="zh-CN"/>
        </w:rPr>
        <w:t xml:space="preserve">Double click “DIKO setup.exe” to run the setup wizard, and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4.2</w:t>
      </w:r>
      <w:r>
        <w:rPr>
          <w:sz w:val="20"/>
          <w:szCs w:val="20"/>
          <w:lang w:eastAsia="zh-CN"/>
        </w:rPr>
        <w:tab/>
      </w:r>
      <w:r>
        <w:rPr>
          <w:rFonts w:ascii="Calibri" w:eastAsia="SimSun" w:hAnsi="Calibri" w:cs="Calibri"/>
          <w:sz w:val="21"/>
          <w:szCs w:val="21"/>
          <w:lang w:eastAsia="zh-CN"/>
        </w:rPr>
        <w:t xml:space="preserve">Check the box “I accept the terms in the license agreement”, and click [</w:t>
      </w:r>
      <w:r>
        <w:rPr>
          <w:rFonts w:ascii="Calibri" w:eastAsia="SimSun" w:hAnsi="Calibri" w:cs="Calibri"/>
          <w:b/>
          <w:bCs/>
          <w:sz w:val="21"/>
          <w:szCs w:val="21"/>
          <w:lang w:eastAsia="zh-CN"/>
        </w:rPr>
        <w:t xml:space="preserve">Next</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2" w:name="page17"/>
      <w:bookmarkEnd w:id="92"/>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4.3</w:t>
      </w:r>
      <w:r>
        <w:rPr>
          <w:sz w:val="20"/>
          <w:szCs w:val="20"/>
          <w:lang w:eastAsia="zh-CN"/>
        </w:rPr>
        <w:tab/>
      </w:r>
      <w:r>
        <w:rPr>
          <w:rFonts w:ascii="Calibri" w:eastAsia="SimSun" w:hAnsi="Calibri" w:cs="Calibri"/>
          <w:lang w:eastAsia="zh-CN"/>
        </w:rPr>
        <w:t xml:space="preserve">Change to install to a different folder if needed,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3" w:name="page18"/>
      <w:bookmarkEnd w:id="93"/>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4.5</w:t>
      </w:r>
      <w:r>
        <w:rPr>
          <w:sz w:val="20"/>
          <w:szCs w:val="20"/>
          <w:lang w:eastAsia="zh-CN"/>
        </w:rPr>
        <w:tab/>
      </w:r>
      <w:r>
        <w:rPr>
          <w:rFonts w:ascii="Calibri" w:eastAsia="SimSun" w:hAnsi="Calibri" w:cs="Calibri"/>
          <w:lang w:eastAsia="zh-CN"/>
        </w:rPr>
        <w:t xml:space="preserve">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4.6</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Finish</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4" w:name="page19"/>
      <w:bookmarkEnd w:id="94"/>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 xml:space="preserve">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 xml:space="preserve">安裝Open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5.1</w:t>
      </w:r>
      <w:r>
        <w:rPr>
          <w:sz w:val="20"/>
          <w:szCs w:val="20"/>
          <w:lang w:eastAsia="zh-CN"/>
        </w:rPr>
        <w:tab/>
      </w:r>
      <w:r>
        <w:rPr>
          <w:rFonts w:ascii="Calibri" w:eastAsia="SimSun" w:hAnsi="Calibri" w:cs="Calibri"/>
          <w:lang w:eastAsia="zh-CN"/>
        </w:rPr>
        <w:t xml:space="preserve">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5.2</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5" w:name="page20"/>
      <w:bookmarkEnd w:id="95"/>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5.3</w:t>
      </w:r>
      <w:r>
        <w:rPr>
          <w:sz w:val="20"/>
          <w:szCs w:val="20"/>
          <w:lang w:eastAsia="zh-CN"/>
        </w:rPr>
        <w:tab/>
      </w:r>
      <w:r>
        <w:rPr>
          <w:rFonts w:ascii="Calibri" w:eastAsia="SimSun" w:hAnsi="Calibri" w:cs="Calibri"/>
          <w:lang w:eastAsia="zh-CN"/>
        </w:rPr>
        <w:t xml:space="preserve">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5.4</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6" w:name="page21"/>
      <w:bookmarkEnd w:id="96"/>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5.5</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5.6</w:t>
      </w:r>
      <w:r>
        <w:rPr>
          <w:sz w:val="20"/>
          <w:szCs w:val="20"/>
          <w:lang w:eastAsia="zh-CN"/>
        </w:rPr>
        <w:tab/>
      </w:r>
      <w:r>
        <w:rPr>
          <w:rFonts w:ascii="Calibri" w:eastAsia="SimSun" w:hAnsi="Calibri" w:cs="Calibri"/>
          <w:lang w:eastAsia="zh-CN"/>
        </w:rPr>
        <w:t xml:space="preserve">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7" w:name="page22"/>
      <w:bookmarkEnd w:id="97"/>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 xml:space="preserve">5.7</w:t>
      </w:r>
      <w:r>
        <w:rPr>
          <w:sz w:val="20"/>
          <w:szCs w:val="20"/>
          <w:lang w:eastAsia="zh-CN"/>
        </w:rPr>
        <w:tab/>
      </w:r>
      <w:r>
        <w:rPr>
          <w:rFonts w:ascii="Calibri" w:eastAsia="SimSun" w:hAnsi="Calibri" w:cs="Calibri"/>
          <w:lang w:eastAsia="zh-CN"/>
        </w:rPr>
        <w:t xml:space="preserve">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8" w:name="page23"/>
      <w:bookmarkEnd w:id="98"/>
    </w:p>
    <w:p w:rsidR="00AB3705" w:rsidRDefault="001F43F2" w:rsidP="00AB3705">
      <w:pPr>
        <w:pStyle w:val="1"/>
        <w:ind w:left="720" w:hanging="720"/>
      </w:pPr>
      <w:bookmarkStart w:id="99" w:name="page36"/>
      <w:bookmarkStart w:id="100" w:name="_Toc8725610"/>
      <w:bookmarkStart w:id="101" w:name="_GoBack"/>
      <w:bookmarkEnd w:id="99"/>
      <w:bookmarkEnd w:id="101"/>
      <w:r>
        <w:t xml:space="preserve">6</w:t>
      </w:r>
      <w:r>
        <w:tab/>
        <w:t xml:space="preserve">I</w:t>
      </w:r>
      <w:r w:rsidR="00AB3705" w:rsidRPr="007F652A">
        <w:t xml:space="preserve">nstall “Microsoft SQL 2012 Express”</w:t>
      </w:r>
      <w:bookmarkEnd w:id="100"/>
    </w:p>
    <w:p w:rsidR="00AB3705" w:rsidRPr="001F43F2" w:rsidRDefault="001F43F2" w:rsidP="00AB3705">
      <w:pPr>
        <w:spacing w:line="305" w:lineRule="exact"/>
        <w:rPr>
          <w:del w:id="102" w:author="Tom-2K19" w:date="2019-05-15T16:46:00Z"/>
          <w:sz w:val="20"/>
          <w:szCs w:val="20"/>
          <w:lang w:eastAsia="zh-HK"/>
        </w:rPr>
      </w:pPr>
      <w:r>
        <w:rPr>
          <w:rFonts w:hint="eastAsia"/>
          <w:sz w:val="20"/>
          <w:szCs w:val="20"/>
          <w:lang w:eastAsia="zh-HK"/>
        </w:rPr>
        <w:t xml:space="preserve">6</w:t>
      </w:r>
      <w:r>
        <w:rPr>
          <w:sz w:val="20"/>
          <w:szCs w:val="20"/>
          <w:lang w:eastAsia="zh-HK"/>
        </w:rPr>
        <w:t xml:space="preserve">.1</w:t>
      </w:r>
      <w:r>
        <w:rPr>
          <w:sz w:val="20"/>
          <w:szCs w:val="20"/>
          <w:lang w:eastAsia="zh-HK"/>
        </w:rPr>
        <w:tab/>
      </w:r>
    </w:p>
    <w:p w:rsidR="00AB3705" w:rsidRDefault="00AB3705" w:rsidP="00AB3705">
      <w:pPr>
        <w:pStyle w:val="2"/>
        <w:ind w:left="720" w:hanging="720"/>
        <w:rPr>
          <w:ins w:id="103" w:author="Tom-2K19" w:date="2019-05-15T16:46:00Z"/>
        </w:rPr>
      </w:pPr>
      <w:del w:id="104" w:author="Tom-2K19" w:date="2019-05-15T16:46:00Z">
        <w:r w:rsidRPr="00F530E6">
          <w:rPr>
            <w:rFonts w:eastAsia="SimSun" w:cs="Calibri"/>
            <w:lang w:eastAsia="zh-CN"/>
          </w:rPr>
          <w:delText>6.1</w:delText>
        </w:r>
        <w:r>
          <w:rPr>
            <w:sz w:val="20"/>
            <w:szCs w:val="20"/>
            <w:lang w:eastAsia="zh-CN"/>
          </w:rPr>
          <w:tab/>
        </w:r>
      </w:del>
      <w:ins w:id="105" w:author="Tom-2K19" w:date="2019-05-15T16:46:00Z">
        <w:r w:rsidRPr="002F4690">
          <w:t xml:space="preserve">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 xml:space="preserve">https://www.microsoft.com/en-us/download/details.aspx?id=50003</w:t>
        </w:r>
        <w:r>
          <w:fldChar w:fldCharType="end"/>
        </w:r>
        <w:r>
          <w:t xml:space="preserve"> </w:t>
        </w:r>
        <w:r w:rsidRPr="002F4690">
          <w:t xml:space="preserve"> </w:t>
        </w:r>
      </w:ins>
      <w:r w:rsidR="001F43F2">
        <w:br/>
      </w:r>
      <w:ins w:id="106"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 xml:space="preserve">Start</w:t>
      </w:r>
      <w:r>
        <w:t xml:space="preserve"> </w:t>
      </w:r>
      <w:r w:rsidRPr="0048545E">
        <w:t xml:space="preserve">SQLEXPRADV_x64_ENU</w:t>
      </w:r>
      <w:r>
        <w:t xml:space="preserve">.exe </w:t>
      </w:r>
      <w:ins w:id="107" w:author="Tom-2K19" w:date="2019-05-15T16:46:00Z">
        <w:r>
          <w:t xml:space="preserve">(1.9 GB) you downloaded.</w:t>
        </w:r>
        <w:r w:rsidRPr="00283E87">
          <w:t xml:space="preserve"> </w:t>
        </w:r>
        <w:r>
          <w:t xml:space="preserve">The system will extract the downloaded file before it can run the installation. </w:t>
        </w:r>
      </w:ins>
      <w:r w:rsidR="001F43F2">
        <w:br/>
      </w:r>
      <w:ins w:id="108"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9" w:author="Tom-2K19" w:date="2019-05-15T16:46:00Z">
            <w:rPr>
              <w:sz w:val="20"/>
            </w:rPr>
          </w:rPrChange>
        </w:rPr>
        <w:pPrChange w:id="110" w:author="Tom-2K19" w:date="2019-05-15T16:46:00Z">
          <w:pPr>
            <w:tabs>
              <w:tab w:val="left" w:pos="700"/>
            </w:tabs>
            <w:spacing w:line="285" w:lineRule="auto"/>
            <w:ind w:left="720" w:hanging="719"/>
          </w:pPr>
        </w:pPrChange>
      </w:pPr>
      <w:ins w:id="111"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jo2AigIAACEFAAAOAAAAZHJzL2Uyb0RvYy54bWysVNFu0zAUfUfiHyy/d0m6NF2jpdPUNAhp wMTgA9zYaQyObWy36UD8O9dOWlr2ghB5SHxj+/ice8/17d2hE2jPjOVKFji5ijFislaUy22BP3+q JjcYWUckJUJJVuBnZvHd8vWr217nbKpaJSgzCECkzXtd4NY5nUeRrVvWEXulNJMw2SjTEQeh2UbU kB7QOxFN4ziLemWoNqpm1sLfcpjEy4DfNKx2H5rGModEgYGbC28T3hv/jpa3JN8aoltejzTIP7Do CJdw6AmqJI6gneEvoDpeG2VV465q1UWqaXjNggZQk8R/qHlqiWZBCyTH6lOa7P+Drd/vHw3itMDX 2QIjSToo0v3OqXA2mvkE9drmsO5JPxov0eoHVX+1SKpVS+SW3Ruj+pYRCrQSvz662OADC1vRpn+n KKATQA+5OjSm84CQBXQIJXk+lYQdHKrh5zSdZ7MYKlfDXLaYXU8DpYjkx93aWPeGqQ75QYGN2kn6 EeoejiD7B+tCXeiojdAvGDWdgCrviUBJlmXzQJrk42LAPmL6nVJVXIjgEyFRX+DFDDiERCjBqZ8M gdluVsIgAC1wVcXwjLD2fFmgF8B8xtaShrEjXAxjOFxIjwcJGKn7VAQr/VjEi/XN+iadpNNsPUnj spzcV6t0klXJfFZel6tVmfz01JI0bzmlTHp2R1sn6d/ZZmywwZAnY1+osJdiK3heio0uaYAvgqrj N6gLVvHuGFy2UfQZnGLU0Kdwr8CgVeY7Rj30aIHttx0xDCPxVoLbFkma+qYOQTqbTyEw5zOb8xki a4AqsMNoGK7ccBHstOHbFk5KQlml8v5vuDtaeWA1+hr6MCgY7wzf6OdxWPX7Zlv+AgAA//8DAFBL AwQUAAYACAAAACEAz0LXpd4AAAALAQAADwAAAGRycy9kb3ducmV2LnhtbEyPwU7DMBBE70j8g7VI 3KhDVUoIcSpUQMqBCw0fsI2XJCVep7HbBr6e7QmOOzOafZOvJterI42h82zgdpaAIq697bgx8FG9 3qSgQkS22HsmA98UYFVcXuSYWX/idzpuYqOkhEOGBtoYh0zrULfkMMz8QCzepx8dRjnHRtsRT1Lu ej1PkqV22LF8aHGgdUv11+bgDPzs3qohTi9r/VxW+33pFrhblsZcX01Pj6AiTfEvDGd8QYdCmLb+ wDao3sAifRD0KEaS3IGSRHp/VrYG5iKBLnL9f0PxCwAA//8DAFBLAQItABQABgAIAAAAIQC2gziS /gAAAOEBAAATAAAAAAAAAAAAAAAAAAAAAABbQ29udGVudF9UeXBlc10ueG1sUEsBAi0AFAAGAAgA AAAhADj9If/WAAAAlAEAAAsAAAAAAAAAAAAAAAAALwEAAF9yZWxzLy5yZWxzUEsBAi0AFAAGAAgA AAAhACiOjYCKAgAAIQUAAA4AAAAAAAAAAAAAAAAALgIAAGRycy9lMm9Eb2MueG1sUEsBAi0AFAAG AAgAAAAhAM9C16XeAAAACwEAAA8AAAAAAAAAAAAAAAAA5AQAAGRycy9kb3ducmV2LnhtbFBLBQYA AAAABAAEAPMAAADvBQAAAAA= " filled="f" strokecolor="red"/>
              </w:pict>
            </mc:Fallback>
          </mc:AlternateContent>
        </w:r>
      </w:ins>
      <w:r w:rsidR="001F43F2">
        <w:t xml:space="preserve">6.2</w:t>
      </w:r>
      <w:r w:rsidR="001F43F2">
        <w:tab/>
      </w:r>
      <w:r w:rsidRPr="007F652A">
        <w:t xml:space="preserve">Select “Installation” &gt; “New SQL Server Stand</w:t>
      </w:r>
      <w:del w:id="112" w:author="Tom-2K19" w:date="2019-05-15T16:46:00Z">
        <w:r w:rsidRPr="00F530E6">
          <w:rPr>
            <w:rFonts w:eastAsia="SimSun" w:cs="Calibri"/>
            <w:lang w:eastAsia="zh-CN"/>
          </w:rPr>
          <w:delText>‐</w:delText>
        </w:r>
      </w:del>
      <w:ins w:id="113" w:author="Tom-2K19" w:date="2019-05-15T16:46:00Z">
        <w:r w:rsidRPr="00283E87">
          <w:t xml:space="preserve">-</w:t>
        </w:r>
      </w:ins>
      <w:r w:rsidRPr="007F652A">
        <w:t xml:space="preserve">alone installation or add features to an existing installation”</w:t>
      </w:r>
      <w:ins w:id="114" w:author="Tom-2K19" w:date="2019-05-15T16:46:00Z">
        <w:r>
          <w:t xml:space="preserve"> when you got the screen below:</w:t>
        </w:r>
        <w:r>
          <w:br/>
        </w:r>
      </w:ins>
      <w:r w:rsidR="001F43F2">
        <w:br/>
      </w:r>
      <w:ins w:id="115"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ITQXigIAACAFAAAOAAAAZHJzL2Uyb0RvYy54bWysVMGOmzAQvVfqP1i+Z4EESIKWrKIQqkrb dtVtP8DBJrg1NrWdkG3Vf+/YkHTTvVRVOYDN2M/vzbzx7d2pFejItOFK5ji6CTFislKUy32OP38q JwuMjCWSEqEky/ETM/hu9frVbd9lbKoaJSjTCECkyfoux421XRYEpmpYS8yN6piEYK10SyxM9T6g mvSA3opgGoZp0CtNO60qZgz8LYYgXnn8umaV/VDXhlkkcgzcrH9r/965d7C6Jdlek67h1UiD/AOL lnAJh16gCmIJOmj+AqrllVZG1famUm2g6ppXzGsANVH4h5rHhnTMa4HkmO6SJvP/YKv3xweNOM3x LIVSSdJCkdYHq/zZKHUJ6juTwbrH7kE7iaa7V9VXg6TaNETu2Vpr1TeMUKAVufXB1QY3MbAV7fp3 igI6AXSfq1OtWwcIWUAnX5KnS0nYyaIKfibT2WKeYFRBKJpHceJLFpDsvLnTxr5hqkVukGOtDpJ+ hLL7E8jx3lhfFjpKI/QLRnUroMhHIlCUpunccybZuBiwz5hup1QlF8LbREjU53iZTBMPbpTg1AV9 UvR+txEaAWiOyzKEZ4S9WubpeTCXsK2kfmwJF8MYDhfS4YH+kbrLhHfSj2W43C62i3gST9PtJA6L YrIuN/EkLaN5UsyKzaaIfjpqUZw1nFImHbuzq6P471wz9tfgx4uvr1SYa7ElPC/FBtc0wBZe1fnr 1XmnOHMMJtsp+gRG0WpoU7hWYNAo/R2jHlo0x+bbgWiGkXgrwWzLKI5dT/tJnMynMNHPI7vnESIr gMqxxWgYbuxwDxw6zfcNnBT5skrl7F9ze3bywGq0NbShVzBeGa7Pn8/9qt8X2+oXAAAA//8DAFBL AwQUAAYACAAAACEAlOdPTt8AAAAKAQAADwAAAGRycy9kb3ducmV2LnhtbEyPTU7DMBBG90jcwRok dtQmatMqxKlQASkLNjQcYBqbJCUep7HbBk7PdFV28/P0zZt8PblenOwYOk8aHmcKhKXam44aDZ/V 28MKRIhIBntPVsOPDbAubm9yzIw/04c9bWMjOIRChhraGIdMylC31mGY+cES77786DByOzbSjHjm cNfLRKlUOuyIL7Q42E1r6+/t0Wn43b9XQ5xeN/KlrA6H0s1xn5Za399Nz08gop3iFYaLPqtDwU47 fyQTRK9hlSRM8lypBYgLkM6XIHZcJMsFyCKX/18o/gAAAP//AwBQSwECLQAUAAYACAAAACEAtoM4 kv4AAADhAQAAEwAAAAAAAAAAAAAAAAAAAAAAW0NvbnRlbnRfVHlwZXNdLnhtbFBLAQItABQABgAI AAAAIQA4/SH/1gAAAJQBAAALAAAAAAAAAAAAAAAAAC8BAABfcmVscy8ucmVsc1BLAQItABQABgAI AAAAIQCxITQXigIAACAFAAAOAAAAAAAAAAAAAAAAAC4CAABkcnMvZTJvRG9jLnhtbFBLAQItABQA BgAIAAAAIQCU509O3wAAAAoBAAAPAAAAAAAAAAAAAAAAAOQEAABkcnMvZG93bnJldi54bWxQSwUG AAAAAAQABADzAAAA8AUAAAAA "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 xml:space="preserve">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 xml:space="preserve">Otherwise, you shall come to the next licensing screen below.</w:t>
        </w:r>
      </w:ins>
    </w:p>
    <w:p w:rsidR="00AB3705" w:rsidRDefault="00AB3705" w:rsidP="00AB3705">
      <w:pPr>
        <w:spacing w:line="20" w:lineRule="exact"/>
        <w:rPr>
          <w:del w:id="116" w:author="Tom-2K19" w:date="2019-05-15T16:46:00Z"/>
          <w:sz w:val="20"/>
          <w:szCs w:val="20"/>
          <w:lang w:eastAsia="zh-HK"/>
        </w:rPr>
      </w:pPr>
      <w:del w:id="117"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.3</w:t>
      </w:r>
      <w:r w:rsidR="001F43F2">
        <w:rPr>
          <w:sz w:val="20"/>
          <w:szCs w:val="20"/>
          <w:lang w:eastAsia="zh-HK"/>
        </w:rPr>
        <w:tab/>
      </w: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200" w:lineRule="exact"/>
        <w:rPr>
          <w:del w:id="142" w:author="Tom-2K19" w:date="2019-05-15T16:46:00Z"/>
          <w:sz w:val="20"/>
          <w:szCs w:val="20"/>
        </w:rPr>
      </w:pPr>
    </w:p>
    <w:p w:rsidR="00AB3705" w:rsidRDefault="00AB3705" w:rsidP="00AB3705">
      <w:pPr>
        <w:spacing w:line="200" w:lineRule="exact"/>
        <w:rPr>
          <w:del w:id="143" w:author="Tom-2K19" w:date="2019-05-15T16:46:00Z"/>
          <w:sz w:val="20"/>
          <w:szCs w:val="20"/>
        </w:rPr>
      </w:pPr>
    </w:p>
    <w:p w:rsidR="00AB3705" w:rsidRDefault="00AB3705" w:rsidP="00AB3705">
      <w:pPr>
        <w:spacing w:line="200" w:lineRule="exact"/>
        <w:rPr>
          <w:del w:id="144" w:author="Tom-2K19" w:date="2019-05-15T16:46:00Z"/>
          <w:sz w:val="20"/>
          <w:szCs w:val="20"/>
        </w:rPr>
      </w:pPr>
    </w:p>
    <w:p w:rsidR="00AB3705" w:rsidRDefault="00AB3705" w:rsidP="00AB3705">
      <w:pPr>
        <w:spacing w:line="374" w:lineRule="exact"/>
        <w:rPr>
          <w:del w:id="145" w:author="Tom-2K19" w:date="2019-05-15T16:46:00Z"/>
          <w:sz w:val="20"/>
          <w:szCs w:val="20"/>
        </w:rPr>
      </w:pPr>
    </w:p>
    <w:p w:rsidR="00AB3705" w:rsidRDefault="00AB3705">
      <w:pPr>
        <w:pStyle w:val="2"/>
        <w:ind w:left="720" w:hanging="720"/>
        <w:rPr>
          <w:rPrChange w:id="146" w:author="Tom-2K19" w:date="2019-05-15T16:46:00Z">
            <w:rPr>
              <w:sz w:val="20"/>
            </w:rPr>
          </w:rPrChange>
        </w:rPr>
        <w:pPrChange w:id="147" w:author="Tom-2K19" w:date="2019-05-15T16:46:00Z">
          <w:pPr>
            <w:tabs>
              <w:tab w:val="left" w:pos="700"/>
            </w:tabs>
          </w:pPr>
        </w:pPrChange>
      </w:pPr>
      <w:del w:id="148" w:author="Tom-2K19" w:date="2019-05-15T16:46:00Z">
        <w:r w:rsidRPr="00F530E6">
          <w:rPr>
            <w:rFonts w:eastAsia="SimSun" w:cs="Calibri"/>
            <w:lang w:eastAsia="zh-CN"/>
          </w:rPr>
          <w:delText>6.2</w:delText>
        </w:r>
        <w:r>
          <w:rPr>
            <w:sz w:val="20"/>
            <w:szCs w:val="20"/>
            <w:lang w:eastAsia="zh-CN"/>
          </w:rPr>
          <w:tab/>
        </w:r>
      </w:del>
      <w:r w:rsidRPr="007F652A">
        <w:t xml:space="preserve">Checked the check box of “I accept the license terms and click [Next&gt;].</w:t>
      </w:r>
      <w:r w:rsidR="001F43F2">
        <w:br/>
      </w:r>
      <w:ins w:id="149"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50" w:author="Tom-2K19" w:date="2019-05-15T16:46:00Z"/>
          <w:sz w:val="20"/>
          <w:szCs w:val="20"/>
          <w:lang w:eastAsia="zh-HK"/>
        </w:rPr>
      </w:pPr>
      <w:del w:id="151"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.4</w:t>
      </w:r>
      <w:r w:rsidR="001F43F2">
        <w:rPr>
          <w:sz w:val="20"/>
          <w:szCs w:val="20"/>
          <w:lang w:eastAsia="zh-HK"/>
        </w:rPr>
        <w:tab/>
      </w:r>
    </w:p>
    <w:p w:rsidR="00AB3705" w:rsidRDefault="00AB3705" w:rsidP="00AB3705">
      <w:pPr>
        <w:rPr>
          <w:del w:id="152"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3" w:author="Tom-2K19" w:date="2019-05-15T16:46:00Z"/>
          <w:sz w:val="20"/>
          <w:szCs w:val="20"/>
        </w:rPr>
      </w:pPr>
      <w:bookmarkStart w:id="154" w:name="page24"/>
      <w:bookmarkEnd w:id="154"/>
      <w:del w:id="155"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156" w:author="Tom-2K19" w:date="2019-05-15T16:46:00Z"/>
          <w:sz w:val="20"/>
          <w:szCs w:val="20"/>
        </w:rPr>
      </w:pPr>
    </w:p>
    <w:p w:rsidR="00AB3705" w:rsidRPr="00685350" w:rsidRDefault="00AB3705">
      <w:pPr>
        <w:pStyle w:val="2"/>
        <w:ind w:left="720" w:hanging="720"/>
        <w:rPr>
          <w:rPrChange w:id="157" w:author="Tom-2K19" w:date="2019-05-15T16:46:00Z">
            <w:rPr>
              <w:sz w:val="20"/>
            </w:rPr>
          </w:rPrChange>
        </w:rPr>
        <w:pPrChange w:id="158" w:author="Tom-2K19" w:date="2019-05-15T16:46:00Z">
          <w:pPr>
            <w:tabs>
              <w:tab w:val="left" w:pos="700"/>
            </w:tabs>
          </w:pPr>
        </w:pPrChange>
      </w:pPr>
      <w:del w:id="159" w:author="Tom-2K19" w:date="2019-05-15T16:46:00Z">
        <w:r w:rsidRPr="00F530E6">
          <w:rPr>
            <w:rFonts w:eastAsia="SimSun" w:cs="Calibri"/>
            <w:lang w:eastAsia="zh-CN"/>
          </w:rPr>
          <w:delText>6.3</w:delText>
        </w:r>
        <w:r>
          <w:rPr>
            <w:sz w:val="20"/>
            <w:szCs w:val="20"/>
            <w:lang w:eastAsia="zh-CN"/>
          </w:rPr>
          <w:tab/>
        </w:r>
      </w:del>
      <w:ins w:id="160"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uc5NiQIAACAFAAAOAAAAZHJzL2Uyb0RvYy54bWysVNuO0zAQfUfiHyy/d3PZ9BZtulo1DUJa YMXCB7ix0xgc29hu0wXx74ydtGzZF4TIQzKTGR/PmTn2ze2xE+jAjOVKFji5ijFislaUy12BP3+q JguMrCOSEqEkK/ATs/h29frVTa9zlqpWCcoMAhBp814XuHVO51Fk65Z1xF4pzSQEG2U64sA1u4ga 0gN6J6I0jmdRrwzVRtXMWvhbDkG8CvhNw2r3oWksc0gUGGpz4W3Ce+vf0eqG5DtDdMvrsQzyD1V0 hEvY9AxVEkfQ3vAXUB2vjbKqcVe16iLVNLxmgQOwSeI/2Dy2RLPABZpj9blN9v/B1u8PDwZxWuDr 2RwjSToY0t3eqbA3mvsG9drmkPeoH4ynaPW9qr9aJNW6JXLH7oxRfcsIhbISnx9dLPCOhaVo279T FNAJoIdeHRvTeUDoAjqGkTydR8KODtXwc5qly3SKUQ2h9HqRgO13IPlpsTbWvWGqQ94osFF7ST/C 2MMO5HBvXRgLHakR+gWjphMw5AMRKJnNgPaAOCYD9gnTr5Sq4kJABsmFRH2Bl1OowbtWCU59MDhm t10LgwC0wFUVwzPCXqSF8gKYb9hG0mA7wsVgw+ZCejzgP5buOxGU9GMZLzeLzSKbZOlsM8nispzc VetsMquS+bS8LtfrMvnpS0uyvOWUMumrO6k6yf5ONeP5GvR41vUFC3tJtoLnJdnosowwNOBy+gZ2 QSleHIPItoo+gVCMGo4pXCtgtMp8x6iHI1pg+21PDMNIvJUgtmWSZf5MByebzlNwzPPI9nmEyBqg CuwwGsy1G+6BvTZ818JOSRirVF7+DXdeFV68Q1WjA8cwMBivDH/On/sh6/fFtvoFAAD//wMAUEsD BBQABgAIAAAAIQC2wmhd3wAAAAsBAAAPAAAAZHJzL2Rvd25yZXYueG1sTI/BTsMwEETvSPyDtUjc qN0CSZXGqVABKQcuNHzANt4mKbGdxm4b+HqWE9xmNU+zM/l6sr040xg67zTMZwoEudqbzjUaPqrX uyWIENEZ7L0jDV8UYF1cX+WYGX9x73TexkZwiAsZamhjHDIpQ92SxTDzAzn29n60GPkcG2lGvHC4 7eVCqURa7Bx/aHGgTUv15/ZkNXwf3qohTi8b+VxWx2NpH/CQlFrf3kxPKxCRpvgHw299rg4Fd9r5 kzNB9BqS+0XKqIZHViCYSOdLFju2lEpBFrn8v6H4AQAA//8DAFBLAQItABQABgAIAAAAIQC2gziS /gAAAOEBAAATAAAAAAAAAAAAAAAAAAAAAABbQ29udGVudF9UeXBlc10ueG1sUEsBAi0AFAAGAAgA AAAhADj9If/WAAAAlAEAAAsAAAAAAAAAAAAAAAAALwEAAF9yZWxzLy5yZWxzUEsBAi0AFAAGAAgA AAAhAEG5zk2JAgAAIAUAAA4AAAAAAAAAAAAAAAAALgIAAGRycy9lMm9Eb2MueG1sUEsBAi0AFAAG AAgAAAAhALbCaF3fAAAACwEAAA8AAAAAAAAAAAAAAAAA4wQAAGRycy9kb3ducmV2LnhtbFBLBQYA AAAABAAEAPMAAADvBQAAAAA= " filled="f" strokecolor="red"/>
              </w:pict>
            </mc:Fallback>
          </mc:AlternateContent>
        </w:r>
      </w:ins>
      <w:r w:rsidRPr="007F652A">
        <w:t xml:space="preserve">Click [Next&gt;]</w:t>
      </w:r>
      <w:ins w:id="161"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62" w:author="Tom-2K19" w:date="2019-05-15T16:46:00Z"/>
          <w:sz w:val="20"/>
          <w:szCs w:val="20"/>
          <w:lang w:eastAsia="zh-HK"/>
        </w:rPr>
      </w:pPr>
      <w:del w:id="163"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.5</w:t>
      </w:r>
      <w:r w:rsidR="001F43F2">
        <w:rPr>
          <w:sz w:val="20"/>
          <w:szCs w:val="20"/>
          <w:lang w:eastAsia="zh-HK"/>
        </w:rPr>
        <w:tab/>
      </w: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00" w:lineRule="exact"/>
        <w:rPr>
          <w:del w:id="189" w:author="Tom-2K19" w:date="2019-05-15T16:46:00Z"/>
          <w:sz w:val="20"/>
          <w:szCs w:val="20"/>
        </w:rPr>
      </w:pPr>
    </w:p>
    <w:p w:rsidR="00AB3705" w:rsidRDefault="00AB3705" w:rsidP="00AB3705">
      <w:pPr>
        <w:spacing w:line="200" w:lineRule="exact"/>
        <w:rPr>
          <w:del w:id="190" w:author="Tom-2K19" w:date="2019-05-15T16:46:00Z"/>
          <w:sz w:val="20"/>
          <w:szCs w:val="20"/>
        </w:rPr>
      </w:pPr>
    </w:p>
    <w:p w:rsidR="00AB3705" w:rsidRDefault="00AB3705" w:rsidP="00AB3705">
      <w:pPr>
        <w:spacing w:line="200" w:lineRule="exact"/>
        <w:rPr>
          <w:del w:id="191" w:author="Tom-2K19" w:date="2019-05-15T16:46:00Z"/>
          <w:sz w:val="20"/>
          <w:szCs w:val="20"/>
        </w:rPr>
      </w:pPr>
    </w:p>
    <w:p w:rsidR="00AB3705" w:rsidRDefault="00AB3705" w:rsidP="00AB3705">
      <w:pPr>
        <w:spacing w:line="290" w:lineRule="exact"/>
        <w:rPr>
          <w:del w:id="192" w:author="Tom-2K19" w:date="2019-05-15T16:46:00Z"/>
          <w:sz w:val="20"/>
          <w:szCs w:val="20"/>
        </w:rPr>
      </w:pPr>
    </w:p>
    <w:p w:rsidR="00AB3705" w:rsidRPr="00283E87" w:rsidRDefault="00AB3705">
      <w:pPr>
        <w:pStyle w:val="2"/>
        <w:ind w:left="720" w:hanging="720"/>
        <w:rPr>
          <w:rPrChange w:id="193" w:author="Tom-2K19" w:date="2019-05-15T16:46:00Z">
            <w:rPr>
              <w:sz w:val="20"/>
            </w:rPr>
          </w:rPrChange>
        </w:rPr>
        <w:pPrChange w:id="194" w:author="Tom-2K19" w:date="2019-05-15T16:46:00Z">
          <w:pPr>
            <w:tabs>
              <w:tab w:val="left" w:pos="700"/>
            </w:tabs>
          </w:pPr>
        </w:pPrChange>
      </w:pPr>
      <w:del w:id="195" w:author="Tom-2K19" w:date="2019-05-15T16:46:00Z">
        <w:r w:rsidRPr="00F530E6">
          <w:rPr>
            <w:rFonts w:eastAsia="SimSun" w:cs="Calibri"/>
            <w:lang w:eastAsia="zh-CN"/>
          </w:rPr>
          <w:delText>6.4</w:delText>
        </w:r>
        <w:r>
          <w:rPr>
            <w:sz w:val="20"/>
            <w:szCs w:val="20"/>
            <w:lang w:eastAsia="zh-CN"/>
          </w:rPr>
          <w:tab/>
        </w:r>
      </w:del>
      <w:r w:rsidRPr="007F652A">
        <w:t xml:space="preserve">Waiting </w:t>
      </w:r>
      <w:del w:id="196" w:author="Tom-2K19" w:date="2019-05-15T16:46:00Z">
        <w:r w:rsidRPr="00F530E6">
          <w:rPr>
            <w:rFonts w:eastAsia="SimSun" w:cs="Calibri"/>
            <w:lang w:eastAsia="zh-CN"/>
          </w:rPr>
          <w:delText>of</w:delText>
        </w:r>
      </w:del>
      <w:r>
        <w:t xml:space="preserve">for</w:t>
      </w:r>
      <w:r w:rsidRPr="007F652A">
        <w:t xml:space="preserve"> the processing</w:t>
      </w:r>
      <w:r w:rsidR="001F43F2">
        <w:br/>
      </w:r>
      <w:ins w:id="197"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8" w:author="Tom-2K19" w:date="2019-05-15T16:46:00Z"/>
          <w:sz w:val="20"/>
          <w:szCs w:val="20"/>
          <w:lang w:eastAsia="zh-HK"/>
        </w:rPr>
      </w:pPr>
      <w:del w:id="199"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.6</w:t>
      </w:r>
      <w:r w:rsidR="001F43F2">
        <w:rPr>
          <w:sz w:val="20"/>
          <w:szCs w:val="20"/>
          <w:lang w:eastAsia="zh-HK"/>
        </w:rPr>
        <w:tab/>
      </w:r>
    </w:p>
    <w:p w:rsidR="00AB3705" w:rsidRDefault="00AB3705" w:rsidP="00AB3705">
      <w:pPr>
        <w:rPr>
          <w:del w:id="20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01" w:author="Tom-2K19" w:date="2019-05-15T16:46:00Z"/>
          <w:sz w:val="20"/>
          <w:szCs w:val="20"/>
        </w:rPr>
      </w:pPr>
      <w:bookmarkStart w:id="202" w:name="page25"/>
      <w:bookmarkEnd w:id="202"/>
      <w:del w:id="203"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204" w:author="Tom-2K19" w:date="2019-05-15T16:46:00Z"/>
          <w:sz w:val="20"/>
          <w:szCs w:val="20"/>
        </w:rPr>
      </w:pPr>
    </w:p>
    <w:p w:rsidR="00AB3705" w:rsidRDefault="00AB3705" w:rsidP="00AB3705">
      <w:pPr>
        <w:pStyle w:val="2"/>
        <w:ind w:left="720" w:hanging="720"/>
        <w:rPr>
          <w:ins w:id="205" w:author="Tom-2K19" w:date="2019-05-15T16:46:00Z"/>
        </w:rPr>
      </w:pPr>
      <w:del w:id="206" w:author="Tom-2K19" w:date="2019-05-15T16:46:00Z">
        <w:r w:rsidRPr="00F530E6">
          <w:rPr>
            <w:rFonts w:eastAsia="SimSun" w:cs="Calibri"/>
            <w:lang w:eastAsia="zh-CN"/>
          </w:rPr>
          <w:delText>6.5</w:delText>
        </w:r>
        <w:r>
          <w:rPr>
            <w:sz w:val="20"/>
            <w:szCs w:val="20"/>
            <w:lang w:eastAsia="zh-CN"/>
          </w:rPr>
          <w:tab/>
        </w:r>
      </w:del>
      <w:ins w:id="207" w:author="Tom-2K19" w:date="2019-05-15T16:46:00Z">
        <w:r w:rsidRPr="00283E87">
          <w:rPr>
            <w:lang w:eastAsia="zh-HK"/>
          </w:rPr>
          <w:t xml:space="preserve">Click </w:t>
        </w:r>
        <w:r>
          <w:rPr>
            <w:lang w:eastAsia="zh-HK"/>
          </w:rPr>
          <w:t xml:space="preserve">[</w:t>
        </w:r>
        <w:r w:rsidRPr="00283E87">
          <w:t xml:space="preserve">Next</w:t>
        </w:r>
        <w:r>
          <w:t xml:space="preserve">&gt;]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 xml:space="preserve">6.7</w:t>
      </w:r>
      <w:r>
        <w:tab/>
      </w:r>
      <w:r w:rsidR="00AB3705" w:rsidRPr="007F652A">
        <w:t xml:space="preserve">Click [Next&gt;] </w:t>
      </w:r>
      <w:del w:id="208" w:author="Tom-2K19" w:date="2019-05-15T16:46:00Z">
        <w:r w:rsidR="00AB3705" w:rsidRPr="00F530E6">
          <w:rPr>
            <w:rFonts w:eastAsia="SimSun" w:cs="Calibri"/>
            <w:lang w:eastAsia="zh-CN"/>
          </w:rPr>
          <w:delText>after process completed.</w:delText>
        </w:r>
      </w:del>
      <w:ins w:id="209" w:author="Tom-2K19" w:date="2019-05-15T16:46:00Z">
        <w:r w:rsidR="00AB3705">
          <w:t xml:space="preserve">to accept the default names:</w:t>
        </w:r>
      </w:ins>
      <w:r>
        <w:br/>
      </w:r>
      <w:ins w:id="210"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11"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12" w:author="Tom-2K19" w:date="2019-05-15T16:46:00Z"/>
        </w:rPr>
      </w:pPr>
      <w:r>
        <w:rPr>
          <w:rFonts w:hint="eastAsia"/>
        </w:rPr>
        <w:t xml:space="preserve">6</w:t>
      </w:r>
      <w:r>
        <w:t xml:space="preserve">.8</w:t>
      </w:r>
      <w:r>
        <w:tab/>
      </w: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200" w:lineRule="exact"/>
        <w:rPr>
          <w:del w:id="238" w:author="Tom-2K19" w:date="2019-05-15T16:46:00Z"/>
          <w:szCs w:val="32"/>
        </w:rPr>
      </w:pPr>
    </w:p>
    <w:p w:rsidR="00AB3705" w:rsidRPr="0021250E" w:rsidRDefault="00AB3705" w:rsidP="00AB3705">
      <w:pPr>
        <w:spacing w:line="200" w:lineRule="exact"/>
        <w:rPr>
          <w:del w:id="239" w:author="Tom-2K19" w:date="2019-05-15T16:46:00Z"/>
          <w:szCs w:val="32"/>
        </w:rPr>
      </w:pPr>
    </w:p>
    <w:p w:rsidR="00AB3705" w:rsidRPr="0021250E" w:rsidRDefault="00AB3705" w:rsidP="00AB3705">
      <w:pPr>
        <w:spacing w:line="200" w:lineRule="exact"/>
        <w:rPr>
          <w:del w:id="240" w:author="Tom-2K19" w:date="2019-05-15T16:46:00Z"/>
          <w:szCs w:val="32"/>
        </w:rPr>
      </w:pPr>
    </w:p>
    <w:p w:rsidR="00AB3705" w:rsidRPr="0021250E" w:rsidRDefault="00AB3705" w:rsidP="00AB3705">
      <w:pPr>
        <w:spacing w:line="312" w:lineRule="exact"/>
        <w:rPr>
          <w:del w:id="241" w:author="Tom-2K19" w:date="2019-05-15T16:46:00Z"/>
          <w:szCs w:val="32"/>
        </w:rPr>
      </w:pPr>
    </w:p>
    <w:p w:rsidR="00AB3705" w:rsidRPr="0021250E" w:rsidRDefault="00AB3705" w:rsidP="00AB3705">
      <w:pPr>
        <w:tabs>
          <w:tab w:val="left" w:pos="700"/>
        </w:tabs>
        <w:rPr>
          <w:del w:id="242" w:author="Tom-2K19" w:date="2019-05-15T16:46:00Z"/>
          <w:szCs w:val="32"/>
        </w:rPr>
      </w:pPr>
      <w:del w:id="243"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4" w:author="Tom-2K19" w:date="2019-05-15T16:46:00Z"/>
          <w:szCs w:val="32"/>
        </w:rPr>
      </w:pPr>
      <w:del w:id="245"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6"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7" w:author="Tom-2K19" w:date="2019-05-15T16:46:00Z"/>
          <w:szCs w:val="32"/>
        </w:rPr>
      </w:pPr>
      <w:bookmarkStart w:id="248" w:name="page26"/>
      <w:bookmarkEnd w:id="248"/>
      <w:del w:id="249"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Diko 安裝導覽 v1.0</w:delText>
        </w:r>
      </w:del>
    </w:p>
    <w:p w:rsidR="00AB3705" w:rsidRPr="0021250E" w:rsidRDefault="00AB3705" w:rsidP="00AB3705">
      <w:pPr>
        <w:spacing w:line="241" w:lineRule="exact"/>
        <w:rPr>
          <w:del w:id="250" w:author="Tom-2K19" w:date="2019-05-15T16:46:00Z"/>
          <w:szCs w:val="32"/>
        </w:rPr>
      </w:pPr>
    </w:p>
    <w:p w:rsidR="00AB3705" w:rsidRDefault="00AB3705">
      <w:pPr>
        <w:pStyle w:val="2"/>
        <w:ind w:left="720" w:hanging="720"/>
        <w:rPr>
          <w:rPrChange w:id="251" w:author="Tom-2K19" w:date="2019-05-15T16:46:00Z">
            <w:rPr>
              <w:sz w:val="20"/>
            </w:rPr>
          </w:rPrChange>
        </w:rPr>
        <w:pPrChange w:id="252" w:author="Tom-2K19" w:date="2019-05-15T16:46:00Z">
          <w:pPr>
            <w:tabs>
              <w:tab w:val="left" w:pos="700"/>
            </w:tabs>
          </w:pPr>
        </w:pPrChange>
      </w:pPr>
      <w:del w:id="253" w:author="Tom-2K19" w:date="2019-05-15T16:46:00Z">
        <w:r w:rsidRPr="0021250E">
          <w:delText>6.7</w:delText>
        </w:r>
        <w:r w:rsidRPr="0021250E">
          <w:tab/>
        </w:r>
      </w:del>
      <w:r w:rsidRPr="007F652A">
        <w:t xml:space="preserve">Select the “Collation” tab page</w:t>
      </w:r>
      <w:ins w:id="254"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5" w:author="Tom-2K19" w:date="2019-05-15T16:46:00Z"/>
          <w:lang w:eastAsia="zh-HK"/>
        </w:rPr>
      </w:pPr>
      <w:del w:id="256"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.9</w:t>
      </w:r>
      <w:r w:rsidR="00F96ECC" w:rsidRPr="0021250E">
        <w:rPr>
          <w:lang w:eastAsia="zh-HK"/>
        </w:rPr>
        <w:tab/>
      </w: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200" w:lineRule="exact"/>
        <w:rPr>
          <w:del w:id="282" w:author="Tom-2K19" w:date="2019-05-15T16:46:00Z"/>
          <w:sz w:val="20"/>
          <w:szCs w:val="20"/>
        </w:rPr>
      </w:pPr>
    </w:p>
    <w:p w:rsidR="00AB3705" w:rsidRDefault="00AB3705" w:rsidP="00AB3705">
      <w:pPr>
        <w:spacing w:line="200" w:lineRule="exact"/>
        <w:rPr>
          <w:del w:id="283" w:author="Tom-2K19" w:date="2019-05-15T16:46:00Z"/>
          <w:sz w:val="20"/>
          <w:szCs w:val="20"/>
        </w:rPr>
      </w:pPr>
    </w:p>
    <w:p w:rsidR="00AB3705" w:rsidRDefault="00AB3705" w:rsidP="00AB3705">
      <w:pPr>
        <w:spacing w:line="200" w:lineRule="exact"/>
        <w:rPr>
          <w:del w:id="284" w:author="Tom-2K19" w:date="2019-05-15T16:46:00Z"/>
          <w:sz w:val="20"/>
          <w:szCs w:val="20"/>
        </w:rPr>
      </w:pPr>
    </w:p>
    <w:p w:rsidR="00AB3705" w:rsidRDefault="00AB3705" w:rsidP="00AB3705">
      <w:pPr>
        <w:spacing w:line="395" w:lineRule="exact"/>
        <w:rPr>
          <w:del w:id="285" w:author="Tom-2K19" w:date="2019-05-15T16:46:00Z"/>
          <w:sz w:val="20"/>
          <w:szCs w:val="20"/>
        </w:rPr>
      </w:pPr>
    </w:p>
    <w:p w:rsidR="00AB3705" w:rsidRPr="007103B4" w:rsidRDefault="00AB3705">
      <w:pPr>
        <w:pStyle w:val="2"/>
        <w:ind w:left="720" w:hanging="720"/>
        <w:rPr>
          <w:rPrChange w:id="286" w:author="Tom-2K19" w:date="2019-05-15T16:46:00Z">
            <w:rPr>
              <w:sz w:val="20"/>
            </w:rPr>
          </w:rPrChange>
        </w:rPr>
        <w:pPrChange w:id="287" w:author="Tom-2K19" w:date="2019-05-15T16:46:00Z">
          <w:pPr>
            <w:tabs>
              <w:tab w:val="left" w:pos="700"/>
            </w:tabs>
          </w:pPr>
        </w:pPrChange>
      </w:pPr>
      <w:del w:id="288" w:author="Tom-2K19" w:date="2019-05-15T16:46:00Z">
        <w:r w:rsidRPr="00F530E6">
          <w:rPr>
            <w:rFonts w:eastAsia="SimSun" w:cs="Calibri"/>
            <w:lang w:eastAsia="zh-CN"/>
          </w:rPr>
          <w:delText>6.8</w:delText>
        </w:r>
        <w:r>
          <w:rPr>
            <w:sz w:val="20"/>
            <w:szCs w:val="20"/>
            <w:lang w:eastAsia="zh-CN"/>
          </w:rPr>
          <w:tab/>
        </w:r>
      </w:del>
      <w:r w:rsidRPr="007F652A">
        <w:t xml:space="preserve">Click [Customize]</w:t>
      </w:r>
      <w:r w:rsidR="00F96ECC">
        <w:br/>
      </w:r>
      <w:ins w:id="289"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90" w:author="Tom-2K19" w:date="2019-05-15T16:46:00Z"/>
          <w:lang w:eastAsia="zh-HK"/>
        </w:rPr>
      </w:pPr>
      <w:del w:id="291"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.10</w:t>
      </w:r>
      <w:r w:rsidR="00F96ECC" w:rsidRPr="0021250E">
        <w:rPr>
          <w:lang w:eastAsia="zh-HK"/>
        </w:rPr>
        <w:tab/>
      </w:r>
    </w:p>
    <w:p w:rsidR="00AB3705" w:rsidRDefault="00AB3705" w:rsidP="00AB3705">
      <w:pPr>
        <w:rPr>
          <w:del w:id="292"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3" w:author="Tom-2K19" w:date="2019-05-15T16:46:00Z"/>
          <w:sz w:val="20"/>
          <w:szCs w:val="20"/>
        </w:rPr>
      </w:pPr>
      <w:bookmarkStart w:id="294" w:name="page27"/>
      <w:bookmarkEnd w:id="294"/>
      <w:del w:id="295"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296" w:author="Tom-2K19" w:date="2019-05-15T16:46:00Z"/>
          <w:sz w:val="20"/>
          <w:szCs w:val="20"/>
        </w:rPr>
      </w:pPr>
    </w:p>
    <w:p w:rsidR="00AB3705" w:rsidRDefault="00AB3705">
      <w:pPr>
        <w:pStyle w:val="2"/>
        <w:ind w:left="720" w:hanging="720"/>
        <w:rPr>
          <w:rPrChange w:id="297" w:author="Tom-2K19" w:date="2019-05-15T16:46:00Z">
            <w:rPr>
              <w:sz w:val="20"/>
            </w:rPr>
          </w:rPrChange>
        </w:rPr>
        <w:pPrChange w:id="298" w:author="Tom-2K19" w:date="2019-05-15T16:46:00Z">
          <w:pPr>
            <w:tabs>
              <w:tab w:val="left" w:pos="700"/>
            </w:tabs>
          </w:pPr>
        </w:pPrChange>
      </w:pPr>
      <w:del w:id="299"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300"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nJCscgIAAO4EAAAOAAAAZHJzL2Uyb0RvYy54bWysVNuO2yAQfa/Uf0C8J7azzmWtdVZRHFeV tt2Vtv0AYnCMioECibOt9t87YCdNui9VVT/ggYHDnJkz3N0fW4EOzFiuZI6TcYwRk5WiXO5y/PVL OVpgZB2RlAglWY5fmMX3y/fv7jqdsYlqlKDMIACRNut0jhvndBZFtmpYS+xYaSbBWSvTEgdTs4uo IR2gtyKaxPEs6pSh2qiKWQurRe/Ey4Bf16xyj3VtmUMixxCbC6MJ49aP0fKOZDtDdMOrIQzyD1G0 hEu49AxVEEfQ3vA3UC2vjLKqduNKtZGqa16xwAHYJPEfbJ4bolngAsmx+pwm+/9gq8+HJ4M4zfHN bIaRJC0U6fFABFr43HTaZrDlWT8Zz87qB1V9s0iqdUPkjq2MUV3DCIWIEr8/ujrgJxaOom33SVEA JnunQpqOtWk9ICQAHUM1Xs7VYEeHKlhMp3OoMEYVuNJ0PptPww0kOx3WxroPTLXIGzlmQnBtfb5I Rg4P1vl4SHba5ZelKrkQoeZCoi7Hk8UUYAM1JTj13jAxu+1aGAR5yHFZxvANd9vLbUbtJQ1oPgeb wXaEi96G24X0eEAJ4hmsXhc/b+PbzWKzSEfpZLYZpXFRjFblOh3NymQ+LW6K9bpIXn1oSZo1nFIm fXQnjSbp32lg6JZeXWeVXrGw12RL+N6Sja7DCJkFVqd/YBeK7+vd62ar6AvU3qi+6eCRAKNR5gdG HTRcju33PTEMI/FRgn5ukzT1HRomofYYmUvP9tJDZAVQOXYY9eba9V2914bvGrgpCWWVagWaq3kQ g9djH9WgVGiqwGB4AHzXXs7Drt/P1PIXAAAA//8DAFBLAwQUAAYACAAAACEAYBcXY+AAAAAKAQAA DwAAAGRycy9kb3ducmV2LnhtbEyPQU+DQBCF7yb+h82YeLNLMSIgS0M0ejHRWE3T4wBbQNlZwi4U /fVOT3qbee/lzTfZZjG9mPXoOksK1qsAhKbK1h01Cj7eH69iEM4j1dhb0gq+tYNNfn6WYVrbI73p eesbwSXkUlTQej+kUrqq1Qbdyg6a2DvY0aDndWxkPeKRy00vwyCIpMGO+EKLg75vdfW1nYyCYv55 wtfuubyZbLzsD/Kh2L18KnV5sRR3ILxe/F8YTviMDjkzlXai2oleQXQbcpL1MI5AnALXCSslD0my Bpln8v8L+S8AAAD//wMAUEsBAi0AFAAGAAgAAAAhALaDOJL+AAAA4QEAABMAAAAAAAAAAAAAAAAA AAAAAFtDb250ZW50X1R5cGVzXS54bWxQSwECLQAUAAYACAAAACEAOP0h/9YAAACUAQAACwAAAAAA AAAAAAAAAAAvAQAAX3JlbHMvLnJlbHNQSwECLQAUAAYACAAAACEAp5yQrHICAADuBAAADgAAAAAA AAAAAAAAAAAuAgAAZHJzL2Uyb0RvYy54bWxQSwECLQAUAAYACAAAACEAYBcXY+AAAAAKAQAADwAA AAAAAAAAAAAAAADMBAAAZHJzL2Rvd25yZXYueG1sUEsFBgAAAAAEAAQA8wAAANkFAAAAAA== " filled="f" strokecolor="red" strokeweight="2.25pt"/>
              </w:pict>
            </mc:Fallback>
          </mc:AlternateContent>
        </w:r>
        <w:r>
          <w:t xml:space="preserve">Click “</w:t>
        </w:r>
        <w:r w:rsidRPr="006A454E">
          <w:rPr>
            <w:u w:val="single"/>
          </w:rPr>
          <w:t xml:space="preserve">W</w:t>
        </w:r>
        <w:r>
          <w:t xml:space="preserve">indows collation you would like to use:” first. Then select</w:t>
        </w:r>
      </w:ins>
      <w:r w:rsidRPr="007F652A">
        <w:t xml:space="preserve"> “Chinese_Hong_Kong_Stroke_90” and checked the “Accent</w:t>
      </w:r>
      <w:del w:id="301" w:author="Tom-2K19" w:date="2019-05-15T16:46:00Z">
        <w:r w:rsidRPr="00F530E6">
          <w:rPr>
            <w:rFonts w:eastAsia="SimSun" w:cs="Calibri"/>
            <w:lang w:eastAsia="zh-CN"/>
          </w:rPr>
          <w:delText>‐</w:delText>
        </w:r>
      </w:del>
      <w:ins w:id="302" w:author="Tom-2K19" w:date="2019-05-15T16:46:00Z">
        <w:r>
          <w:t xml:space="preserve">-</w:t>
        </w:r>
      </w:ins>
      <w:r w:rsidRPr="007F652A">
        <w:t xml:space="preserve">sensitive” then click [OK]</w:t>
      </w:r>
      <w:ins w:id="303"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4" w:author="Tom-2K19" w:date="2019-05-15T16:46:00Z"/>
          <w:lang w:eastAsia="zh-HK"/>
        </w:rPr>
      </w:pPr>
      <w:del w:id="305"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.11</w:t>
      </w:r>
      <w:r w:rsidR="00F96ECC" w:rsidRPr="00F96ECC">
        <w:rPr>
          <w:lang w:eastAsia="zh-HK"/>
        </w:rPr>
        <w:tab/>
      </w: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200" w:lineRule="exact"/>
        <w:rPr>
          <w:del w:id="331" w:author="Tom-2K19" w:date="2019-05-15T16:46:00Z"/>
        </w:rPr>
      </w:pPr>
    </w:p>
    <w:p w:rsidR="00AB3705" w:rsidRPr="00F96ECC" w:rsidRDefault="00AB3705" w:rsidP="00AB3705">
      <w:pPr>
        <w:spacing w:line="200" w:lineRule="exact"/>
        <w:rPr>
          <w:del w:id="332" w:author="Tom-2K19" w:date="2019-05-15T16:46:00Z"/>
        </w:rPr>
      </w:pPr>
    </w:p>
    <w:p w:rsidR="00AB3705" w:rsidRPr="00F96ECC" w:rsidRDefault="00AB3705" w:rsidP="00AB3705">
      <w:pPr>
        <w:spacing w:line="200" w:lineRule="exact"/>
        <w:rPr>
          <w:del w:id="333" w:author="Tom-2K19" w:date="2019-05-15T16:46:00Z"/>
        </w:rPr>
      </w:pPr>
    </w:p>
    <w:p w:rsidR="00AB3705" w:rsidRPr="00F96ECC" w:rsidRDefault="00AB3705" w:rsidP="00AB3705">
      <w:pPr>
        <w:spacing w:line="318" w:lineRule="exact"/>
        <w:rPr>
          <w:del w:id="334" w:author="Tom-2K19" w:date="2019-05-15T16:46:00Z"/>
        </w:rPr>
      </w:pPr>
    </w:p>
    <w:p w:rsidR="00AB3705" w:rsidRDefault="00AB3705">
      <w:pPr>
        <w:pStyle w:val="2"/>
        <w:ind w:left="720" w:hanging="720"/>
        <w:rPr>
          <w:rPrChange w:id="335" w:author="Tom-2K19" w:date="2019-05-15T16:46:00Z">
            <w:rPr>
              <w:sz w:val="20"/>
            </w:rPr>
          </w:rPrChange>
        </w:rPr>
        <w:pPrChange w:id="336" w:author="Tom-2K19" w:date="2019-05-15T16:46:00Z">
          <w:pPr>
            <w:tabs>
              <w:tab w:val="left" w:pos="700"/>
            </w:tabs>
          </w:pPr>
        </w:pPrChange>
      </w:pPr>
      <w:del w:id="337"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 xml:space="preserve">Click [Next&gt;]</w:t>
      </w:r>
      <w:r w:rsidR="00F96ECC" w:rsidRPr="00F96ECC">
        <w:rPr>
          <w:szCs w:val="22"/>
        </w:rPr>
        <w:br/>
      </w:r>
      <w:ins w:id="338"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9" w:author="Tom-2K19" w:date="2019-05-15T16:46:00Z"/>
          <w:lang w:eastAsia="zh-HK"/>
        </w:rPr>
      </w:pPr>
      <w:del w:id="340"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.12</w:t>
      </w:r>
      <w:r w:rsidR="00F96ECC">
        <w:rPr>
          <w:lang w:eastAsia="zh-HK"/>
        </w:rPr>
        <w:tab/>
      </w:r>
    </w:p>
    <w:p w:rsidR="00AB3705" w:rsidRPr="00F96ECC" w:rsidRDefault="00AB3705" w:rsidP="00AB3705">
      <w:pPr>
        <w:rPr>
          <w:del w:id="341"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42" w:author="Tom-2K19" w:date="2019-05-15T16:46:00Z"/>
        </w:rPr>
      </w:pPr>
      <w:bookmarkStart w:id="343" w:name="page28"/>
      <w:bookmarkEnd w:id="343"/>
      <w:del w:id="344"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Diko 安裝導覽 v1.0</w:delText>
        </w:r>
      </w:del>
    </w:p>
    <w:p w:rsidR="00AB3705" w:rsidRPr="00F96ECC" w:rsidRDefault="00AB3705" w:rsidP="00AB3705">
      <w:pPr>
        <w:spacing w:line="241" w:lineRule="exact"/>
        <w:rPr>
          <w:del w:id="345" w:author="Tom-2K19" w:date="2019-05-15T16:46:00Z"/>
        </w:rPr>
      </w:pPr>
    </w:p>
    <w:p w:rsidR="00AB3705" w:rsidRPr="00F96ECC" w:rsidRDefault="00AB3705" w:rsidP="00AB3705">
      <w:pPr>
        <w:tabs>
          <w:tab w:val="left" w:pos="700"/>
        </w:tabs>
        <w:spacing w:line="275" w:lineRule="auto"/>
        <w:ind w:left="720" w:hanging="719"/>
        <w:rPr>
          <w:del w:id="346" w:author="Tom-2K19" w:date="2019-05-15T16:46:00Z"/>
        </w:rPr>
      </w:pPr>
      <w:del w:id="347" w:author="Tom-2K19" w:date="2019-05-15T16:46:00Z">
        <w:r w:rsidRPr="00F96ECC">
          <w:rPr>
            <w:rFonts w:eastAsia="SimSun"/>
            <w:lang w:eastAsia="zh-CN"/>
          </w:rPr>
          <w:delText>6.11</w:delText>
        </w:r>
        <w:r w:rsidRPr="00F96ECC">
          <w:rPr>
            <w:lang w:eastAsia="zh-CN"/>
          </w:rPr>
          <w:tab/>
        </w:r>
      </w:del>
      <w:r w:rsidRPr="00F96ECC">
        <w:t xml:space="preserve">Select the “Mixed Mode (SQL Server authentication and Windows authentication) and Click [Add Current User].</w:t>
      </w:r>
      <w:r w:rsidR="00F96ECC">
        <w:t xml:space="preserve">  </w:t>
      </w:r>
    </w:p>
    <w:p w:rsidR="00AB3705" w:rsidRPr="00F96ECC" w:rsidRDefault="00AB3705" w:rsidP="00AB3705">
      <w:pPr>
        <w:spacing w:line="1" w:lineRule="exact"/>
        <w:rPr>
          <w:del w:id="348" w:author="Tom-2K19" w:date="2019-05-15T16:46:00Z"/>
        </w:rPr>
      </w:pPr>
    </w:p>
    <w:p w:rsidR="00AB3705" w:rsidRPr="005E7B7D" w:rsidRDefault="00AB3705">
      <w:pPr>
        <w:pStyle w:val="2"/>
        <w:ind w:left="720" w:hanging="720"/>
        <w:rPr>
          <w:rPrChange w:id="349" w:author="Tom-2K19" w:date="2019-05-15T16:46:00Z">
            <w:rPr>
              <w:sz w:val="20"/>
            </w:rPr>
          </w:rPrChange>
        </w:rPr>
        <w:pPrChange w:id="350"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 xml:space="preserve">click [Next&gt;]</w:t>
      </w:r>
      <w:ins w:id="351"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52" w:author="Tom-2K19" w:date="2019-05-15T16:46:00Z"/>
          <w:lang w:eastAsia="zh-HK"/>
        </w:rPr>
      </w:pPr>
      <w:del w:id="353"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.13</w:t>
      </w:r>
      <w:r w:rsidR="00F96ECC" w:rsidRPr="00F96ECC">
        <w:rPr>
          <w:lang w:eastAsia="zh-HK"/>
        </w:rPr>
        <w:tab/>
      </w:r>
    </w:p>
    <w:p w:rsidR="00AB3705" w:rsidRPr="00F96ECC" w:rsidRDefault="00AB3705" w:rsidP="00AB3705">
      <w:pPr>
        <w:rPr>
          <w:del w:id="354"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5" w:author="Tom-2K19" w:date="2019-05-15T16:46:00Z"/>
        </w:rPr>
      </w:pPr>
      <w:bookmarkStart w:id="356" w:name="page29"/>
      <w:bookmarkEnd w:id="356"/>
      <w:del w:id="357"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Diko 安裝導覽 v1.0</w:delText>
        </w:r>
      </w:del>
    </w:p>
    <w:p w:rsidR="00AB3705" w:rsidRPr="00F96ECC" w:rsidRDefault="00AB3705" w:rsidP="00AB3705">
      <w:pPr>
        <w:spacing w:line="241" w:lineRule="exact"/>
        <w:rPr>
          <w:del w:id="358" w:author="Tom-2K19" w:date="2019-05-15T16:46:00Z"/>
        </w:rPr>
      </w:pPr>
    </w:p>
    <w:p w:rsidR="00AB3705" w:rsidRPr="00283E87" w:rsidRDefault="00AB3705">
      <w:pPr>
        <w:pStyle w:val="2"/>
        <w:ind w:left="720" w:hanging="720"/>
        <w:rPr>
          <w:rPrChange w:id="359" w:author="Tom-2K19" w:date="2019-05-15T16:46:00Z">
            <w:rPr>
              <w:sz w:val="20"/>
            </w:rPr>
          </w:rPrChange>
        </w:rPr>
        <w:pPrChange w:id="360" w:author="Tom-2K19" w:date="2019-05-15T16:46:00Z">
          <w:pPr>
            <w:tabs>
              <w:tab w:val="left" w:pos="700"/>
            </w:tabs>
          </w:pPr>
        </w:pPrChange>
      </w:pPr>
      <w:del w:id="361"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 xml:space="preserve">Select “Install and Configure.” and click [Next&gt;]</w:t>
      </w:r>
      <w:ins w:id="362" w:author="Tom-2K19" w:date="2019-05-15T16:46:00Z">
        <w:r w:rsidRPr="00F96ECC">
          <w:rPr>
            <w:szCs w:val="22"/>
          </w:rPr>
          <w:br/>
        </w:r>
      </w:ins>
      <w:r w:rsidR="00F96ECC">
        <w:br/>
      </w:r>
      <w:ins w:id="363"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4" w:author="Tom-2K19" w:date="2019-05-15T16:46:00Z"/>
          <w:lang w:eastAsia="zh-HK"/>
        </w:rPr>
      </w:pPr>
      <w:del w:id="365"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00" w:lineRule="exact"/>
        <w:rPr>
          <w:del w:id="391" w:author="Tom-2K19" w:date="2019-05-15T16:46:00Z"/>
        </w:rPr>
      </w:pPr>
    </w:p>
    <w:p w:rsidR="00AB3705" w:rsidRPr="00F96ECC" w:rsidRDefault="00AB3705" w:rsidP="00AB3705">
      <w:pPr>
        <w:spacing w:line="200" w:lineRule="exact"/>
        <w:rPr>
          <w:del w:id="392" w:author="Tom-2K19" w:date="2019-05-15T16:46:00Z"/>
        </w:rPr>
      </w:pPr>
    </w:p>
    <w:p w:rsidR="00AB3705" w:rsidRPr="00F96ECC" w:rsidRDefault="00AB3705" w:rsidP="00AB3705">
      <w:pPr>
        <w:spacing w:line="200" w:lineRule="exact"/>
        <w:rPr>
          <w:del w:id="393" w:author="Tom-2K19" w:date="2019-05-15T16:46:00Z"/>
        </w:rPr>
      </w:pPr>
    </w:p>
    <w:p w:rsidR="00AB3705" w:rsidRPr="00F96ECC" w:rsidRDefault="00AB3705" w:rsidP="00AB3705">
      <w:pPr>
        <w:spacing w:line="290" w:lineRule="exact"/>
        <w:rPr>
          <w:del w:id="394" w:author="Tom-2K19" w:date="2019-05-15T16:46:00Z"/>
        </w:rPr>
      </w:pPr>
    </w:p>
    <w:p w:rsidR="00AB3705" w:rsidRPr="00283E87" w:rsidRDefault="00AB3705">
      <w:pPr>
        <w:pStyle w:val="2"/>
        <w:ind w:left="720" w:hanging="720"/>
        <w:rPr>
          <w:rPrChange w:id="395" w:author="Tom-2K19" w:date="2019-05-15T16:46:00Z">
            <w:rPr>
              <w:sz w:val="20"/>
            </w:rPr>
          </w:rPrChange>
        </w:rPr>
        <w:pPrChange w:id="396" w:author="Tom-2K19" w:date="2019-05-15T16:46:00Z">
          <w:pPr>
            <w:tabs>
              <w:tab w:val="left" w:pos="700"/>
            </w:tabs>
          </w:pPr>
        </w:pPrChange>
      </w:pPr>
      <w:del w:id="397"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 xml:space="preserve">Click [Next&gt;]</w:t>
      </w:r>
      <w:ins w:id="398"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9" w:author="Tom-2K19" w:date="2019-05-15T16:46:00Z"/>
          <w:sz w:val="20"/>
          <w:szCs w:val="20"/>
        </w:rPr>
      </w:pPr>
      <w:del w:id="400"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40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02" w:author="Tom-2K19" w:date="2019-05-15T16:46:00Z"/>
          <w:sz w:val="20"/>
          <w:szCs w:val="20"/>
        </w:rPr>
      </w:pPr>
      <w:bookmarkStart w:id="403" w:name="page30"/>
      <w:bookmarkEnd w:id="403"/>
      <w:del w:id="404"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405" w:author="Tom-2K19" w:date="2019-05-15T16:46:00Z"/>
          <w:sz w:val="20"/>
          <w:szCs w:val="20"/>
        </w:rPr>
      </w:pPr>
    </w:p>
    <w:p w:rsidR="00AB3705" w:rsidRDefault="00AB3705">
      <w:pPr>
        <w:pStyle w:val="2"/>
        <w:ind w:left="720" w:hanging="720"/>
        <w:rPr>
          <w:rPrChange w:id="406" w:author="Tom-2K19" w:date="2019-05-15T16:46:00Z">
            <w:rPr>
              <w:sz w:val="20"/>
            </w:rPr>
          </w:rPrChange>
        </w:rPr>
        <w:pPrChange w:id="407" w:author="Tom-2K19" w:date="2019-05-15T16:46:00Z">
          <w:pPr>
            <w:tabs>
              <w:tab w:val="left" w:pos="700"/>
            </w:tabs>
          </w:pPr>
        </w:pPrChange>
      </w:pPr>
      <w:del w:id="408"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 xml:space="preserve">W</w:t>
      </w:r>
      <w:r w:rsidRPr="007F652A">
        <w:t xml:space="preserve">aiting for the installation progress.</w:t>
      </w:r>
      <w:r w:rsidR="00F96ECC">
        <w:br/>
      </w:r>
      <w:ins w:id="409"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10" w:author="Tom-2K19" w:date="2019-05-15T16:46:00Z"/>
          <w:sz w:val="20"/>
          <w:szCs w:val="20"/>
        </w:rPr>
      </w:pPr>
      <w:del w:id="411"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00" w:lineRule="exact"/>
        <w:rPr>
          <w:del w:id="437" w:author="Tom-2K19" w:date="2019-05-15T16:46:00Z"/>
          <w:sz w:val="20"/>
          <w:szCs w:val="20"/>
        </w:rPr>
      </w:pPr>
    </w:p>
    <w:p w:rsidR="00AB3705" w:rsidRDefault="00AB3705" w:rsidP="00AB3705">
      <w:pPr>
        <w:spacing w:line="200" w:lineRule="exact"/>
        <w:rPr>
          <w:del w:id="438" w:author="Tom-2K19" w:date="2019-05-15T16:46:00Z"/>
          <w:sz w:val="20"/>
          <w:szCs w:val="20"/>
        </w:rPr>
      </w:pPr>
    </w:p>
    <w:p w:rsidR="00AB3705" w:rsidRDefault="00AB3705" w:rsidP="00AB3705">
      <w:pPr>
        <w:spacing w:line="200" w:lineRule="exact"/>
        <w:rPr>
          <w:del w:id="439" w:author="Tom-2K19" w:date="2019-05-15T16:46:00Z"/>
          <w:sz w:val="20"/>
          <w:szCs w:val="20"/>
        </w:rPr>
      </w:pPr>
    </w:p>
    <w:p w:rsidR="00AB3705" w:rsidRDefault="00AB3705" w:rsidP="00AB3705">
      <w:pPr>
        <w:spacing w:line="277" w:lineRule="exact"/>
        <w:rPr>
          <w:del w:id="440" w:author="Tom-2K19" w:date="2019-05-15T16:46:00Z"/>
          <w:sz w:val="20"/>
          <w:szCs w:val="20"/>
        </w:rPr>
      </w:pPr>
    </w:p>
    <w:p w:rsidR="00AB3705" w:rsidRPr="00283E87" w:rsidRDefault="00AB3705">
      <w:pPr>
        <w:pStyle w:val="2"/>
        <w:ind w:left="720" w:hanging="720"/>
        <w:rPr>
          <w:rPrChange w:id="441" w:author="Tom-2K19" w:date="2019-05-15T16:46:00Z">
            <w:rPr>
              <w:sz w:val="20"/>
            </w:rPr>
          </w:rPrChange>
        </w:rPr>
        <w:pPrChange w:id="442" w:author="Tom-2K19" w:date="2019-05-15T16:46:00Z">
          <w:pPr>
            <w:tabs>
              <w:tab w:val="left" w:pos="700"/>
            </w:tabs>
          </w:pPr>
        </w:pPrChange>
      </w:pPr>
      <w:del w:id="443"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 xml:space="preserve">C</w:t>
      </w:r>
      <w:r w:rsidRPr="007F652A">
        <w:t xml:space="preserve">lick [Close] after progress succeeded</w:t>
      </w:r>
      <w:ins w:id="444"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5" w:author="Tom-2K19" w:date="2019-05-15T16:46:00Z"/>
          <w:sz w:val="20"/>
          <w:szCs w:val="20"/>
        </w:rPr>
      </w:pPr>
      <w:del w:id="446"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7"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8" w:author="Tom-2K19" w:date="2019-05-15T16:46:00Z"/>
          <w:sz w:val="20"/>
          <w:szCs w:val="20"/>
        </w:rPr>
      </w:pPr>
      <w:bookmarkStart w:id="449" w:name="page31"/>
      <w:bookmarkEnd w:id="449"/>
      <w:del w:id="450"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451" w:author="Tom-2K19" w:date="2019-05-15T16:46:00Z"/>
          <w:sz w:val="20"/>
          <w:szCs w:val="20"/>
        </w:rPr>
      </w:pPr>
    </w:p>
    <w:p w:rsidR="00AB3705" w:rsidRPr="00283E87" w:rsidRDefault="00AB3705">
      <w:pPr>
        <w:pStyle w:val="2"/>
        <w:ind w:left="720" w:hanging="720"/>
        <w:rPr>
          <w:rPrChange w:id="452" w:author="Tom-2K19" w:date="2019-05-15T16:46:00Z">
            <w:rPr>
              <w:sz w:val="20"/>
            </w:rPr>
          </w:rPrChange>
        </w:rPr>
        <w:pPrChange w:id="453" w:author="Tom-2K19" w:date="2019-05-15T16:46:00Z">
          <w:pPr>
            <w:tabs>
              <w:tab w:val="left" w:pos="700"/>
            </w:tabs>
          </w:pPr>
        </w:pPrChange>
      </w:pPr>
      <w:del w:id="454"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 xml:space="preserve">C</w:t>
      </w:r>
      <w:r w:rsidRPr="007F652A">
        <w:t xml:space="preserve">lose </w:t>
      </w:r>
      <w:del w:id="455" w:author="Tom-2K19" w:date="2019-05-15T16:46:00Z">
        <w:r w:rsidRPr="00F530E6">
          <w:rPr>
            <w:rFonts w:eastAsia="SimSun" w:cs="Calibri"/>
            <w:lang w:eastAsia="zh-CN"/>
          </w:rPr>
          <w:delText>the</w:delText>
        </w:r>
      </w:del>
      <w:ins w:id="456" w:author="Tom-2K19" w:date="2019-05-15T16:46:00Z">
        <w:r>
          <w:rPr>
            <w:lang w:eastAsia="zh-HK"/>
          </w:rPr>
          <w:t xml:space="preserve">this</w:t>
        </w:r>
      </w:ins>
      <w:r w:rsidRPr="007F652A">
        <w:t xml:space="preserve"> “SQL Server Installation Center” screen</w:t>
      </w:r>
      <w:r w:rsidR="00F96ECC">
        <w:br/>
      </w:r>
      <w:ins w:id="457"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8" w:author="Tom-2K19" w:date="2019-05-15T16:46:00Z"/>
          <w:sz w:val="20"/>
          <w:szCs w:val="20"/>
        </w:rPr>
      </w:pPr>
      <w:del w:id="459"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00" w:lineRule="exact"/>
        <w:rPr>
          <w:del w:id="485" w:author="Tom-2K19" w:date="2019-05-15T16:46:00Z"/>
          <w:sz w:val="20"/>
          <w:szCs w:val="20"/>
        </w:rPr>
      </w:pPr>
    </w:p>
    <w:p w:rsidR="00AB3705" w:rsidRDefault="00AB3705" w:rsidP="00AB3705">
      <w:pPr>
        <w:spacing w:line="200" w:lineRule="exact"/>
        <w:rPr>
          <w:del w:id="486" w:author="Tom-2K19" w:date="2019-05-15T16:46:00Z"/>
          <w:sz w:val="20"/>
          <w:szCs w:val="20"/>
        </w:rPr>
      </w:pPr>
    </w:p>
    <w:p w:rsidR="00AB3705" w:rsidRDefault="00AB3705" w:rsidP="00AB3705">
      <w:pPr>
        <w:spacing w:line="200" w:lineRule="exact"/>
        <w:rPr>
          <w:del w:id="487" w:author="Tom-2K19" w:date="2019-05-15T16:46:00Z"/>
          <w:sz w:val="20"/>
          <w:szCs w:val="20"/>
        </w:rPr>
      </w:pPr>
    </w:p>
    <w:p w:rsidR="00AB3705" w:rsidRDefault="00AB3705" w:rsidP="00AB3705">
      <w:pPr>
        <w:spacing w:line="275" w:lineRule="exact"/>
        <w:rPr>
          <w:del w:id="488"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9" w:author="Tom-2K19" w:date="2019-05-15T16:46:00Z"/>
          <w:sz w:val="20"/>
          <w:szCs w:val="20"/>
        </w:rPr>
      </w:pPr>
      <w:r>
        <w:rPr>
          <w:rFonts w:eastAsia="SimSun"/>
          <w:lang w:eastAsia="zh-CN"/>
        </w:rPr>
        <w:t xml:space="preserve">After installing the DOS </w:t>
      </w:r>
      <w:del w:id="490"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91" w:author="Tom-2K19" w:date="2019-05-15T16:46:00Z"/>
          <w:sz w:val="20"/>
          <w:szCs w:val="20"/>
        </w:rPr>
      </w:pPr>
      <w:del w:id="492"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3"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4" w:author="Tom-2K19" w:date="2019-05-15T16:46:00Z"/>
          <w:sz w:val="20"/>
          <w:szCs w:val="20"/>
        </w:rPr>
      </w:pPr>
      <w:bookmarkStart w:id="495" w:name="page32"/>
      <w:bookmarkEnd w:id="495"/>
      <w:del w:id="496"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0" w:lineRule="exact"/>
        <w:rPr>
          <w:del w:id="497" w:author="Tom-2K19" w:date="2019-05-15T16:46:00Z"/>
          <w:sz w:val="20"/>
          <w:szCs w:val="20"/>
        </w:rPr>
      </w:pPr>
    </w:p>
    <w:p w:rsidR="00AB3705" w:rsidRPr="00283E87" w:rsidRDefault="00AB3705" w:rsidP="00AB3705">
      <w:pPr>
        <w:pStyle w:val="2"/>
        <w:ind w:left="720" w:hanging="720"/>
        <w:rPr>
          <w:ins w:id="498" w:author="Tom-2K19" w:date="2019-05-15T16:46:00Z"/>
        </w:rPr>
      </w:pPr>
      <w:del w:id="499"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 xml:space="preserve">S</w:t>
      </w:r>
      <w:ins w:id="500" w:author="Tom-2K19" w:date="2019-05-15T16:46:00Z">
        <w:r>
          <w:rPr>
            <w:lang w:eastAsia="zh-HK"/>
          </w:rPr>
          <w:t xml:space="preserve">earch for the </w:t>
        </w:r>
        <w:r w:rsidRPr="00283E87">
          <w:t xml:space="preserve">“SQL Server Management</w:t>
        </w:r>
        <w:r>
          <w:t xml:space="preserve"> Studio</w:t>
        </w:r>
        <w:r w:rsidRPr="00283E87">
          <w:t xml:space="preserve">”</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 xml:space="preserve">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501" w:author="Tom-2K19" w:date="2019-05-15T16:46:00Z"/>
        </w:rPr>
      </w:pPr>
      <w:ins w:id="502"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3" w:author="Tom-2K19" w:date="2019-05-15T16:46:00Z">
            <w:rPr>
              <w:sz w:val="20"/>
            </w:rPr>
          </w:rPrChange>
        </w:rPr>
        <w:pPrChange w:id="504" w:author="Tom-2K19" w:date="2019-05-15T16:46:00Z">
          <w:pPr>
            <w:tabs>
              <w:tab w:val="left" w:pos="700"/>
            </w:tabs>
          </w:pPr>
        </w:pPrChange>
      </w:pPr>
      <w:r>
        <w:rPr>
          <w:lang w:eastAsia="zh-HK"/>
        </w:rPr>
        <w:t xml:space="preserve">6.19</w:t>
      </w:r>
      <w:r>
        <w:rPr>
          <w:lang w:eastAsia="zh-HK"/>
        </w:rPr>
        <w:tab/>
        <w:t xml:space="preserve">R</w:t>
      </w:r>
      <w:ins w:id="505" w:author="Tom-2K19" w:date="2019-05-15T16:46:00Z">
        <w:r w:rsidR="00AB3705">
          <w:rPr>
            <w:lang w:eastAsia="zh-HK"/>
          </w:rPr>
          <w:t xml:space="preserve">ight </w:t>
        </w:r>
      </w:ins>
      <w:r w:rsidR="00AB3705" w:rsidRPr="007F652A">
        <w:t xml:space="preserve">Click</w:t>
      </w:r>
      <w:ins w:id="506" w:author="Tom-2K19" w:date="2019-05-15T16:46:00Z">
        <w:r w:rsidR="00AB3705">
          <w:rPr>
            <w:lang w:eastAsia="zh-HK"/>
          </w:rPr>
          <w:t xml:space="preserve"> at the icon. Choose</w:t>
        </w:r>
      </w:ins>
      <w:r w:rsidR="00AB3705" w:rsidRPr="007F652A">
        <w:t xml:space="preserve"> “Run as administrator” to start</w:t>
      </w:r>
      <w:r>
        <w:br/>
      </w:r>
      <w:ins w:id="507"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8" w:author="Tom-2K19" w:date="2019-05-15T16:46:00Z"/>
          <w:sz w:val="20"/>
          <w:szCs w:val="20"/>
        </w:rPr>
      </w:pPr>
      <w:del w:id="509"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00" w:lineRule="exact"/>
        <w:rPr>
          <w:del w:id="534" w:author="Tom-2K19" w:date="2019-05-15T16:46:00Z"/>
          <w:sz w:val="20"/>
          <w:szCs w:val="20"/>
        </w:rPr>
      </w:pPr>
    </w:p>
    <w:p w:rsidR="00AB3705" w:rsidRDefault="00AB3705" w:rsidP="00AB3705">
      <w:pPr>
        <w:spacing w:line="200" w:lineRule="exact"/>
        <w:rPr>
          <w:del w:id="535" w:author="Tom-2K19" w:date="2019-05-15T16:46:00Z"/>
          <w:sz w:val="20"/>
          <w:szCs w:val="20"/>
        </w:rPr>
      </w:pPr>
    </w:p>
    <w:p w:rsidR="00AB3705" w:rsidRDefault="00AB3705" w:rsidP="00AB3705">
      <w:pPr>
        <w:spacing w:line="200" w:lineRule="exact"/>
        <w:rPr>
          <w:del w:id="536" w:author="Tom-2K19" w:date="2019-05-15T16:46:00Z"/>
          <w:sz w:val="20"/>
          <w:szCs w:val="20"/>
        </w:rPr>
      </w:pPr>
    </w:p>
    <w:p w:rsidR="00AB3705" w:rsidRDefault="00AB3705" w:rsidP="00AB3705">
      <w:pPr>
        <w:spacing w:line="295" w:lineRule="exact"/>
        <w:rPr>
          <w:del w:id="537" w:author="Tom-2K19" w:date="2019-05-15T16:46:00Z"/>
          <w:sz w:val="20"/>
          <w:szCs w:val="20"/>
        </w:rPr>
      </w:pPr>
    </w:p>
    <w:p w:rsidR="00AB3705" w:rsidRPr="00283E87" w:rsidRDefault="00AB3705">
      <w:pPr>
        <w:pStyle w:val="2"/>
        <w:ind w:left="720" w:hanging="720"/>
        <w:rPr>
          <w:rPrChange w:id="538" w:author="Tom-2K19" w:date="2019-05-15T16:46:00Z">
            <w:rPr>
              <w:sz w:val="20"/>
            </w:rPr>
          </w:rPrChange>
        </w:rPr>
        <w:pPrChange w:id="539" w:author="Tom-2K19" w:date="2019-05-15T16:46:00Z">
          <w:pPr>
            <w:tabs>
              <w:tab w:val="left" w:pos="700"/>
            </w:tabs>
          </w:pPr>
        </w:pPrChange>
      </w:pPr>
      <w:del w:id="540"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 xml:space="preserve">S</w:t>
      </w:r>
      <w:r w:rsidRPr="007F652A">
        <w:t xml:space="preserve">elect “</w:t>
      </w:r>
      <w:r w:rsidRPr="00B423D3">
        <w:t xml:space="preserve">Windows Authentication” for the “Authentication”, and Click [Connect]</w:t>
      </w:r>
      <w:ins w:id="541"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42" w:author="Tom-2K19" w:date="2019-05-15T16:46:00Z"/>
          <w:sz w:val="20"/>
          <w:szCs w:val="20"/>
        </w:rPr>
      </w:pPr>
      <w:del w:id="543"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4"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5" w:author="Tom-2K19" w:date="2019-05-15T16:46:00Z"/>
          <w:sz w:val="20"/>
          <w:szCs w:val="20"/>
        </w:rPr>
      </w:pPr>
      <w:bookmarkStart w:id="546" w:name="page33"/>
      <w:bookmarkEnd w:id="546"/>
      <w:del w:id="547"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548" w:author="Tom-2K19" w:date="2019-05-15T16:46:00Z"/>
          <w:sz w:val="20"/>
          <w:szCs w:val="20"/>
        </w:rPr>
      </w:pPr>
    </w:p>
    <w:p w:rsidR="00AB3705" w:rsidRPr="00283E87" w:rsidRDefault="00AB3705">
      <w:pPr>
        <w:pStyle w:val="2"/>
        <w:ind w:left="720" w:hanging="720"/>
        <w:rPr>
          <w:rPrChange w:id="549" w:author="Tom-2K19" w:date="2019-05-15T16:46:00Z">
            <w:rPr>
              <w:sz w:val="20"/>
            </w:rPr>
          </w:rPrChange>
        </w:rPr>
        <w:pPrChange w:id="550" w:author="Tom-2K19" w:date="2019-05-15T16:46:00Z">
          <w:pPr>
            <w:tabs>
              <w:tab w:val="left" w:pos="700"/>
            </w:tabs>
          </w:pPr>
        </w:pPrChange>
      </w:pPr>
      <w:del w:id="551" w:author="Tom-2K19" w:date="2019-05-15T16:46:00Z">
        <w:r w:rsidRPr="00F530E6">
          <w:rPr>
            <w:rFonts w:eastAsia="SimSun" w:cs="Calibri"/>
            <w:lang w:eastAsia="zh-CN"/>
          </w:rPr>
          <w:delText>6.20</w:delText>
        </w:r>
        <w:r w:rsidRPr="00F530E6">
          <w:rPr>
            <w:rFonts w:cs="Calibri"/>
            <w:lang w:eastAsia="zh-CN"/>
          </w:rPr>
          <w:tab/>
        </w:r>
      </w:del>
      <w:ins w:id="552"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K1XUQIAAJAEAAAOAAAAZHJzL2Uyb0RvYy54bWysVM1u2zAMvg/YOwi6p7YT58+IUxR2sku3 Fmj3AIokx9pkSZCUOMGwdx+lONm6XYZhPsiUSX4kP5Je3Z86iY7cOqFVibO7FCOuqGZC7Uv8+XU7 WmDkPFGMSK14ic/c4fv1+3er3hR8rFstGbcIQJQrelPi1ntTJImjLe+Iu9OGK1A22nbEw9XuE2ZJ D+idTMZpOkt6bZmxmnLn4Gt9UeJ1xG8aTv1T0zjukSwx5ObjaeO5C2eyXpFib4lpBR3SIP+QRUeE gqA3qJp4gg5W/AHVCWq1042/o7pLdNMIymMNUE2W/lbNS0sMj7UAOc7caHL/D5Z+Oj5bJFiJJ7Mp Rop00KSHg9cxNsqywFBvXAGGlXq2oUZ6Ui/mUdOvDildtUTtebR+PRtwjh7JG5dwcQbi7PqPmoEN gQCRrlNjuwAJRKBT7Mr51hV+8ojCx9l8mU+hdxRU48V0DjLklJDi6mys8x+47lAQSkwP9shZpZWC 7ms7iYHI8dH52CA2FEnYlwyjppPQ7yORaJ7ly+mAPFhDjCt2cFV6K6SMEyMV6qHUZQrJBJXTUrCg jRe731XSIkAt8XabwjPgvjGz+qBYRGs5YZtB9kRIkJGPZHorgF7JcQjXcYaR5LBnQbpwIFWICFQN 5QXS4tx9W6bLzWKzyEf5eLYZ5Wldjx62VT6abbP5tJ7UVVVn30PyWV60gjGuQv7XHcjyv5uxYRsv 03vbghtTyVv02DZI8fqOScdZCeNxGbSdZudnG6oLYwNjH42HFQ179es9Wv38kax/AAAA//8DAFBL AwQUAAYACAAAACEAXaEPjOAAAAALAQAADwAAAGRycy9kb3ducmV2LnhtbEyPzU7DMBCE70i8g7VI 3KjThPQnjVOVSkU9ISXwANvYTQLxOordNrw9ywluuzOj2W/z7WR7cTWj7xwpmM8iEIZqpztqFHy8 H55WIHxA0tg7Mgq+jYdtcX+XY6bdjUpzrUIjuIR8hgraEIZMSl+3xqKfucEQe2c3Wgy8jo3UI964 3PYyjqKFtNgRX2hxMPvW1F/VxSoYdm4fHys84PFt3b8mn6Vdli9KPT5Muw2IYKbwF4ZffEaHgplO 7kLai15BvHiOOcpDmqQgOJEs56ycWFmvUpBFLv//UPwAAAD//wMAUEsBAi0AFAAGAAgAAAAhALaD OJL+AAAA4QEAABMAAAAAAAAAAAAAAAAAAAAAAFtDb250ZW50X1R5cGVzXS54bWxQSwECLQAUAAYA CAAAACEAOP0h/9YAAACUAQAACwAAAAAAAAAAAAAAAAAvAQAAX3JlbHMvLnJlbHNQSwECLQAUAAYA CAAAACEAvjCtV1ECAACQBAAADgAAAAAAAAAAAAAAAAAuAgAAZHJzL2Uyb0RvYy54bWxQSwECLQAU AAYACAAAACEAXaEPjOAAAAALAQAADwAAAAAAAAAAAAAAAACrBAAAZHJzL2Rvd25yZXYueG1sUEsF BgAAAAAEAAQA8wAAALgFAAAAAA== "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knWKiQIAACIFAAAOAAAAZHJzL2Uyb0RvYy54bWysVF9v2yAQf5+074B4T20njptYdaoqjqdJ 3Vat2wcgBsdsGBiQOO20776DOGmyvkzT/IDvOPjd/e4PN7f7TqAdM5YrWeDkKsaIyVpRLjcF/vql Gs0wso5ISoSSrMBPzOLbxds3N73O2Vi1SlBmEIBIm/e6wK1zOo8iW7esI/ZKaSbB2CjTEQeq2UTU kB7QOxGN4ziLemWoNqpm1sJueTDiRcBvGla7T01jmUOiwBCbC6sJ69qv0eKG5BtDdMvrIQzyD1F0 hEtweoIqiSNoa/grqI7XRlnVuKtadZFqGl6zwAHYJPEfbB5bolngAsmx+pQm+/9g64+7B4M4LfAk SzGSpIMi3W2dCr5REjLUa5vDwUf9YDxHq+9V/d0iqZYtkRt2Z4zqW0YoxJX4jEYXF7xi4Spa9x8U BXgC8CFZ+8Z0HhDSgPahJk+nmrC9QzVsTpN0MoXK1WAaT9I5yN4DyY+XtbHuHVMd8kKBjdpK+hnq HjyQ3b11oS504EboN4yaTkCVd0SgJMuy6wFxOAzYR0x/U6qKCxH6REjUA8V5DEGERCjBqbcGxWzW S2EQoBa4qmL4Blx7fizEF9B8xlaSBtkRLg4yeBfS40EChth9KkIv/ZzH89VsNUtH6ThbjdK4LEd3 1TIdZVVyPS0n5XJZJr98aEmat5xSJn10x75O0r/rm2HCDh156uwLFvaSbAXfa7LRZRihasDl+A/s Qqv47vATa/O1ok/QKUYdBhUeFhBaZZ4x6mFIC2x/bIlhGIn3ErptnqSpn+qgpNPrMSjm3LI+txBZ A1SBHUYHcekOL8FWG75pwVMSyiqVH4CGO99oL1ENCgxiYDA8Gn7Sz/Vw6uVpW/wGAAD//wMAUEsD BBQABgAIAAAAIQA32zcj4QAAAAsBAAAPAAAAZHJzL2Rvd25yZXYueG1sTI9BT8MwDIXvSPyHyEhc EEvWrmOUphNMQ7sgTQzEOWtNW0icqsm28u9nTnCz33t6/lwsR2fFEYfQedIwnSgQSJWvO2o0vL89 3y5AhGioNtYTavjBAMvy8qIwee1P9IrHXWwEl1DIjYY2xj6XMlQtOhMmvkdi79MPzkReh0bWgzlx ubMyUWounemIL7Smx1WL1ffu4DSo2Wb9sV3Izdc6267mL08Wb1Kr9fXV+PgAIuIY/8Lwi8/oUDLT 3h+oDsJqSJP7hKM8KJWB4MRsqljZs5LeZSDLQv7/oTwDAAD//wMAUEsBAi0AFAAGAAgAAAAhALaD OJL+AAAA4QEAABMAAAAAAAAAAAAAAAAAAAAAAFtDb250ZW50X1R5cGVzXS54bWxQSwECLQAUAAYA CAAAACEAOP0h/9YAAACUAQAACwAAAAAAAAAAAAAAAAAvAQAAX3JlbHMvLnJlbHNQSwECLQAUAAYA CAAAACEAfZJ1iokCAAAiBQAADgAAAAAAAAAAAAAAAAAuAgAAZHJzL2Uyb0RvYy54bWxQSwECLQAU AAYACAAAACEAN9s3I+EAAAALAQAADwAAAAAAAAAAAAAAAADjBAAAZHJzL2Rvd25yZXYueG1sUEsF BgAAAAAEAAQA8wAAAPEFAAAAAA== "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ah1giAIAACEFAAAOAAAAZHJzL2Uyb0RvYy54bWysVMGO0zAQvSPxD5bvbZI2zTbRpquqaRDS AisWPsCNncbg2MF2my6If2fspGXLXhAiB8f22G/mzbzx7d2pFejItOFK5jiahhgxWSnK5T7Hnz+V kyVGxhJJiVCS5fiJGXy3ev3qtu8yNlONEpRpBCDSZH2X48baLgsCUzWsJWaqOibBWCvdEgtLvQ+o Jj2gtyKYhWES9ErTTquKGQO7xWDEK49f16yyH+raMItEjiE260ftx50bg9UtyfaadA2vxjDIP0TR Ei7B6QWqIJagg+YvoFpeaWVUbaeVagNV17xingOwicI/2Dw2pGOeCyTHdJc0mf8HW70/PmjEaY7n yRwjSVoo0vpglfeNUpegvjMZnHvsHrSjaLp7VX01SKpNQ+SerbVWfcMIhbAidz64uuAWBq6iXf9O UUAngO5zdap16wAhC+jkS/J0KQk7WVTB5iJN0hAKV4FpFs6h5N4Dyc6XO23sG6Za5CY51uog6Uco u/dAjvfG+rLQkRqhXzCqWwFFPhKBoiRJbkbE8XBAsjOmuylVyYXwMhES9UAxDRehRzdKcOqsPit6 v9sIjQA1x2UZwjfiXh3z8Xk0l7GtpH5uCRfDHLwL6fAgAWPsLhVeSj/SMN0ut8t4Es+S7SQOi2Ky LjfxJCmjm0UxLzabIvrpQovirOGUMumiO8s6iv9ONmODDYK8CPuKhbkmW8L3kmxwHQbowrM6/z07 LxWnjkFlO0WfQClaDX0K7wpMGqW/Y9RDj+bYfDsQzTASbyWoLY3i2DW1X8SLmxks9HPL7rmFyAqg cmwxGqYbOzwEh07zfQOeIl9WqZz+a27PUh6iGnUNfegZjG+Ga/Tna3/q98u2+gUAAP//AwBQSwME FAAGAAgAAAAhAC7iu5ThAAAACwEAAA8AAABkcnMvZG93bnJldi54bWxMj0FPwzAMhe9I/IfISFwQ S+jWbpSmE0xDuyBNDMQ5a01bSJyqybby7/FOcPOzn56/VyxHZ8URh9B50nA3USCQKl931Gh4f3u+ XYAI0VBtrCfU8IMBluXlRWHy2p/oFY+72AgOoZAbDW2MfS5lqFp0Jkx8j8S3Tz84E1kOjawHc+Jw Z2WiVCad6Yg/tKbHVYvV9+7gNKjZZv2xXcjN1zrdrrKXJ4s3U6v19dX4+AAi4hj/zHDGZ3QomWnv D1QHYVnPVcJWDcl0noJgR5LNeLM/D/cpyLKQ/zuUvwAAAP//AwBQSwECLQAUAAYACAAAACEAtoM4 kv4AAADhAQAAEwAAAAAAAAAAAAAAAAAAAAAAW0NvbnRlbnRfVHlwZXNdLnhtbFBLAQItABQABgAI AAAAIQA4/SH/1gAAAJQBAAALAAAAAAAAAAAAAAAAAC8BAABfcmVscy8ucmVsc1BLAQItABQABgAI AAAAIQAJah1giAIAACEFAAAOAAAAAAAAAAAAAAAAAC4CAABkcnMvZTJvRG9jLnhtbFBLAQItABQA BgAIAAAAIQAu4ruU4QAAAAsBAAAPAAAAAAAAAAAAAAAAAOIEAABkcnMvZG93bnJldi54bWxQSwUG AAAAAAQABADzAAAA8AUAAAAA " filled="f" strokecolor="red" strokeweight="1.5pt"/>
              </w:pict>
            </mc:Fallback>
          </mc:AlternateContent>
        </w:r>
      </w:ins>
      <w:r w:rsidR="00F96ECC">
        <w:t xml:space="preserve">6.21 </w:t>
      </w:r>
      <w:r w:rsidR="00F96ECC">
        <w:tab/>
        <w:t xml:space="preserve">R</w:t>
      </w:r>
      <w:r w:rsidRPr="007F652A">
        <w:t xml:space="preserve">ight Click on “Databases”, and select “Attach…”</w:t>
      </w:r>
      <w:r w:rsidR="00F96ECC">
        <w:br/>
      </w:r>
      <w:ins w:id="553"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4" w:author="Tom-2K19" w:date="2019-05-15T16:46:00Z"/>
          <w:sz w:val="20"/>
          <w:szCs w:val="20"/>
        </w:rPr>
      </w:pPr>
      <w:del w:id="555"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200" w:lineRule="exact"/>
        <w:rPr>
          <w:del w:id="577" w:author="Tom-2K19" w:date="2019-05-15T16:46:00Z"/>
          <w:sz w:val="20"/>
          <w:szCs w:val="20"/>
        </w:rPr>
      </w:pPr>
    </w:p>
    <w:p w:rsidR="00AB3705" w:rsidRDefault="00AB3705" w:rsidP="00AB3705">
      <w:pPr>
        <w:spacing w:line="200" w:lineRule="exact"/>
        <w:rPr>
          <w:del w:id="578" w:author="Tom-2K19" w:date="2019-05-15T16:46:00Z"/>
          <w:sz w:val="20"/>
          <w:szCs w:val="20"/>
        </w:rPr>
      </w:pPr>
    </w:p>
    <w:p w:rsidR="00AB3705" w:rsidRDefault="00AB3705" w:rsidP="00AB3705">
      <w:pPr>
        <w:spacing w:line="200" w:lineRule="exact"/>
        <w:rPr>
          <w:del w:id="579" w:author="Tom-2K19" w:date="2019-05-15T16:46:00Z"/>
          <w:sz w:val="20"/>
          <w:szCs w:val="20"/>
        </w:rPr>
      </w:pPr>
    </w:p>
    <w:p w:rsidR="00AB3705" w:rsidRDefault="00AB3705" w:rsidP="00AB3705">
      <w:pPr>
        <w:spacing w:line="369" w:lineRule="exact"/>
        <w:rPr>
          <w:del w:id="580" w:author="Tom-2K19" w:date="2019-05-15T16:46:00Z"/>
          <w:sz w:val="20"/>
          <w:szCs w:val="20"/>
        </w:rPr>
      </w:pPr>
    </w:p>
    <w:p w:rsidR="00AB3705" w:rsidRPr="00283E87" w:rsidRDefault="00AB3705" w:rsidP="00AB3705">
      <w:pPr>
        <w:ind w:left="720" w:hanging="720"/>
        <w:rPr>
          <w:ins w:id="581" w:author="Tom-2K19" w:date="2019-05-15T16:46:00Z"/>
        </w:rPr>
      </w:pPr>
      <w:del w:id="582"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3" w:author="Tom-2K19" w:date="2019-05-15T16:46:00Z">
            <w:rPr>
              <w:sz w:val="20"/>
            </w:rPr>
          </w:rPrChange>
        </w:rPr>
        <w:pPrChange w:id="584" w:author="Tom-2K19" w:date="2019-05-15T16:46:00Z">
          <w:pPr>
            <w:tabs>
              <w:tab w:val="left" w:pos="700"/>
            </w:tabs>
          </w:pPr>
        </w:pPrChange>
      </w:pPr>
      <w:ins w:id="585"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4qwigIAACIFAAAOAAAAZHJzL2Uyb0RvYy54bWysVNuO0zAQfUfiHyy/d3NpmrbRpqtV0yCk BVYsfIAbO43BsYPtNl0Q/87YSUvLviBEHhzbY5+ZM3PGt3fHVqAD04YrmePoJsSIyUpRLnc5/vyp nCwwMpZISoSSLMfPzOC71etXt32XsVg1SlCmEYBIk/VdjhtruywITNWwlpgb1TEJxlrpllhY6l1A NekBvRVBHIZp0CtNO60qZgzsFoMRrzx+XbPKfqhrwywSOYbYrB+1H7duDFa3JNtp0jW8GsMg/xBF S7gEp2eogliC9pq/gGp5pZVRtb2pVBuouuYV8xyATRT+weapIR3zXCA5pjunyfw/2Or94VEjTnM8 TWOMJGmhSPd7q7xvFMUuQ31nMjj41D1qx9F0D6r6apBU64bIHbvXWvUNIxTiitz54OqCWxi4irb9 O0UBngC8T9ax1q0DhDSgo6/J87km7GhRBZuLeJHOZxhVYJpGyTSeeQ8kO13utLFvmGqRm+RYq72k H6Hu3gM5PBjr60JHboR+wahuBVT5QASK0jSdj4jj4YBkJ0x3U6qSC+F1IiTqgeIynIUe3SjBqbP6 rOjddi00AtQcl2UI34h7dczH59FcxjaS+rklXAxz8C6kw4MEjLG7VHgt/ViGy81is0gmSZxuJklY FJP7cp1M0jKaz4ppsV4X0U8XWpRkDaeUSRfdSddR8ne6GTtsUORZ2VcszDXZEr6XZIPrMEAXntXp 79l5qTh1DCrbKvoMStFqaFR4WGDSKP0dox6aNMfm255ohpF4K0FtyyhJXFf7RTKbx7DQl5btpYXI CqBybDEapms7vAT7TvNdA54iX1apXAPU3J6kPEQ16hoa0TMYHw3X6Zdrf+r307b6BQAA//8DAFBL AwQUAAYACAAAACEAoxJ8HuEAAAALAQAADwAAAGRycy9kb3ducmV2LnhtbEyPy07DMBBF90j8gzVI bBC1aRsnCnEqqIq6QaooiLUbD0nAjyh22/D3DCtYzszRnXOr1eQsO+EY++AV3M0EMPRNML1vFby9 Pt0WwGLS3mgbPCr4xgir+vKi0qUJZ/+Cp31qGYX4WGoFXUpDyXlsOnQ6zsKAnm4fYXQ60Ti23Iz6 TOHO8rkQkjvde/rQ6QHXHTZf+6NTIJbbzfuu4NvPTbZby+dHizcLq9T11fRwDyzhlP5g+NUndajJ 6RCO3kRmFchFlhOqYCkKKkVELuUc2IE2WZ4Bryv+v0P9AwAA//8DAFBLAQItABQABgAIAAAAIQC2 gziS/gAAAOEBAAATAAAAAAAAAAAAAAAAAAAAAABbQ29udGVudF9UeXBlc10ueG1sUEsBAi0AFAAG AAgAAAAhADj9If/WAAAAlAEAAAsAAAAAAAAAAAAAAAAALwEAAF9yZWxzLy5yZWxzUEsBAi0AFAAG AAgAAAAhAN/7irCKAgAAIgUAAA4AAAAAAAAAAAAAAAAALgIAAGRycy9lMm9Eb2MueG1sUEsBAi0A FAAGAAgAAAAhAKMSfB7hAAAACwEAAA8AAAAAAAAAAAAAAAAA5AQAAGRycy9kb3ducmV2LnhtbFBL BQYAAAAABAAEAPMAAADyBQAAAAA= " filled="f" strokecolor="red" strokeweight="1.5pt"/>
              </w:pict>
            </mc:Fallback>
          </mc:AlternateContent>
        </w:r>
      </w:ins>
      <w:r w:rsidR="00F96ECC">
        <w:t xml:space="preserve">6.22 </w:t>
      </w:r>
      <w:r w:rsidR="00F96ECC">
        <w:tab/>
        <w:t xml:space="preserve">C</w:t>
      </w:r>
      <w:r w:rsidRPr="007F652A">
        <w:t xml:space="preserve">lick “A</w:t>
      </w:r>
      <w:r w:rsidRPr="00B423D3">
        <w:t xml:space="preserve">dd”</w:t>
      </w:r>
      <w:r w:rsidR="00F96ECC">
        <w:br/>
      </w:r>
      <w:ins w:id="586"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7" w:author="Tom-2K19" w:date="2019-05-15T16:46:00Z"/>
          <w:sz w:val="20"/>
          <w:szCs w:val="20"/>
        </w:rPr>
      </w:pPr>
      <w:del w:id="588"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90" w:author="Tom-2K19" w:date="2019-05-15T16:46:00Z"/>
          <w:sz w:val="20"/>
          <w:szCs w:val="20"/>
        </w:rPr>
      </w:pPr>
      <w:bookmarkStart w:id="591" w:name="page34"/>
      <w:bookmarkEnd w:id="591"/>
      <w:del w:id="592"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0" w:lineRule="exact"/>
        <w:rPr>
          <w:del w:id="593" w:author="Tom-2K19" w:date="2019-05-15T16:46:00Z"/>
          <w:sz w:val="20"/>
          <w:szCs w:val="20"/>
        </w:rPr>
      </w:pPr>
    </w:p>
    <w:p w:rsidR="00AB3705" w:rsidRPr="00283E87" w:rsidRDefault="00AB3705" w:rsidP="00AB3705">
      <w:pPr>
        <w:ind w:left="720" w:hanging="720"/>
        <w:rPr>
          <w:ins w:id="594" w:author="Tom-2K19" w:date="2019-05-15T16:46:00Z"/>
        </w:rPr>
      </w:pPr>
      <w:del w:id="595"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6" w:author="Tom-2K19" w:date="2019-05-15T16:46:00Z">
            <w:rPr>
              <w:sz w:val="20"/>
            </w:rPr>
          </w:rPrChange>
        </w:rPr>
        <w:pPrChange w:id="597" w:author="Tom-2K19" w:date="2019-05-15T16:46:00Z">
          <w:pPr>
            <w:tabs>
              <w:tab w:val="left" w:pos="700"/>
            </w:tabs>
          </w:pPr>
        </w:pPrChange>
      </w:pPr>
      <w:ins w:id="598"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N3Z0iwIAACIFAAAOAAAAZHJzL2Uyb0RvYy54bWysVNFu0zAUfUfiHyy/d4m7tF2ipdPUNAhp wMTgA9zYaQyOHWy36UD8O9dOWlr2ghB5SHxj+/ice8/17d2hlWjPjRVa5ZhcxRhxVWkm1DbHnz+V kxuMrKOKUakVz/Ezt/hu+frVbd9lfKobLRk3CECUzfoux41zXRZFtmp4S+2V7riCyVqbljoIzTZi hvaA3spoGsfzqNeGdUZX3Fr4WwyTeBnw65pX7kNdW+6QzDFwc+Ftwnvj39HylmZbQ7tGVCMN+g8s WioUHHqCKqijaGfEC6hWVEZbXburSreRrmtR8aAB1JD4DzVPDe140ALJsd0pTfb/wVbv948GCZbj 6znBSNEWinS/czqcjci1z1Df2QwWPnWPxmu03YOuvlqk9KqhasvvjdF9wykDXsSvjy42+MDCVrTp 32kG8BTgQ7IOtWk9IKQBHUJNnk814QeHKvg5S5M0nWFUwRRZkGQWahbR7Li5M9a94bpFfpBjo3eK fYS6hxPo/sG6UBc2aqPsC0Z1K6HKeyoRmc/ni8CZZuNiwD5i+p1Kl0LK4BOpUA8s0hhIhERoKZif DYHZblbSIEDNcVnG8Iy49nxZ4BfQfMbWioWxo0IOYzhdKo8HCRi5+1QEL/1I43R9s75JJsl0vp4k cVFM7stVMpmXZDErrovVqiA/PTWSZI1gjCvP7uhrkvydb8YOGxx5cvaFCnsptoTnpdjokgb4Iqg6 foO6YBXvjsFlG82ewSlGD40KFwsMGm2+Y9RDk+bYfttRwzGSbxW4LSVJ4rs6BMlsMYXAnM9szmeo qgAqxw6jYbhyw02w64zYNnASCWVV2jdALdzRygOr0dfQiEHBeGn4Tj+Pw6rfV9vyFwAAAP//AwBQ SwMEFAAGAAgAAAAhAN+GJALhAAAACwEAAA8AAABkcnMvZG93bnJldi54bWxMj8tOwzAQRfdI/IM1 SGwQdeK2wQpxKqiKukGqKIi1Gw9JwI8odtvw9wwr2M3VHN05U60mZ9kJx9gHryCfZcDQN8H0vlXw 9vp0K4HFpL3RNnhU8I0RVvXlRaVLE87+BU/71DIq8bHUCrqUhpLz2HTodJyFAT3tPsLodKI4ttyM +kzlznKRZQV3uvd0odMDrjtsvvZHpyBbbDfvO8m3n5vlbl08P1q8mVulrq+mh3tgCaf0B8OvPqlD TU6HcPQmMktZ3hWEKhC5FMCIEDKfAzvQsFgK4HXF//9Q/wAAAP//AwBQSwECLQAUAAYACAAAACEA toM4kv4AAADhAQAAEwAAAAAAAAAAAAAAAAAAAAAAW0NvbnRlbnRfVHlwZXNdLnhtbFBLAQItABQA BgAIAAAAIQA4/SH/1gAAAJQBAAALAAAAAAAAAAAAAAAAAC8BAABfcmVscy8ucmVsc1BLAQItABQA BgAIAAAAIQDqN3Z0iwIAACIFAAAOAAAAAAAAAAAAAAAAAC4CAABkcnMvZTJvRG9jLnhtbFBLAQIt ABQABgAIAAAAIQDfhiQC4QAAAAsBAAAPAAAAAAAAAAAAAAAAAOUEAABkcnMvZG93bnJldi54bWxQ SwUGAAAAAAQABADzAAAA8wUAAAAA " filled="f" strokecolor="red" strokeweight="1.5pt"/>
              </w:pict>
            </mc:Fallback>
          </mc:AlternateContent>
        </w:r>
      </w:ins>
      <w:r w:rsidR="00F96ECC">
        <w:t xml:space="preserve">6.23 </w:t>
      </w:r>
      <w:r w:rsidR="00F96ECC">
        <w:tab/>
        <w:t xml:space="preserve">S</w:t>
      </w:r>
      <w:r w:rsidRPr="007F652A">
        <w:t xml:space="preserve">elect “</w:t>
      </w:r>
      <w:proofErr w:type="spellStart"/>
      <w:r w:rsidRPr="00B423D3">
        <w:t xml:space="preserve">diko.mdf</w:t>
      </w:r>
      <w:proofErr w:type="spellEnd"/>
      <w:r w:rsidRPr="00B423D3">
        <w:t xml:space="preserve">” from C:\DIKO\Database and click</w:t>
      </w:r>
      <w:r w:rsidRPr="00897303">
        <w:t xml:space="preserve"> OK</w:t>
      </w:r>
      <w:r w:rsidR="00F96ECC">
        <w:br/>
      </w:r>
      <w:ins w:id="599"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600" w:author="Tom-2K19" w:date="2019-05-15T16:46:00Z"/>
          <w:sz w:val="20"/>
          <w:szCs w:val="20"/>
        </w:rPr>
      </w:pPr>
      <w:del w:id="601"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200" w:lineRule="exact"/>
        <w:rPr>
          <w:del w:id="629" w:author="Tom-2K19" w:date="2019-05-15T16:46:00Z"/>
          <w:sz w:val="20"/>
          <w:szCs w:val="20"/>
        </w:rPr>
      </w:pPr>
    </w:p>
    <w:p w:rsidR="00AB3705" w:rsidRDefault="00AB3705" w:rsidP="00AB3705">
      <w:pPr>
        <w:spacing w:line="200" w:lineRule="exact"/>
        <w:rPr>
          <w:del w:id="630" w:author="Tom-2K19" w:date="2019-05-15T16:46:00Z"/>
          <w:sz w:val="20"/>
          <w:szCs w:val="20"/>
        </w:rPr>
      </w:pPr>
    </w:p>
    <w:p w:rsidR="00AB3705" w:rsidRDefault="00AB3705" w:rsidP="00AB3705">
      <w:pPr>
        <w:spacing w:line="200" w:lineRule="exact"/>
        <w:rPr>
          <w:del w:id="631" w:author="Tom-2K19" w:date="2019-05-15T16:46:00Z"/>
          <w:sz w:val="20"/>
          <w:szCs w:val="20"/>
        </w:rPr>
      </w:pPr>
    </w:p>
    <w:p w:rsidR="00AB3705" w:rsidRDefault="00AB3705" w:rsidP="00AB3705">
      <w:pPr>
        <w:spacing w:line="399" w:lineRule="exact"/>
        <w:rPr>
          <w:del w:id="632" w:author="Tom-2K19" w:date="2019-05-15T16:46:00Z"/>
          <w:sz w:val="20"/>
          <w:szCs w:val="20"/>
        </w:rPr>
      </w:pPr>
    </w:p>
    <w:p w:rsidR="00AB3705" w:rsidRDefault="00AB3705">
      <w:pPr>
        <w:pStyle w:val="2"/>
        <w:ind w:left="720" w:hanging="720"/>
        <w:rPr>
          <w:rPrChange w:id="633" w:author="Tom-2K19" w:date="2019-05-15T16:46:00Z">
            <w:rPr>
              <w:sz w:val="20"/>
            </w:rPr>
          </w:rPrChange>
        </w:rPr>
        <w:pPrChange w:id="634" w:author="Tom-2K19" w:date="2019-05-15T16:46:00Z">
          <w:pPr>
            <w:tabs>
              <w:tab w:val="left" w:pos="700"/>
            </w:tabs>
          </w:pPr>
        </w:pPrChange>
      </w:pPr>
      <w:del w:id="635" w:author="Tom-2K19" w:date="2019-05-15T16:46:00Z">
        <w:r w:rsidRPr="00F530E6">
          <w:rPr>
            <w:rFonts w:eastAsia="SimSun" w:cs="Calibri"/>
            <w:lang w:eastAsia="zh-CN"/>
          </w:rPr>
          <w:delText>6.23</w:delText>
        </w:r>
        <w:r>
          <w:rPr>
            <w:sz w:val="20"/>
            <w:szCs w:val="20"/>
            <w:lang w:eastAsia="zh-CN"/>
          </w:rPr>
          <w:tab/>
        </w:r>
      </w:del>
      <w:ins w:id="636"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M+I1igIAACEFAAAOAAAAZHJzL2Uyb0RvYy54bWysVFFv0zAQfkfiP1h+75J0adpGS6epaRDS gInBD3BjpzE4trHdpgPx3zk7aVnZC0LkwbF99nf33X3nm9tjJ9CBGcuVLHByFWPEZK0ol7sCf/5U TRYYWUckJUJJVuAnZvHt6vWrm17nbKpaJSgzCECkzXtd4NY5nUeRrVvWEXulNJNgbJTpiIOl2UXU kB7QOxFN4ziLemWoNqpm1sJuORjxKuA3Davdh6axzCFRYIjNhdGEcevHaHVD8p0huuX1GAb5hyg6 wiU4PUOVxBG0N/wFVMdro6xq3FWtukg1Da9Z4ABskvgPNo8t0SxwgeRYfU6T/X+w9fvDg0GcFvg6 g/xI0kGR7vZOBd8oSX2Gem1zOPioH4znaPW9qr9aJNW6JXLH7oxRfcsIhbgSfz66uOAXFq6ibf9O UYAnAB+SdWxM5wEhDegYavJ0rgk7OlTDZrZYLOczjGowXcfLaToLHkh+uqyNdW+Y6pCfFNiovaQf oe7BAzncWxfqQkduhH7BqOkEVPlABEqyLJuPiOPhiOQnTH9TqooLEXQiJOoLvJxNZwHcKsGpN4ak mN12LQwC0AJXVQzfCHtxLIQXwHzCNpKGuSNcDHNwLqTHA/5j6D4TQUo/lvFys9gs0kk6zTaTNC7L yV21TidZlcxn5XW5XpfJTx9akuYtp5RJH91J1kn6d7IZG2wQ5FnYFyzsJdkKvpdko8swQBaB1ekf 2AWleHEMItsq+gRCMWroU3hXYNIq8x2jHnq0wPbbnhiGkXgrQWzLJE19U4dFOptPYWGeW7bPLUTW AFVgh9EwXbvhIdhrw3cteEpCWaXy+m+4Oyl5iGqUNfRhYDC+Gb7Rn6/Dqd8v2+oXAAAA//8DAFBL AwQUAAYACAAAACEA/viwyN4AAAALAQAADwAAAGRycy9kb3ducmV2LnhtbEyPQU+DQBCF7yb+h82Y eLNLqwGCLI2pmnDwYvEHTGEEKjtL2W2L/npHL3p7L/PlzXv5eraDOtHke8cGlosIFHHtmp5bA2/V 800KygfkBgfHZOCTPKyLy4scs8ad+ZVO29AqCWGfoYEuhDHT2tcdWfQLNxLL7d1NFoPYqdXNhGcJ t4NeRVGsLfYsHzocadNR/bE9WgNf+5dqDPPTRj+W1eFQ2jvcx6Ux11fzwz2oQHP4g+GnvlSHQjrt 3JEbrwYDyTK9FVREksooIdJVLGN2vyIBXeT6/4biGwAA//8DAFBLAQItABQABgAIAAAAIQC2gziS /gAAAOEBAAATAAAAAAAAAAAAAAAAAAAAAABbQ29udGVudF9UeXBlc10ueG1sUEsBAi0AFAAGAAgA AAAhADj9If/WAAAAlAEAAAsAAAAAAAAAAAAAAAAALwEAAF9yZWxzLy5yZWxzUEsBAi0AFAAGAAgA AAAhAFIz4jWKAgAAIQUAAA4AAAAAAAAAAAAAAAAALgIAAGRycy9lMm9Eb2MueG1sUEsBAi0AFAAG AAgAAAAhAP74sMjeAAAACwEAAA8AAAAAAAAAAAAAAAAA5AQAAGRycy9kb3ducmV2LnhtbFBLBQYA AAAABAAEAPMAAADvBQAAAAA= " filled="f" strokecolor="red"/>
              </w:pict>
            </mc:Fallback>
          </mc:AlternateContent>
        </w:r>
      </w:ins>
      <w:r w:rsidR="00F96ECC">
        <w:t xml:space="preserve">6.24 </w:t>
      </w:r>
      <w:r w:rsidR="00F96ECC">
        <w:tab/>
        <w:t xml:space="preserve">C</w:t>
      </w:r>
      <w:r w:rsidRPr="00283E87">
        <w:rPr>
          <w:rPrChange w:id="637" w:author="Tom-2K19" w:date="2019-05-15T16:46:00Z">
            <w:rPr>
              <w:rFonts w:cs="Calibri"/>
              <w:bCs/>
              <w:sz w:val="21"/>
            </w:rPr>
          </w:rPrChange>
        </w:rPr>
        <w:t xml:space="preserve">lick OK</w:t>
      </w:r>
      <w:r>
        <w:br/>
      </w:r>
      <w:ins w:id="638"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9" w:author="Tom-2K19" w:date="2019-05-15T16:46:00Z"/>
          <w:sz w:val="20"/>
          <w:szCs w:val="20"/>
        </w:rPr>
      </w:pPr>
      <w:del w:id="640"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4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42" w:author="Tom-2K19" w:date="2019-05-15T16:46:00Z"/>
          <w:sz w:val="20"/>
          <w:szCs w:val="20"/>
        </w:rPr>
      </w:pPr>
      <w:bookmarkStart w:id="643" w:name="page35"/>
      <w:bookmarkEnd w:id="643"/>
      <w:del w:id="644"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645" w:author="Tom-2K19" w:date="2019-05-15T16:46:00Z"/>
          <w:sz w:val="20"/>
          <w:szCs w:val="20"/>
        </w:rPr>
      </w:pPr>
    </w:p>
    <w:p w:rsidR="00AB3705" w:rsidRPr="00010FA9" w:rsidRDefault="00AB3705">
      <w:pPr>
        <w:pStyle w:val="2"/>
        <w:ind w:left="720" w:hanging="720"/>
        <w:rPr>
          <w:rPrChange w:id="646" w:author="Tom-2K19" w:date="2019-05-15T16:46:00Z">
            <w:rPr>
              <w:sz w:val="20"/>
            </w:rPr>
          </w:rPrChange>
        </w:rPr>
        <w:pPrChange w:id="647" w:author="Tom-2K19" w:date="2019-05-15T16:46:00Z">
          <w:pPr>
            <w:tabs>
              <w:tab w:val="left" w:pos="700"/>
            </w:tabs>
          </w:pPr>
        </w:pPrChange>
      </w:pPr>
      <w:del w:id="648" w:author="Tom-2K19" w:date="2019-05-15T16:46:00Z">
        <w:r w:rsidRPr="00F530E6">
          <w:rPr>
            <w:rFonts w:eastAsia="SimSun" w:cs="Calibri"/>
            <w:lang w:eastAsia="zh-CN"/>
          </w:rPr>
          <w:delText>6.24</w:delText>
        </w:r>
        <w:r w:rsidRPr="00F530E6">
          <w:rPr>
            <w:rFonts w:cs="Calibri"/>
            <w:lang w:eastAsia="zh-CN"/>
          </w:rPr>
          <w:tab/>
        </w:r>
      </w:del>
      <w:ins w:id="649"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9268igIAACIFAAAOAAAAZHJzL2Uyb0RvYy54bWysVNFu0zAUfUfiHyy/d0m6NFujpdPUtAhp wMTgA9zYaQyOHWy36UD8O9c3aVnZC0LkIbFz7eNz7j3XN7eHVpG9sE4aXdDkIqZE6MpwqbcF/fxp PbmmxHmmOVNGi4I+CUdvF69f3fRdLqamMYoLSwBEu7zvCtp43+VR5KpGtMxdmE5oCNbGtszD1G4j blkP6K2KpnGcRb2xvLOmEs7B33II0gXi17Wo/Ie6dsITVVDg5vFt8b0J72hxw/KtZV0jq5EG+wcW LZMaDj1BlcwzsrPyBVQrK2ucqf1FZdrI1LWsBGoANUn8h5rHhnUCtUByXHdKk/t/sNX7/YMlkhf0 cjanRLMWinS38wbPJsksZKjvXA4LH7sHGzS67t5UXx3RZtkwvRV31pq+EYwDrySsj842hImDrWTT vzMc4BnAY7IOtW0DIKSBHLAmT6eaiIMnFfycJ2kaQ+UqCE2nWZxhzSKWHzd31vk3wrQkDApqzU7z j1B3PIHt753HuvBRG+NfKKlbBVXeM0WSLMuukDPLx8WAfcQMO7VZS6XQJ0qTHiTO41mM6M4oyUMU s2K3m6WyBFALul7H8Iy4Z8uQH6KFjK00x7FnUg1jOF3pgAcJGLmHVKCXfszj+ep6dZ1O0mm2mqRx WU7u1st0kq2Tq1l5WS6XZfIzUEvSvJGcCx3YHX2dpH/nm7HDBkeenH2mwp2LXcPzUmx0TgN8gaqO X1SHVgnuGFy2MfwJnGLN0KhwscCgMfY7JT00aUHdtx2zghL1VoPb0BzQ1ThJZ1dTMIp9Htk8jzBd AVRBPSXDcOmHm2DXWblt4KQEy6pNaIBa+qOVB1ajr6ERUcF4aYROfz7HVb+vtsUvAAAA//8DAFBL AwQUAAYACAAAACEAr0q0KeEAAAALAQAADwAAAGRycy9kb3ducmV2LnhtbEyPwU7DMBBE70j8g7VI XBB1moSShDgVVEW9IFUUxNlNliRgr6PYbcPfdznBcWafZmfK5WSNOOLoe0cK5rMIBFLtmp5aBe9v z7cZCB80Ndo4QgU/6GFZXV6UumjciV7xuAut4BDyhVbQhTAUUvq6Q6v9zA1IfPt0o9WB5djKZtQn DrdGxlG0kFb3xB86PeCqw/p7d7AKonSz/thmcvO1vtuuFi9PBm8So9T11fT4ACLgFP5g+K3P1aHi Tnt3oMYLwzrNckYVJPPkHgQTcR6zs2cnzROQVSn/b6jOAAAA//8DAFBLAQItABQABgAIAAAAIQC2 gziS/gAAAOEBAAATAAAAAAAAAAAAAAAAAAAAAABbQ29udGVudF9UeXBlc10ueG1sUEsBAi0AFAAG AAgAAAAhADj9If/WAAAAlAEAAAsAAAAAAAAAAAAAAAAALwEAAF9yZWxzLy5yZWxzUEsBAi0AFAAG AAgAAAAhAJf3bryKAgAAIgUAAA4AAAAAAAAAAAAAAAAALgIAAGRycy9lMm9Eb2MueG1sUEsBAi0A FAAGAAgAAAAhAK9KtCnhAAAACwEAAA8AAAAAAAAAAAAAAAAA5AQAAGRycy9kb3ducmV2LnhtbFBL BQYAAAAABAAEAPMAAADyBQAAAAA= " filled="f" strokecolor="red" strokeweight="1.5pt"/>
              </w:pict>
            </mc:Fallback>
          </mc:AlternateContent>
        </w:r>
      </w:ins>
      <w:r w:rsidR="00F96ECC">
        <w:t xml:space="preserve">6.25 </w:t>
      </w:r>
      <w:r w:rsidR="00F96ECC">
        <w:tab/>
        <w:t xml:space="preserve">T</w:t>
      </w:r>
      <w:r w:rsidRPr="007F652A">
        <w:t xml:space="preserve">he “</w:t>
      </w:r>
      <w:proofErr w:type="spellStart"/>
      <w:r w:rsidRPr="007F652A">
        <w:t xml:space="preserve">diko</w:t>
      </w:r>
      <w:proofErr w:type="spellEnd"/>
      <w:r w:rsidRPr="007F652A">
        <w:t xml:space="preserve">” database </w:t>
      </w:r>
      <w:del w:id="650" w:author="Tom-2K19" w:date="2019-05-15T16:46:00Z">
        <w:r w:rsidRPr="00F530E6">
          <w:rPr>
            <w:rFonts w:eastAsia="SimSun" w:cs="Calibri"/>
            <w:lang w:eastAsia="zh-CN"/>
          </w:rPr>
          <w:delText>will be</w:delText>
        </w:r>
      </w:del>
      <w:ins w:id="651" w:author="Tom-2K19" w:date="2019-05-15T16:46:00Z">
        <w:r>
          <w:rPr>
            <w:lang w:eastAsia="zh-HK"/>
          </w:rPr>
          <w:t xml:space="preserve">was</w:t>
        </w:r>
      </w:ins>
      <w:r w:rsidRPr="007F652A">
        <w:t xml:space="preserve"> added.</w:t>
      </w:r>
      <w:r>
        <w:br/>
      </w:r>
      <w:ins w:id="652"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為DIKO產生軟體的認證</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7.1</w:t>
      </w:r>
      <w:r>
        <w:rPr>
          <w:sz w:val="20"/>
          <w:szCs w:val="20"/>
          <w:lang w:eastAsia="zh-CN"/>
        </w:rPr>
        <w:tab/>
      </w:r>
      <w:r>
        <w:rPr>
          <w:rFonts w:ascii="Calibri" w:eastAsia="SimSun" w:hAnsi="Calibri" w:cs="Calibri"/>
          <w:lang w:eastAsia="zh-CN"/>
        </w:rPr>
        <w:t xml:space="preserve">Double click “</w:t>
      </w:r>
      <w:r>
        <w:rPr>
          <w:rFonts w:ascii="Calibri" w:eastAsia="SimSun" w:hAnsi="Calibri" w:cs="Calibri"/>
          <w:b/>
          <w:bCs/>
          <w:lang w:eastAsia="zh-CN"/>
        </w:rPr>
        <w:t xml:space="preserve">GenHWBlueprint.exe</w:t>
      </w:r>
      <w:r>
        <w:rPr>
          <w:rFonts w:ascii="Calibri" w:eastAsia="SimSun" w:hAnsi="Calibri" w:cs="Calibri"/>
          <w:lang w:eastAsia="zh-CN"/>
        </w:rPr>
        <w:t xml:space="preserve">”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7.2</w:t>
      </w:r>
      <w:r>
        <w:rPr>
          <w:sz w:val="20"/>
          <w:szCs w:val="20"/>
          <w:lang w:eastAsia="zh-CN"/>
        </w:rPr>
        <w:tab/>
      </w:r>
      <w:r>
        <w:rPr>
          <w:rFonts w:ascii="Calibri" w:eastAsia="SimSun" w:hAnsi="Calibri" w:cs="Calibri"/>
          <w:lang w:eastAsia="zh-CN"/>
        </w:rPr>
        <w:t xml:space="preserve">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3" w:name="page37"/>
      <w:bookmarkEnd w:id="653"/>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 xml:space="preserve">“</w:t>
      </w:r>
      <w:proofErr w:type="spellStart"/>
      <w:r>
        <w:rPr>
          <w:rFonts w:ascii="Calibri" w:eastAsia="SimSun" w:hAnsi="Calibri" w:cs="Calibri"/>
          <w:b/>
          <w:bCs/>
          <w:color w:val="0000FF"/>
          <w:sz w:val="36"/>
          <w:szCs w:val="36"/>
          <w:lang w:eastAsia="zh-CN"/>
        </w:rPr>
        <w:t xml:space="preserve">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 xml:space="preserve">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 xml:space="preserve">“diko_license.v2c”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 xml:space="preserve">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4" w:name="page38"/>
      <w:bookmarkEnd w:id="654"/>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設定</w:t>
      </w:r>
      <w:proofErr w:type="spellStart"/>
      <w:proofErr w:type="gramStart"/>
      <w:r>
        <w:rPr>
          <w:rFonts w:ascii="Cambria" w:eastAsia="SimSun" w:hAnsi="Cambria" w:cs="Cambria"/>
          <w:b/>
          <w:bCs/>
          <w:color w:val="365F91"/>
          <w:sz w:val="40"/>
          <w:szCs w:val="40"/>
          <w:lang w:eastAsia="zh-CN"/>
        </w:rPr>
        <w:t xml:space="preserve">web</w:t>
      </w:r>
      <w:proofErr w:type="gramEnd"/>
      <w:r>
        <w:rPr>
          <w:rFonts w:ascii="Cambria" w:eastAsia="SimSun" w:hAnsi="Cambria" w:cs="Cambria"/>
          <w:b/>
          <w:bCs/>
          <w:color w:val="365F91"/>
          <w:sz w:val="40"/>
          <w:szCs w:val="40"/>
          <w:lang w:eastAsia="zh-CN"/>
        </w:rPr>
        <w:t xml:space="preserve">.config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LogPath</w:t>
      </w:r>
      <w:proofErr w:type="spellEnd"/>
      <w:r>
        <w:rPr>
          <w:rFonts w:ascii="Calibri" w:eastAsia="SimSun" w:hAnsi="Calibri" w:cs="Calibri"/>
          <w:lang w:eastAsia="zh-CN"/>
        </w:rPr>
        <w:t xml:space="preserve">"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RepositoryPath</w:t>
      </w:r>
      <w:proofErr w:type="spellEnd"/>
      <w:r>
        <w:rPr>
          <w:rFonts w:ascii="Calibri" w:eastAsia="SimSun" w:hAnsi="Calibri" w:cs="Calibri"/>
          <w:lang w:eastAsia="zh-CN"/>
        </w:rPr>
        <w:t xml:space="preserve">" value="C:\diko\Repository\" /&gt; &lt;add key="</w:t>
      </w:r>
      <w:proofErr w:type="spellStart"/>
      <w:r>
        <w:rPr>
          <w:rFonts w:ascii="Calibri" w:eastAsia="SimSun" w:hAnsi="Calibri" w:cs="Calibri"/>
          <w:lang w:eastAsia="zh-CN"/>
        </w:rPr>
        <w:t xml:space="preserve">TempPath</w:t>
      </w:r>
      <w:proofErr w:type="spellEnd"/>
      <w:r>
        <w:rPr>
          <w:rFonts w:ascii="Calibri" w:eastAsia="SimSun" w:hAnsi="Calibri" w:cs="Calibri"/>
          <w:lang w:eastAsia="zh-CN"/>
        </w:rPr>
        <w:t xml:space="preserve">"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PropertiesDir</w:t>
      </w:r>
      <w:proofErr w:type="spellEnd"/>
      <w:r>
        <w:rPr>
          <w:rFonts w:ascii="Calibri" w:eastAsia="SimSun" w:hAnsi="Calibri" w:cs="Calibri"/>
          <w:lang w:eastAsia="zh-CN"/>
        </w:rPr>
        <w:t xml:space="preserve">"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FilterMappings</w:t>
      </w:r>
      <w:proofErr w:type="spellEnd"/>
      <w:r>
        <w:rPr>
          <w:rFonts w:ascii="Calibri" w:eastAsia="SimSun" w:hAnsi="Calibri" w:cs="Calibri"/>
          <w:lang w:eastAsia="zh-CN"/>
        </w:rPr>
        <w:t xml:space="preserve">" value="C:\diko\Properties\filter_mappings.properties" /&gt; &lt;add key="</w:t>
      </w:r>
      <w:proofErr w:type="spellStart"/>
      <w:r>
        <w:rPr>
          <w:rFonts w:ascii="Calibri" w:eastAsia="SimSun" w:hAnsi="Calibri" w:cs="Calibri"/>
          <w:lang w:eastAsia="zh-CN"/>
        </w:rPr>
        <w:t xml:space="preserve">MIMEMappings</w:t>
      </w:r>
      <w:proofErr w:type="spellEnd"/>
      <w:r>
        <w:rPr>
          <w:rFonts w:ascii="Calibri" w:eastAsia="SimSun" w:hAnsi="Calibri" w:cs="Calibri"/>
          <w:lang w:eastAsia="zh-CN"/>
        </w:rPr>
        <w:t xml:space="preserve">" value=" C:\diko\Properties\mime‐types.xml" /&gt; &lt;add key="</w:t>
      </w:r>
      <w:proofErr w:type="spellStart"/>
      <w:r>
        <w:rPr>
          <w:rFonts w:ascii="Calibri" w:eastAsia="SimSun" w:hAnsi="Calibri" w:cs="Calibri"/>
          <w:lang w:eastAsia="zh-CN"/>
        </w:rPr>
        <w:t xml:space="preserve">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 xml:space="preserve">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 xml:space="preserve">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 xml:space="preserve">&lt;add name="</w:t>
      </w:r>
      <w:proofErr w:type="spellStart"/>
      <w:r>
        <w:rPr>
          <w:rFonts w:ascii="Calibri" w:eastAsia="SimSun" w:hAnsi="Calibri" w:cs="Calibri"/>
          <w:lang w:eastAsia="zh-CN"/>
        </w:rPr>
        <w:t xml:space="preserve">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="Data Source=</w:t>
      </w:r>
      <w:r>
        <w:rPr>
          <w:rFonts w:ascii="Calibri" w:eastAsia="SimSun" w:hAnsi="Calibri" w:cs="Calibri"/>
          <w:highlight w:val="yellow"/>
          <w:lang w:eastAsia="zh-CN"/>
        </w:rPr>
        <w:t xml:space="preserve">WIN‐DHEDFUCIKSP\</w:t>
      </w:r>
      <w:proofErr w:type="spellStart"/>
      <w:proofErr w:type="gramStart"/>
      <w:r>
        <w:rPr>
          <w:rFonts w:ascii="Calibri" w:eastAsia="SimSun" w:hAnsi="Calibri" w:cs="Calibri"/>
          <w:highlight w:val="yellow"/>
          <w:lang w:eastAsia="zh-CN"/>
        </w:rPr>
        <w:t xml:space="preserve">SQLEXPRESS</w:t>
      </w:r>
      <w:r>
        <w:rPr>
          <w:rFonts w:ascii="Calibri" w:eastAsia="SimSun" w:hAnsi="Calibri" w:cs="Calibri"/>
          <w:lang w:eastAsia="zh-CN"/>
        </w:rPr>
        <w:t xml:space="preserve">;Initial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Catalog=</w:t>
      </w:r>
      <w:proofErr w:type="spellStart"/>
      <w:proofErr w:type="gramStart"/>
      <w:r>
        <w:rPr>
          <w:rFonts w:ascii="Calibri" w:eastAsia="SimSun" w:hAnsi="Calibri" w:cs="Calibri"/>
          <w:lang w:eastAsia="zh-CN"/>
        </w:rPr>
        <w:t xml:space="preserve">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 xml:space="preserve">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 xml:space="preserve">sa;Password</w:t>
      </w:r>
      <w:proofErr w:type="spellEnd"/>
      <w:r>
        <w:rPr>
          <w:rFonts w:ascii="Calibri" w:eastAsia="SimSun" w:hAnsi="Calibri" w:cs="Calibri"/>
          <w:lang w:eastAsia="zh-CN"/>
        </w:rPr>
        <w:t xml:space="preserve">=p@ssw0rd"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 xml:space="preserve">providerName</w:t>
      </w:r>
      <w:proofErr w:type="spellEnd"/>
      <w:r>
        <w:rPr>
          <w:rFonts w:ascii="Calibri" w:eastAsia="SimSun" w:hAnsi="Calibri" w:cs="Calibri"/>
          <w:lang w:eastAsia="zh-CN"/>
        </w:rPr>
        <w:t xml:space="preserve">="</w:t>
      </w:r>
      <w:proofErr w:type="spellStart"/>
      <w:proofErr w:type="gramStart"/>
      <w:r>
        <w:rPr>
          <w:rFonts w:ascii="Calibri" w:eastAsia="SimSun" w:hAnsi="Calibri" w:cs="Calibri"/>
          <w:lang w:eastAsia="zh-CN"/>
        </w:rPr>
        <w:t xml:space="preserve">System.Data.SqlClient</w:t>
      </w:r>
      <w:proofErr w:type="spellEnd"/>
      <w:proofErr w:type="gramEnd"/>
      <w:r>
        <w:rPr>
          <w:rFonts w:ascii="Calibri" w:eastAsia="SimSun" w:hAnsi="Calibri" w:cs="Calibri"/>
          <w:lang w:eastAsia="zh-CN"/>
        </w:rPr>
        <w:t xml:space="preserve">"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 xml:space="preserve">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 xml:space="preserve">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 xml:space="preserve">web.config</w:t>
      </w:r>
      <w:proofErr w:type="spellEnd"/>
      <w:r>
        <w:rPr>
          <w:rFonts w:asciiTheme="minorHAnsi" w:eastAsia="SimSun" w:hAnsiTheme="minorHAnsi"/>
          <w:lang w:eastAsia="zh-CN"/>
        </w:rPr>
        <w:t xml:space="preserve">,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8.6</w:t>
      </w:r>
      <w:r>
        <w:rPr>
          <w:rFonts w:asciiTheme="minorHAnsi" w:hAnsiTheme="minorHAnsi"/>
          <w:lang w:eastAsia="zh-CN"/>
        </w:rPr>
        <w:tab/>
      </w:r>
      <w:r>
        <w:rPr>
          <w:rFonts w:asciiTheme="minorHAnsi" w:eastAsia="SimSun" w:hAnsiTheme="minorHAnsi"/>
          <w:lang w:eastAsia="zh-CN"/>
        </w:rPr>
        <w:t xml:space="preserve">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8.7</w:t>
      </w:r>
      <w:r>
        <w:rPr>
          <w:rFonts w:asciiTheme="minorHAnsi" w:hAnsiTheme="minorHAnsi"/>
          <w:lang w:eastAsia="zh-CN"/>
        </w:rPr>
        <w:tab/>
      </w:r>
      <w:r>
        <w:rPr>
          <w:rFonts w:asciiTheme="minorHAnsi" w:eastAsia="SimSun" w:hAnsiTheme="minorHAnsi"/>
          <w:lang w:eastAsia="zh-CN"/>
        </w:rPr>
        <w:t xml:space="preserve">Click Advanced... then Find Now</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8.8 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8.9</w:t>
      </w:r>
      <w:r>
        <w:rPr>
          <w:rFonts w:asciiTheme="minorHAnsi" w:hAnsiTheme="minorHAnsi"/>
          <w:lang w:eastAsia="zh-CN"/>
        </w:rPr>
        <w:tab/>
      </w:r>
      <w:r>
        <w:rPr>
          <w:rFonts w:asciiTheme="minorHAnsi" w:eastAsia="SimSun" w:hAnsiTheme="minorHAnsi"/>
          <w:lang w:eastAsia="zh-CN"/>
        </w:rPr>
        <w:t xml:space="preserve">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8.10</w:t>
      </w:r>
      <w:r>
        <w:rPr>
          <w:rFonts w:asciiTheme="minorHAnsi" w:hAnsiTheme="minorHAnsi"/>
          <w:lang w:eastAsia="zh-CN"/>
        </w:rPr>
        <w:tab/>
      </w:r>
      <w:r>
        <w:rPr>
          <w:rFonts w:asciiTheme="minorHAnsi" w:eastAsia="SimSun" w:hAnsiTheme="minorHAnsi"/>
          <w:lang w:eastAsia="zh-CN"/>
        </w:rPr>
        <w:t xml:space="preserve">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 xml:space="preserve">8.11</w:t>
      </w:r>
      <w:r>
        <w:rPr>
          <w:sz w:val="20"/>
          <w:szCs w:val="20"/>
          <w:lang w:eastAsia="zh-CN"/>
        </w:rPr>
        <w:tab/>
      </w:r>
      <w:r>
        <w:rPr>
          <w:rFonts w:asciiTheme="minorHAnsi" w:eastAsia="SimSun" w:hAnsiTheme="minorHAnsi"/>
          <w:lang w:eastAsia="zh-CN"/>
        </w:rPr>
        <w:t xml:space="preserve">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5" w:name="_Hlk8317537"/>
      <w:bookmarkEnd w:id="655"/>
    </w:p>
    <w:p w:rsidR="00D95DD7" w:rsidRDefault="00F96ECC">
      <w:pPr>
        <w:rPr>
          <w:rFonts w:ascii="Calibri" w:eastAsia="Calibri" w:hAnsi="Calibri" w:cs="Calibri"/>
        </w:rPr>
      </w:pPr>
      <w:bookmarkStart w:id="656" w:name="page39"/>
      <w:bookmarkEnd w:id="656"/>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在IIS中新增Web application</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9.1</w:t>
      </w:r>
      <w:r>
        <w:rPr>
          <w:sz w:val="20"/>
          <w:szCs w:val="20"/>
          <w:lang w:eastAsia="zh-CN"/>
        </w:rPr>
        <w:tab/>
      </w:r>
      <w:r>
        <w:rPr>
          <w:rFonts w:ascii="Calibri" w:eastAsia="SimSun" w:hAnsi="Calibri" w:cs="Calibri"/>
          <w:lang w:eastAsia="zh-CN"/>
        </w:rPr>
        <w:t xml:space="preserve">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9.2</w:t>
      </w:r>
      <w:r>
        <w:rPr>
          <w:sz w:val="20"/>
          <w:szCs w:val="20"/>
          <w:lang w:eastAsia="zh-CN"/>
        </w:rPr>
        <w:tab/>
      </w:r>
      <w:r>
        <w:rPr>
          <w:rFonts w:ascii="Calibri" w:eastAsia="SimSun" w:hAnsi="Calibri" w:cs="Calibri"/>
          <w:lang w:eastAsia="zh-CN"/>
        </w:rPr>
        <w:t xml:space="preserve">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7" w:name="page40"/>
      <w:bookmarkEnd w:id="657"/>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9.3</w:t>
      </w:r>
      <w:r>
        <w:rPr>
          <w:sz w:val="20"/>
          <w:szCs w:val="20"/>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diko</w:t>
      </w:r>
      <w:proofErr w:type="spellEnd"/>
      <w:r>
        <w:rPr>
          <w:rFonts w:ascii="Calibri" w:eastAsia="SimSun" w:hAnsi="Calibri" w:cs="Calibri"/>
          <w:lang w:eastAsia="zh-CN"/>
        </w:rPr>
        <w:t xml:space="preserve">” as Alias, and select “</w:t>
      </w:r>
      <w:r>
        <w:rPr>
          <w:rFonts w:ascii="Calibri" w:eastAsia="SimSun" w:hAnsi="Calibri" w:cs="Calibri"/>
          <w:b/>
          <w:bCs/>
          <w:lang w:eastAsia="zh-CN"/>
        </w:rPr>
        <w:t xml:space="preserve">C:\DIKO\Web</w:t>
      </w:r>
      <w:r>
        <w:rPr>
          <w:rFonts w:ascii="Calibri" w:eastAsia="SimSun" w:hAnsi="Calibri" w:cs="Calibri"/>
          <w:lang w:eastAsia="zh-CN"/>
        </w:rPr>
        <w:t xml:space="preserve">” (Default installed path) as “Physical Path”, then click [</w:t>
      </w:r>
      <w:r>
        <w:rPr>
          <w:rFonts w:ascii="Calibri" w:eastAsia="SimSun" w:hAnsi="Calibri" w:cs="Calibri"/>
          <w:b/>
          <w:bCs/>
          <w:lang w:eastAsia="zh-CN"/>
        </w:rPr>
        <w:t xml:space="preserve">OK</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9.4</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Application Pools</w:t>
      </w:r>
      <w:r>
        <w:rPr>
          <w:rFonts w:ascii="Calibri" w:eastAsia="SimSun" w:hAnsi="Calibri" w:cs="Calibri"/>
          <w:lang w:eastAsia="zh-CN"/>
        </w:rPr>
        <w:t xml:space="preserve">” on the left, then right click “</w:t>
      </w:r>
      <w:proofErr w:type="spellStart"/>
      <w:r>
        <w:rPr>
          <w:rFonts w:ascii="Calibri" w:eastAsia="SimSun" w:hAnsi="Calibri" w:cs="Calibri"/>
          <w:b/>
          <w:bCs/>
          <w:lang w:eastAsia="zh-CN"/>
        </w:rPr>
        <w:t xml:space="preserve">DefaultAppPool</w:t>
      </w:r>
      <w:proofErr w:type="spellEnd"/>
      <w:r>
        <w:rPr>
          <w:rFonts w:ascii="Calibri" w:eastAsia="SimSun" w:hAnsi="Calibri" w:cs="Calibri"/>
          <w:lang w:eastAsia="zh-CN"/>
        </w:rPr>
        <w:t xml:space="preserve">” on the right, and select “</w:t>
      </w:r>
      <w:r>
        <w:rPr>
          <w:rFonts w:ascii="Calibri" w:eastAsia="SimSun" w:hAnsi="Calibri" w:cs="Calibri"/>
          <w:b/>
          <w:bCs/>
          <w:lang w:eastAsia="zh-CN"/>
        </w:rPr>
        <w:t xml:space="preserve">Advanced Settings…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8" w:name="page41"/>
      <w:bookmarkEnd w:id="658"/>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9.5</w:t>
      </w:r>
      <w:r>
        <w:rPr>
          <w:sz w:val="20"/>
          <w:szCs w:val="20"/>
          <w:lang w:eastAsia="zh-CN"/>
        </w:rPr>
        <w:tab/>
      </w:r>
      <w:r>
        <w:rPr>
          <w:rFonts w:ascii="Calibri" w:eastAsia="SimSun" w:hAnsi="Calibri" w:cs="Calibri"/>
          <w:lang w:eastAsia="zh-CN"/>
        </w:rPr>
        <w:t xml:space="preserve">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9" w:name="page42"/>
      <w:bookmarkEnd w:id="659"/>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10設定並初始化</w:t>
      </w:r>
      <w:proofErr w:type="spellStart"/>
      <w:r>
        <w:rPr>
          <w:rFonts w:ascii="Cambria" w:eastAsia="SimSun" w:hAnsi="Cambria" w:cs="Cambria"/>
          <w:b/>
          <w:bCs/>
          <w:color w:val="365F91"/>
          <w:sz w:val="40"/>
          <w:szCs w:val="40"/>
          <w:lang w:eastAsia="zh-CN"/>
        </w:rPr>
        <w:t xml:space="preserve">Solr</w:t>
      </w:r>
      <w:proofErr w:type="spellEnd"/>
      <w:r>
        <w:rPr>
          <w:rFonts w:ascii="Cambria" w:eastAsia="SimSun" w:hAnsi="Cambria" w:cs="Cambria"/>
          <w:b/>
          <w:bCs/>
          <w:color w:val="365F91"/>
          <w:sz w:val="40"/>
          <w:szCs w:val="40"/>
          <w:lang w:eastAsia="zh-CN"/>
        </w:rPr>
        <w:t xml:space="preserve">系統</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 xml:space="preserve">10.1</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60" w:name="page43"/>
      <w:bookmarkEnd w:id="660"/>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 xml:space="preserve">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 xml:space="preserve">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 xml:space="preserve">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 xml:space="preserve">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61" w:name="page44"/>
      <w:bookmarkEnd w:id="661"/>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 xml:space="preserve">DIK</w:t>
      </w:r>
      <w:r w:rsidR="00897303">
        <w:rPr>
          <w:rFonts w:ascii="Calibri" w:eastAsia="SimSun" w:hAnsi="Calibri" w:cs="Calibri"/>
          <w:lang w:eastAsia="zh-CN"/>
        </w:rPr>
        <w:t xml:space="preserve">nss</w:t>
      </w:r>
      <w:r>
        <w:rPr>
          <w:rFonts w:ascii="Calibri" w:eastAsia="SimSun" w:hAnsi="Calibri" w:cs="Calibri"/>
          <w:lang w:eastAsia="zh-CN"/>
        </w:rPr>
        <w:t xml:space="preserve">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10.6</w:t>
      </w:r>
      <w:r>
        <w:rPr>
          <w:rFonts w:ascii="Calibri" w:eastAsia="新細明體" w:hAnsi="Calibri" w:cs="Calibri"/>
          <w:lang w:eastAsia="zh-CN"/>
        </w:rPr>
        <w:tab/>
      </w:r>
      <w:r>
        <w:rPr>
          <w:rFonts w:ascii="Calibri" w:eastAsia="SimSun" w:hAnsi="Calibri" w:cs="Calibri"/>
          <w:lang w:eastAsia="zh-CN"/>
        </w:rPr>
        <w:t xml:space="preserve">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 xml:space="preserve">C:\DIKO\solr\jdk7\bin</w:t>
      </w:r>
      <w:r>
        <w:rPr>
          <w:rFonts w:ascii="Calibri" w:eastAsia="SimSun" w:hAnsi="Calibri" w:cs="Calibri"/>
          <w:lang w:eastAsia="zh-CN"/>
        </w:rPr>
        <w:t xml:space="preserve"> and select </w:t>
      </w:r>
      <w:r>
        <w:rPr>
          <w:rFonts w:ascii="Calibri" w:eastAsia="SimSun" w:hAnsi="Calibri" w:cs="Calibri"/>
          <w:b/>
          <w:bCs/>
          <w:lang w:eastAsia="zh-CN"/>
        </w:rPr>
        <w:t xml:space="preserve">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 xml:space="preserve">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62" w:name="page45"/>
      <w:bookmarkEnd w:id="662"/>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 xml:space="preserve">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 xml:space="preserve">Script</w:t>
      </w:r>
      <w:r>
        <w:rPr>
          <w:rFonts w:ascii="Calibri" w:eastAsia="SimSun" w:hAnsi="Calibri" w:cs="Calibri"/>
          <w:lang w:eastAsia="zh-CN"/>
        </w:rPr>
        <w:t xml:space="preserve">(</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10.9</w:t>
      </w:r>
      <w:r>
        <w:rPr>
          <w:sz w:val="20"/>
          <w:szCs w:val="20"/>
          <w:lang w:eastAsia="zh-CN"/>
        </w:rPr>
        <w:tab/>
      </w:r>
      <w:r>
        <w:rPr>
          <w:rFonts w:ascii="Calibri" w:eastAsia="SimSun" w:hAnsi="Calibri" w:cs="Calibri"/>
          <w:sz w:val="21"/>
          <w:szCs w:val="21"/>
          <w:lang w:eastAsia="zh-CN"/>
        </w:rPr>
        <w:t xml:space="preserve">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 xml:space="preserve">10.10</w:t>
      </w:r>
      <w:r>
        <w:rPr>
          <w:rFonts w:ascii="Calibri" w:eastAsia="新細明體" w:hAnsi="Calibri" w:cs="Calibri"/>
          <w:lang w:eastAsia="zh-CN"/>
        </w:rPr>
        <w:tab/>
      </w:r>
      <w:r>
        <w:rPr>
          <w:rFonts w:ascii="Calibri" w:eastAsia="SimSun" w:hAnsi="Calibri" w:cs="Calibri"/>
          <w:lang w:eastAsia="zh-CN"/>
        </w:rPr>
        <w:t xml:space="preserve">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3" w:name="page46"/>
      <w:bookmarkEnd w:id="663"/>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 xml:space="preserve">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 xml:space="preserve">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4" w:name="page47"/>
      <w:bookmarkEnd w:id="664"/>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 xml:space="preserve">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w:t>
      </w:r>
      <w:r>
        <w:rPr>
          <w:rFonts w:ascii="Calibri" w:eastAsia="新細明體" w:hAnsi="Calibri" w:cs="Calibri"/>
          <w:lang w:eastAsia="zh-CN"/>
        </w:rPr>
        <w:tab/>
      </w:r>
      <w:r>
        <w:rPr>
          <w:rFonts w:ascii="Calibri" w:eastAsia="SimSun" w:hAnsi="Calibri" w:cs="Calibri"/>
          <w:lang w:eastAsia="zh-CN"/>
        </w:rPr>
        <w:t xml:space="preserve">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11.2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 xml:space="preserve">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 xml:space="preserve">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5" w:name="page49"/>
      <w:bookmarkEnd w:id="665"/>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6" w:name="page50"/>
      <w:bookmarkEnd w:id="666"/>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11.9</w:t>
      </w:r>
      <w:r>
        <w:rPr>
          <w:sz w:val="20"/>
          <w:szCs w:val="20"/>
          <w:lang w:eastAsia="zh-CN"/>
        </w:rPr>
        <w:tab/>
      </w:r>
      <w:r>
        <w:rPr>
          <w:rFonts w:ascii="Calibri" w:eastAsia="SimSun" w:hAnsi="Calibri" w:cs="Calibri"/>
          <w:sz w:val="21"/>
          <w:szCs w:val="21"/>
          <w:lang w:eastAsia="zh-CN"/>
        </w:rPr>
        <w:t xml:space="preserve">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7" w:name="page51"/>
      <w:bookmarkEnd w:id="667"/>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11.11</w:t>
      </w:r>
      <w:r>
        <w:rPr>
          <w:rFonts w:ascii="Calibri" w:eastAsia="新細明體" w:hAnsi="Calibri" w:cs="Calibri"/>
          <w:lang w:eastAsia="zh-CN"/>
        </w:rPr>
        <w:tab/>
      </w:r>
      <w:r>
        <w:rPr>
          <w:rFonts w:ascii="Calibri" w:eastAsia="SimSun" w:hAnsi="Calibri" w:cs="Calibri"/>
          <w:lang w:eastAsia="zh-CN"/>
        </w:rPr>
        <w:t xml:space="preserve">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8" w:name="page52"/>
      <w:bookmarkEnd w:id="668"/>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新增與安裝 DIKO Rendition manager 到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w:t>
      </w:r>
      <w:r>
        <w:rPr>
          <w:rFonts w:ascii="Calibri" w:eastAsia="新細明體" w:hAnsi="Calibri" w:cs="Calibri"/>
          <w:lang w:eastAsia="zh-CN"/>
        </w:rPr>
        <w:tab/>
      </w:r>
      <w:r>
        <w:rPr>
          <w:rFonts w:ascii="Calibri" w:eastAsia="SimSun" w:hAnsi="Calibri" w:cs="Calibri"/>
          <w:lang w:eastAsia="zh-CN"/>
        </w:rPr>
        <w:t xml:space="preserve">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9" w:name="page53"/>
      <w:bookmarkEnd w:id="669"/>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12.2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 xml:space="preserve">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70" w:name="page54"/>
      <w:bookmarkEnd w:id="670"/>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71" w:name="page55"/>
      <w:bookmarkEnd w:id="671"/>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12.9</w:t>
      </w:r>
      <w:r>
        <w:rPr>
          <w:rFonts w:ascii="Calibri" w:eastAsia="新細明體" w:hAnsi="Calibri" w:cs="Calibri"/>
          <w:lang w:eastAsia="zh-CN"/>
        </w:rPr>
        <w:tab/>
      </w:r>
      <w:r>
        <w:rPr>
          <w:rFonts w:ascii="Calibri" w:eastAsia="SimSun" w:hAnsi="Calibri" w:cs="Calibri"/>
          <w:lang w:eastAsia="zh-CN"/>
        </w:rPr>
        <w:t xml:space="preserve">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72" w:name="page56"/>
      <w:bookmarkEnd w:id="672"/>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12.11</w:t>
      </w:r>
      <w:r>
        <w:rPr>
          <w:rFonts w:ascii="Calibri" w:eastAsia="新細明體" w:hAnsi="Calibri" w:cs="Calibri"/>
          <w:lang w:eastAsia="zh-CN"/>
        </w:rPr>
        <w:tab/>
      </w:r>
      <w:r>
        <w:rPr>
          <w:rFonts w:ascii="Calibri" w:eastAsia="SimSun" w:hAnsi="Calibri" w:cs="Calibri"/>
          <w:lang w:eastAsia="zh-CN"/>
        </w:rPr>
        <w:t xml:space="preserve">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3" w:name="page57"/>
      <w:bookmarkEnd w:id="673"/>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新增與安裝 DIKO Email Capturing 到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w:t>
      </w:r>
      <w:r>
        <w:rPr>
          <w:sz w:val="20"/>
          <w:szCs w:val="20"/>
          <w:lang w:eastAsia="zh-CN"/>
        </w:rPr>
        <w:tab/>
      </w:r>
      <w:r>
        <w:rPr>
          <w:rFonts w:ascii="Calibri" w:eastAsia="SimSun" w:hAnsi="Calibri" w:cs="Calibri"/>
          <w:sz w:val="21"/>
          <w:szCs w:val="21"/>
          <w:lang w:eastAsia="zh-CN"/>
        </w:rPr>
        <w:t xml:space="preserve">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13.2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rPr>
      </w:pPr>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4" w:name="page58"/>
      <w:bookmarkEnd w:id="674"/>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F96ECC">
      <w:pPr>
        <w:tabs>
          <w:tab w:val="left" w:pos="700"/>
        </w:tabs>
        <w:spacing w:line="283" w:lineRule="auto"/>
        <w:rPr>
          <w:sz w:val="20"/>
          <w:szCs w:val="20"/>
        </w:rPr>
      </w:pPr>
      <w:r>
        <w:rPr>
          <w:rFonts w:ascii="Calibri" w:eastAsia="SimSun" w:hAnsi="Calibri" w:cs="Calibri"/>
          <w:lang w:eastAsia="zh-CN"/>
        </w:rPr>
        <w:t xml:space="preserve">13.3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5" w:name="page59"/>
      <w:bookmarkEnd w:id="675"/>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 xml:space="preserve">13.7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F96ECC">
      <w:pPr>
        <w:rPr>
          <w:sz w:val="20"/>
          <w:szCs w:val="20"/>
        </w:rPr>
      </w:pPr>
      <w:bookmarkStart w:id="676" w:name="page60"/>
      <w:bookmarkEnd w:id="676"/>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13.9</w:t>
      </w:r>
      <w:r>
        <w:rPr>
          <w:rFonts w:ascii="Calibri" w:eastAsia="新細明體" w:hAnsi="Calibri" w:cs="Calibri"/>
          <w:lang w:eastAsia="zh-CN"/>
        </w:rPr>
        <w:tab/>
      </w:r>
      <w:r>
        <w:rPr>
          <w:rFonts w:ascii="Calibri" w:eastAsia="SimSun" w:hAnsi="Calibri" w:cs="Calibri"/>
          <w:lang w:eastAsia="zh-CN"/>
        </w:rPr>
        <w:t xml:space="preserve">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7" w:name="page61"/>
      <w:bookmarkEnd w:id="677"/>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13.11</w:t>
      </w:r>
      <w:r>
        <w:rPr>
          <w:sz w:val="20"/>
          <w:szCs w:val="20"/>
          <w:lang w:eastAsia="zh-CN"/>
        </w:rPr>
        <w:tab/>
      </w:r>
      <w:r>
        <w:rPr>
          <w:rFonts w:ascii="Calibri" w:eastAsia="SimSun" w:hAnsi="Calibri" w:cs="Calibri"/>
          <w:sz w:val="21"/>
          <w:szCs w:val="21"/>
          <w:lang w:eastAsia="zh-CN"/>
        </w:rPr>
        <w:t xml:space="preserve">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8" w:name="page62"/>
      <w:bookmarkEnd w:id="678"/>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14</w:t>
      </w:r>
      <w:r>
        <w:rPr>
          <w:rFonts w:ascii="Cambria" w:eastAsia="SimSun" w:hAnsi="Cambria" w:cs="Cambria"/>
          <w:b/>
          <w:bCs/>
          <w:color w:val="365F91"/>
          <w:sz w:val="40"/>
          <w:szCs w:val="40"/>
          <w:lang w:eastAsia="zh-CN"/>
        </w:rPr>
        <w:tab/>
        <w:t xml:space="preserve">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 xml:space="preserve">14.1</w:t>
      </w:r>
      <w:r>
        <w:rPr>
          <w:sz w:val="20"/>
          <w:szCs w:val="20"/>
          <w:lang w:eastAsia="zh-CN"/>
        </w:rPr>
        <w:tab/>
      </w:r>
      <w:r>
        <w:rPr>
          <w:rFonts w:ascii="Calibri" w:eastAsia="SimSun" w:hAnsi="Calibri" w:cs="Calibri"/>
          <w:sz w:val="21"/>
          <w:szCs w:val="21"/>
          <w:lang w:eastAsia="zh-CN"/>
        </w:rPr>
        <w:t xml:space="preserve">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14.3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14.6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tabs>
          <w:tab w:val="left" w:pos="700"/>
        </w:tabs>
        <w:rPr>
          <w:del w:id="679"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 xml:space="preserve">14.8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del w:id="680"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81"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82"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14.9</w:t>
      </w:r>
      <w:r>
        <w:rPr>
          <w:rFonts w:ascii="Calibri" w:eastAsia="新細明體" w:hAnsi="Calibri" w:cs="Calibri"/>
          <w:lang w:eastAsia="zh-CN"/>
        </w:rPr>
        <w:tab/>
      </w:r>
      <w:r>
        <w:rPr>
          <w:rFonts w:ascii="Calibri" w:eastAsia="SimSun" w:hAnsi="Calibri" w:cs="Calibri"/>
          <w:lang w:eastAsia="zh-CN"/>
        </w:rPr>
        <w:t xml:space="preserve">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 xml:space="preserve">14.10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3"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14.11</w:t>
      </w:r>
      <w:r>
        <w:rPr>
          <w:sz w:val="20"/>
          <w:szCs w:val="20"/>
          <w:lang w:eastAsia="zh-CN"/>
        </w:rPr>
        <w:tab/>
      </w:r>
      <w:r>
        <w:rPr>
          <w:rFonts w:ascii="Calibri" w:eastAsia="SimSun" w:hAnsi="Calibri" w:cs="Calibri"/>
          <w:sz w:val="21"/>
          <w:szCs w:val="21"/>
          <w:lang w:eastAsia="zh-CN"/>
        </w:rPr>
        <w:t xml:space="preserve">Click Start to Start the DIKO Email Capturing</w:t>
      </w:r>
      <w:ins w:id="684"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 xml:space="preserve">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w:t>
      </w:r>
      <w:r>
        <w:rPr>
          <w:sz w:val="20"/>
          <w:szCs w:val="20"/>
          <w:lang w:eastAsia="zh-CN"/>
        </w:rPr>
        <w:tab/>
      </w:r>
      <w:r>
        <w:rPr>
          <w:rFonts w:ascii="Calibri" w:eastAsia="SimSun" w:hAnsi="Calibri" w:cs="Calibri"/>
          <w:sz w:val="21"/>
          <w:szCs w:val="21"/>
          <w:lang w:eastAsia="zh-CN"/>
        </w:rPr>
        <w:t xml:space="preserve">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5"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6"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7" w:author="Tom-v3" w:date="2019-05-15T14:43:00Z"/>
          <w:rFonts w:ascii="Cambria" w:eastAsia="SimSun" w:hAnsi="Cambria" w:cs="Cambria"/>
          <w:b/>
          <w:bCs/>
          <w:color w:val="365F91"/>
          <w:sz w:val="40"/>
          <w:szCs w:val="40"/>
          <w:lang w:eastAsia="zh-CN"/>
        </w:rPr>
      </w:pPr>
    </w:p>
    <w:p w:rsidR="00D95DD7" w:rsidRDefault="00F96ECC">
      <w:pPr>
        <w:rPr>
          <w:del w:id="688"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 xml:space="preserve">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 xml:space="preserve">Sync</w:t>
      </w:r>
      <w:r>
        <w:rPr>
          <w:rFonts w:ascii="Calibri" w:hAnsi="Calibri" w:cs="Calibri"/>
          <w:sz w:val="21"/>
          <w:szCs w:val="21"/>
        </w:rPr>
        <w:t xml:space="preserve"> </w:t>
      </w:r>
      <w:r>
        <w:rPr>
          <w:rFonts w:ascii="Calibri" w:eastAsia="SimSun" w:hAnsi="Calibri" w:cs="Calibri"/>
          <w:sz w:val="21"/>
          <w:szCs w:val="21"/>
          <w:lang w:eastAsia="zh-CN"/>
        </w:rPr>
        <w:t xml:space="preserve">Folder</w:t>
      </w:r>
      <w:r>
        <w:rPr>
          <w:rFonts w:ascii="Calibri" w:hAnsi="Calibri" w:cs="Calibri"/>
          <w:sz w:val="21"/>
          <w:szCs w:val="21"/>
        </w:rPr>
        <w:t xml:space="preserve"> </w:t>
      </w:r>
      <w:r>
        <w:rPr>
          <w:rFonts w:ascii="Calibri" w:eastAsia="SimSun" w:hAnsi="Calibri" w:cs="Calibri"/>
          <w:sz w:val="21"/>
          <w:szCs w:val="21"/>
          <w:lang w:eastAsia="zh-CN"/>
        </w:rPr>
        <w:t xml:space="preserve">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9" w:author="Tom-v3" w:date="2019-05-15T14:43:00Z"/>
          <w:sz w:val="20"/>
          <w:szCs w:val="20"/>
        </w:rPr>
      </w:pPr>
    </w:p>
    <w:p w:rsidR="00D95DD7" w:rsidRDefault="00D95DD7">
      <w:pPr>
        <w:tabs>
          <w:tab w:val="left" w:pos="700"/>
        </w:tabs>
        <w:spacing w:line="283" w:lineRule="auto"/>
        <w:ind w:left="720" w:right="1220" w:hanging="719"/>
        <w:rPr>
          <w:del w:id="690"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1"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.7</w:t>
      </w:r>
      <w:r>
        <w:rPr>
          <w:rFonts w:ascii="Calibri" w:eastAsia="新細明體" w:hAnsi="Calibri" w:cs="Calibri"/>
          <w:lang w:eastAsia="zh-CN"/>
        </w:rPr>
        <w:tab/>
      </w:r>
      <w:r>
        <w:rPr>
          <w:rFonts w:ascii="Calibri" w:eastAsia="SimSun" w:hAnsi="Calibri" w:cs="Calibri"/>
          <w:lang w:eastAsia="zh-CN"/>
        </w:rPr>
        <w:t xml:space="preserve">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 xml:space="preserve">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 xml:space="preserve">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2" w:name="_Hlk8833807"/>
      <w:bookmarkEnd w:id="692"/>
    </w:p>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6</w:t>
      </w:r>
      <w:r>
        <w:rPr>
          <w:rFonts w:ascii="Cambria" w:eastAsia="SimSun" w:hAnsi="Cambria" w:cs="Cambria"/>
          <w:b/>
          <w:bCs/>
          <w:color w:val="365F91"/>
          <w:sz w:val="40"/>
          <w:szCs w:val="40"/>
          <w:lang w:eastAsia="zh-CN"/>
        </w:rPr>
        <w:t xml:space="preserve"> 瀏覽並登入DIKO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 xml:space="preserve">1</w:t>
      </w:r>
      <w:r>
        <w:rPr>
          <w:rFonts w:ascii="Calibri" w:hAnsi="Calibri" w:cs="Calibri"/>
        </w:rPr>
        <w:t xml:space="preserve">6</w:t>
      </w:r>
      <w:r>
        <w:rPr>
          <w:rFonts w:ascii="Calibri" w:eastAsia="SimSun" w:hAnsi="Calibri" w:cs="Calibri"/>
          <w:lang w:eastAsia="zh-CN"/>
        </w:rPr>
        <w:t xml:space="preserve">.1</w:t>
      </w:r>
      <w:r>
        <w:rPr>
          <w:rFonts w:ascii="Calibri" w:eastAsia="新細明體" w:hAnsi="Calibri" w:cs="Calibri"/>
          <w:lang w:eastAsia="zh-CN"/>
        </w:rPr>
        <w:tab/>
      </w:r>
      <w:r>
        <w:rPr>
          <w:rFonts w:ascii="Calibri" w:eastAsia="SimSun" w:hAnsi="Calibri" w:cs="Calibri"/>
          <w:lang w:eastAsia="zh-CN"/>
        </w:rPr>
        <w:t xml:space="preserve">打開網頁瀏覽器（例如：Google Chrome），輸入網址“http://127.0.0.1/</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/index.aspx”， 以預設ID帳號admin來登入，預設密碼為 12345。最後，</w:t>
      </w:r>
      <w:ins w:id="693" w:author="Tom-v3" w:date="2019-05-15T14:43:00Z">
        <w:r>
          <w:rPr>
            <w:rFonts w:ascii="Calibri" w:eastAsia="SimSun" w:hAnsi="Calibri" w:cs="Calibri"/>
            <w:lang w:eastAsia="zh-CN"/>
          </w:rPr>
          <w:t xml:space="preserve">點擊</w:t>
        </w:r>
      </w:ins>
      <w:del w:id="694" w:author="Tom-v3" w:date="2019-05-15T14:43:00Z">
        <w:r>
          <w:rPr>
            <w:rFonts w:ascii="Calibri" w:eastAsia="SimSun" w:hAnsi="Calibri" w:cs="Calibri"/>
            <w:lang w:eastAsia="zh-CN"/>
          </w:rPr>
          <w:delText>點擊</w:delText>
        </w:r>
      </w:del>
      <w:r>
        <w:rPr>
          <w:rFonts w:ascii="Calibri" w:eastAsia="SimSun" w:hAnsi="Calibri" w:cs="Calibri"/>
          <w:lang w:eastAsia="zh-CN"/>
        </w:rPr>
        <w:t xml:space="preserve"> [Login]或按下Enter鍵。</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77A" w:rsidRDefault="000C577A" w:rsidP="00CA15F4">
      <w:r>
        <w:separator/>
      </w:r>
    </w:p>
  </w:endnote>
  <w:endnote w:type="continuationSeparator" w:id="0">
    <w:p w:rsidR="000C577A" w:rsidRDefault="000C577A"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77A" w:rsidRDefault="000C577A" w:rsidP="00CA15F4">
      <w:r>
        <w:separator/>
      </w:r>
    </w:p>
  </w:footnote>
  <w:footnote w:type="continuationSeparator" w:id="0">
    <w:p w:rsidR="000C577A" w:rsidRDefault="000C577A"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45032"/>
    <w:rsid w:val="00071093"/>
    <w:rsid w:val="000C577A"/>
    <w:rsid w:val="001F43F2"/>
    <w:rsid w:val="0021250E"/>
    <w:rsid w:val="0048257A"/>
    <w:rsid w:val="00487263"/>
    <w:rsid w:val="004A5287"/>
    <w:rsid w:val="007F652A"/>
    <w:rsid w:val="00897303"/>
    <w:rsid w:val="0090075E"/>
    <w:rsid w:val="00AB3705"/>
    <w:rsid w:val="00B423D3"/>
    <w:rsid w:val="00B43624"/>
    <w:rsid w:val="00B73940"/>
    <w:rsid w:val="00BD1E80"/>
    <w:rsid w:val="00CA15F4"/>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B1215"/>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D30BB-561C-4730-9200-BA534A7A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TotalTime>
  <Pages>1</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16</cp:revision>
  <dcterms:created xsi:type="dcterms:W3CDTF">2018-08-27T01:28:00Z</dcterms:created>
  <dcterms:modified xsi:type="dcterms:W3CDTF">2019-06-10T10:00:00Z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
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Diko 安裝導覽</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©2017</w:t>
      </w:r>
      <w:r w:rsidR="00B43624">
        <w:rPr>
          <w:rFonts w:eastAsia="SimSun"/>
          <w:sz w:val="23"/>
          <w:szCs w:val="23"/>
          <w:lang w:eastAsia="zh-CN"/>
        </w:rPr>
        <w:t xml:space="preserve">-2019</w:t>
      </w:r>
      <w:r>
        <w:rPr>
          <w:rFonts w:eastAsia="SimSun"/>
          <w:sz w:val="23"/>
          <w:szCs w:val="23"/>
          <w:lang w:eastAsia="zh-CN"/>
        </w:rPr>
        <w:t xml:space="preserve"> 版權所有坐言起行教育有限公司。</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安裝 &amp; 設置</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目錄</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需求</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在.net Framework 3.5.1 &amp;amp; 4.5.1安裝IIS Server</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安裝Microsoft WSE 2.0 SP3</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DIKO伺服器核心</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安裝Open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安裝“Microsoft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為DIKO產生軟體的認證</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設定</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在IIS中新增Web application</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設定並初始化</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系統</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新增與安裝 DIKO Indexing manager 到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新增與安裝 DIKO Rendition manager 到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新增與安裝 DIKO Email Capturing 到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新增與安裝 DIKO Email Capturing </w:t>
      </w:r>
      <w:r>
        <w:rPr>
          <w:rFonts w:ascii="Calibri" w:hAnsi="Calibri" w:cs="Calibri"/>
        </w:rPr>
        <w:t xml:space="preserve">Pro </w:t>
      </w:r>
      <w:r>
        <w:rPr>
          <w:rFonts w:ascii="Calibri" w:eastAsia="SimSun" w:hAnsi="Calibri" w:cs="Calibri"/>
          <w:lang w:eastAsia="zh-CN"/>
        </w:rPr>
        <w:t xml:space="preserve">到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新增與安裝 DIKO </w:t>
      </w:r>
      <w:r>
        <w:rPr>
          <w:rFonts w:ascii="Calibri" w:hAnsi="Calibri" w:cs="Calibri"/>
        </w:rPr>
        <w:t xml:space="preserve">Sync Folder Mass Monitor </w:t>
      </w:r>
      <w:r>
        <w:rPr>
          <w:rFonts w:ascii="Calibri" w:eastAsia="SimSun" w:hAnsi="Calibri" w:cs="Calibri"/>
          <w:lang w:eastAsia="zh-CN"/>
        </w:rPr>
        <w:t xml:space="preserve">到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瀏覽並登入DIKO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需求</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作業系統</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資料庫</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組件</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安裝所需的用戶權限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在.net Framework 3.5.1 &amp;amp; 4.5.1安裝IIS Server</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Notice</w:t>
      </w:r>
      <w:r w:rsidRPr="00045032">
        <w:rPr>
          <w:rFonts w:ascii="Calibri" w:eastAsia="SimSun" w:hAnsi="Calibri" w:cs="Calibri"/>
          <w:lang w:eastAsia="zh-CN"/>
        </w:rPr>
        <w:t xml:space="preserve">: Always install .net Framework via Server Manager, or conflicts can be caused afterward.</w:t>
      </w:r>
    </w:p>
    <w:p w:rsidR="00045032" w:rsidRDefault="00045032">
      <w:pPr>
        <w:spacing w:line="305" w:lineRule="exact"/>
        <w:rPr>
          <w:rFonts w:hint="eastAsia"/>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Open “</w:t>
      </w:r>
      <w:r>
        <w:rPr>
          <w:rFonts w:ascii="Calibri" w:eastAsia="SimSun" w:hAnsi="Calibri" w:cs="Calibri"/>
          <w:b/>
          <w:bCs/>
          <w:lang w:eastAsia="zh-CN"/>
        </w:rPr>
        <w:t xml:space="preserve">Server Manager</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Manage</w:t>
      </w:r>
      <w:r>
        <w:rPr>
          <w:rFonts w:ascii="Calibri" w:eastAsia="SimSun" w:hAnsi="Calibri" w:cs="Calibri"/>
          <w:lang w:eastAsia="zh-CN"/>
        </w:rPr>
        <w:t xml:space="preserve">”, and select “</w:t>
      </w:r>
      <w:r>
        <w:rPr>
          <w:rFonts w:ascii="Calibri" w:eastAsia="SimSun" w:hAnsi="Calibri" w:cs="Calibri"/>
          <w:b/>
          <w:bCs/>
          <w:lang w:eastAsia="zh-CN"/>
        </w:rPr>
        <w:t xml:space="preserve">Add Roles and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3" w:author="Tom-v3" w:date="2019-05-15T14:43:00Z">
            <w:rPr>
              <w:rFonts w:eastAsia="SimSun" w:cs="Calibri"/>
              <w:bCs/>
              <w:lang w:eastAsia="zh-CN"/>
            </w:rPr>
          </w:rPrChange>
        </w:rPr>
        <w:t xml:space="preserve">In “</w:t>
      </w:r>
      <w:r>
        <w:rPr>
          <w:b/>
          <w:rPrChange w:id="64" w:author="Tom-v3" w:date="2019-05-15T14:43:00Z">
            <w:rPr>
              <w:rFonts w:eastAsia="SimSun" w:cs="Calibri"/>
              <w:b/>
              <w:lang w:eastAsia="zh-CN"/>
            </w:rPr>
          </w:rPrChange>
        </w:rPr>
        <w:t xml:space="preserve">Server Roles</w:t>
      </w:r>
      <w:r>
        <w:rPr>
          <w:rPrChange w:id="65" w:author="Tom-v3" w:date="2019-05-15T14:43:00Z">
            <w:rPr>
              <w:rFonts w:eastAsia="SimSun" w:cs="Calibri"/>
              <w:bCs/>
              <w:lang w:eastAsia="zh-CN"/>
            </w:rPr>
          </w:rPrChange>
        </w:rPr>
        <w:t xml:space="preserve">”, select “</w:t>
      </w:r>
      <w:ins w:id="66" w:author="Tom-v3" w:date="2019-05-15T14:43:00Z">
        <w:r>
          <w:rPr>
            <w:b/>
          </w:rPr>
          <w:t xml:space="preserve">Web Server</w:t>
        </w:r>
        <w:r>
          <w:rPr>
            <w:b/>
            <w:lang w:eastAsia="zh-HK"/>
          </w:rPr>
          <w:t xml:space="preserve"> </w:t>
        </w:r>
        <w:r>
          <w:rPr>
            <w:b/>
          </w:rPr>
          <w:t xml:space="preserve">(IIS)</w:t>
        </w:r>
        <w:r>
          <w:t xml:space="preserve">”; Select also “</w:t>
        </w:r>
      </w:ins>
      <w:r>
        <w:rPr>
          <w:b/>
          <w:rPrChange w:id="67" w:author="Tom-v3" w:date="2019-05-15T14:43:00Z">
            <w:rPr>
              <w:rFonts w:eastAsia="SimSun" w:cs="Calibri"/>
              <w:b/>
              <w:lang w:eastAsia="zh-CN"/>
            </w:rPr>
          </w:rPrChange>
        </w:rPr>
        <w:t xml:space="preserve">Application Server</w:t>
      </w:r>
      <w:r>
        <w:rPr>
          <w:rPrChange w:id="68" w:author="Tom-v3" w:date="2019-05-15T14:43:00Z">
            <w:rPr>
              <w:rFonts w:eastAsia="SimSun" w:cs="Calibri"/>
              <w:bCs/>
              <w:lang w:eastAsia="zh-CN"/>
            </w:rPr>
          </w:rPrChange>
        </w:rPr>
        <w:t xml:space="preserve">” </w:t>
      </w:r>
      <w:ins w:id="69" w:author="Tom-v3" w:date="2019-05-15T14:43:00Z">
        <w:r>
          <w:t xml:space="preserve">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lang w:eastAsia="zh-CN"/>
            </w:rPr>
          </w:rPrChange>
        </w:rPr>
        <w:t xml:space="preserve"> Server </w:t>
      </w:r>
      <w:ins w:id="72" w:author="Tom-v3" w:date="2019-05-15T14:43:00Z">
        <w:r>
          <w:t xml:space="preserve">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del w:id="76"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7" w:author="Tom-v3" w:date="2019-05-15T14:43:00Z">
          <w:pPr>
            <w:tabs>
              <w:tab w:val="left" w:pos="700"/>
            </w:tabs>
            <w:spacing w:line="283" w:lineRule="auto"/>
            <w:ind w:left="720" w:hanging="719"/>
          </w:pPr>
        </w:pPrChange>
      </w:pPr>
      <w:bookmarkStart w:id="78" w:name="page7"/>
      <w:bookmarkEnd w:id="78"/>
      <w:del w:id="79"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Diko 安裝導覽 v1.0</w:delText>
        </w:r>
        <w:r w:rsidRPr="0021250E">
          <w:rPr>
            <w:rFonts w:ascii="Calibri" w:eastAsia="SimSun" w:hAnsi="Calibri" w:cs="Calibri"/>
            <w:lang w:eastAsia="zh-CN"/>
          </w:rPr>
          <w:tab/>
        </w:r>
      </w:del>
      <w:r w:rsidRPr="0021250E">
        <w:rPr>
          <w:rFonts w:ascii="Calibri" w:eastAsia="SimSun" w:hAnsi="Calibri" w:cs="Calibri"/>
          <w:lang w:eastAsia="zh-CN"/>
          <w:rPrChange w:id="80"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1"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DIKO伺服器核心</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安裝Open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Start w:id="101" w:name="_GoBack"/>
      <w:bookmarkEnd w:id="99"/>
      <w:bookmarkEnd w:id="101"/>
      <w:r>
        <w:t xml:space="preserve">6</w:t>
      </w:r>
      <w:r>
        <w:tab/>
        <w:t xml:space="preserve">I</w:t>
      </w:r>
      <w:r w:rsidR="00AB3705" w:rsidRPr="007F652A">
        <w:t xml:space="preserve">nstall “Microsoft SQL 2012 Express”</w:t>
      </w:r>
      <w:bookmarkEnd w:id="100"/>
    </w:p>
    <w:p w:rsidR="00AB3705" w:rsidRPr="001F43F2" w:rsidRDefault="001F43F2" w:rsidP="00AB3705">
      <w:pPr>
        <w:spacing w:line="305" w:lineRule="exact"/>
        <w:rPr>
          <w:del w:id="102"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3" w:author="Tom-2K19" w:date="2019-05-15T16:46:00Z"/>
        </w:rPr>
      </w:pPr>
      <w:del w:id="104" w:author="Tom-2K19" w:date="2019-05-15T16:46:00Z">
        <w:r w:rsidRPr="00F530E6">
          <w:rPr>
            <w:rFonts w:eastAsia="SimSun" w:cs="Calibri"/>
            <w:lang w:eastAsia="zh-CN"/>
          </w:rPr>
          <w:delText>6.1</w:delText>
        </w:r>
        <w:r>
          <w:rPr>
            <w:sz w:val="20"/>
            <w:szCs w:val="20"/>
            <w:lang w:eastAsia="zh-CN"/>
          </w:rPr>
          <w:tab/>
        </w:r>
      </w:del>
      <w:ins w:id="105"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6"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7" w:author="Tom-2K19" w:date="2019-05-15T16:46:00Z">
        <w:r>
          <w:t xml:space="preserve">(1.9 GB) you downloaded.</w:t>
        </w:r>
        <w:r w:rsidRPr="00283E87">
          <w:t xml:space="preserve"> </w:t>
        </w:r>
        <w:r>
          <w:t xml:space="preserve">The system will extract the downloaded file before it can run the installation. </w:t>
        </w:r>
      </w:ins>
      <w:r w:rsidR="001F43F2">
        <w:br/>
      </w:r>
      <w:ins w:id="108"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9" w:author="Tom-2K19" w:date="2019-05-15T16:46:00Z">
            <w:rPr>
              <w:sz w:val="20"/>
            </w:rPr>
          </w:rPrChange>
        </w:rPr>
        <w:pPrChange w:id="110" w:author="Tom-2K19" w:date="2019-05-15T16:46:00Z">
          <w:pPr>
            <w:tabs>
              <w:tab w:val="left" w:pos="700"/>
            </w:tabs>
            <w:spacing w:line="285" w:lineRule="auto"/>
            <w:ind w:left="720" w:hanging="719"/>
          </w:pPr>
        </w:pPrChange>
      </w:pPr>
      <w:ins w:id="111"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12" w:author="Tom-2K19" w:date="2019-05-15T16:46:00Z">
        <w:r w:rsidRPr="00F530E6">
          <w:rPr>
            <w:rFonts w:eastAsia="SimSun" w:cs="Calibri"/>
            <w:lang w:eastAsia="zh-CN"/>
          </w:rPr>
          <w:delText>‐</w:delText>
        </w:r>
      </w:del>
      <w:ins w:id="113" w:author="Tom-2K19" w:date="2019-05-15T16:46:00Z">
        <w:r w:rsidRPr="00283E87">
          <w:t xml:space="preserve">-</w:t>
        </w:r>
      </w:ins>
      <w:r w:rsidRPr="007F652A">
        <w:t xml:space="preserve">alone installation or add features to an existing installation”</w:t>
      </w:r>
      <w:ins w:id="114" w:author="Tom-2K19" w:date="2019-05-15T16:46:00Z">
        <w:r>
          <w:t xml:space="preserve"> when you got the screen below:</w:t>
        </w:r>
        <w:r>
          <w:br/>
        </w:r>
      </w:ins>
      <w:r w:rsidR="001F43F2">
        <w:br/>
      </w:r>
      <w:ins w:id="115"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6" w:author="Tom-2K19" w:date="2019-05-15T16:46:00Z"/>
          <w:sz w:val="20"/>
          <w:szCs w:val="20"/>
          <w:lang w:eastAsia="zh-HK"/>
        </w:rPr>
      </w:pPr>
      <w:del w:id="117"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200" w:lineRule="exact"/>
        <w:rPr>
          <w:del w:id="144" w:author="Tom-2K19" w:date="2019-05-15T16:46:00Z"/>
          <w:sz w:val="20"/>
          <w:szCs w:val="20"/>
        </w:rPr>
      </w:pPr>
    </w:p>
    <w:p w:rsidR="00AB3705" w:rsidRDefault="00AB3705" w:rsidP="00AB3705">
      <w:pPr>
        <w:spacing w:line="374" w:lineRule="exact"/>
        <w:rPr>
          <w:del w:id="145" w:author="Tom-2K19" w:date="2019-05-15T16:46:00Z"/>
          <w:sz w:val="20"/>
          <w:szCs w:val="20"/>
        </w:rPr>
      </w:pPr>
    </w:p>
    <w:p w:rsidR="00AB3705" w:rsidRDefault="00AB3705">
      <w:pPr>
        <w:pStyle w:val="2"/>
        <w:ind w:left="720" w:hanging="720"/>
        <w:rPr>
          <w:rPrChange w:id="146" w:author="Tom-2K19" w:date="2019-05-15T16:46:00Z">
            <w:rPr>
              <w:sz w:val="20"/>
            </w:rPr>
          </w:rPrChange>
        </w:rPr>
        <w:pPrChange w:id="147" w:author="Tom-2K19" w:date="2019-05-15T16:46:00Z">
          <w:pPr>
            <w:tabs>
              <w:tab w:val="left" w:pos="700"/>
            </w:tabs>
          </w:pPr>
        </w:pPrChange>
      </w:pPr>
      <w:del w:id="148"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9"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50" w:author="Tom-2K19" w:date="2019-05-15T16:46:00Z"/>
          <w:sz w:val="20"/>
          <w:szCs w:val="20"/>
          <w:lang w:eastAsia="zh-HK"/>
        </w:rPr>
      </w:pPr>
      <w:del w:id="151"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52"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3" w:author="Tom-2K19" w:date="2019-05-15T16:46:00Z"/>
          <w:sz w:val="20"/>
          <w:szCs w:val="20"/>
        </w:rPr>
      </w:pPr>
      <w:bookmarkStart w:id="154" w:name="page24"/>
      <w:bookmarkEnd w:id="154"/>
      <w:del w:id="155"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156" w:author="Tom-2K19" w:date="2019-05-15T16:46:00Z"/>
          <w:sz w:val="20"/>
          <w:szCs w:val="20"/>
        </w:rPr>
      </w:pPr>
    </w:p>
    <w:p w:rsidR="00AB3705" w:rsidRPr="00685350" w:rsidRDefault="00AB3705">
      <w:pPr>
        <w:pStyle w:val="2"/>
        <w:ind w:left="720" w:hanging="720"/>
        <w:rPr>
          <w:rPrChange w:id="157" w:author="Tom-2K19" w:date="2019-05-15T16:46:00Z">
            <w:rPr>
              <w:sz w:val="20"/>
            </w:rPr>
          </w:rPrChange>
        </w:rPr>
        <w:pPrChange w:id="158" w:author="Tom-2K19" w:date="2019-05-15T16:46:00Z">
          <w:pPr>
            <w:tabs>
              <w:tab w:val="left" w:pos="700"/>
            </w:tabs>
          </w:pPr>
        </w:pPrChange>
      </w:pPr>
      <w:del w:id="159" w:author="Tom-2K19" w:date="2019-05-15T16:46:00Z">
        <w:r w:rsidRPr="00F530E6">
          <w:rPr>
            <w:rFonts w:eastAsia="SimSun" w:cs="Calibri"/>
            <w:lang w:eastAsia="zh-CN"/>
          </w:rPr>
          <w:delText>6.3</w:delText>
        </w:r>
        <w:r>
          <w:rPr>
            <w:sz w:val="20"/>
            <w:szCs w:val="20"/>
            <w:lang w:eastAsia="zh-CN"/>
          </w:rPr>
          <w:tab/>
        </w:r>
      </w:del>
      <w:ins w:id="160"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61"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2" w:author="Tom-2K19" w:date="2019-05-15T16:46:00Z"/>
          <w:sz w:val="20"/>
          <w:szCs w:val="20"/>
          <w:lang w:eastAsia="zh-HK"/>
        </w:rPr>
      </w:pPr>
      <w:del w:id="163"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00" w:lineRule="exact"/>
        <w:rPr>
          <w:del w:id="191" w:author="Tom-2K19" w:date="2019-05-15T16:46:00Z"/>
          <w:sz w:val="20"/>
          <w:szCs w:val="20"/>
        </w:rPr>
      </w:pPr>
    </w:p>
    <w:p w:rsidR="00AB3705" w:rsidRDefault="00AB3705" w:rsidP="00AB3705">
      <w:pPr>
        <w:spacing w:line="290" w:lineRule="exact"/>
        <w:rPr>
          <w:del w:id="192" w:author="Tom-2K19" w:date="2019-05-15T16:46:00Z"/>
          <w:sz w:val="20"/>
          <w:szCs w:val="20"/>
        </w:rPr>
      </w:pPr>
    </w:p>
    <w:p w:rsidR="00AB3705" w:rsidRPr="00283E87" w:rsidRDefault="00AB3705">
      <w:pPr>
        <w:pStyle w:val="2"/>
        <w:ind w:left="720" w:hanging="720"/>
        <w:rPr>
          <w:rPrChange w:id="193" w:author="Tom-2K19" w:date="2019-05-15T16:46:00Z">
            <w:rPr>
              <w:sz w:val="20"/>
            </w:rPr>
          </w:rPrChange>
        </w:rPr>
        <w:pPrChange w:id="194" w:author="Tom-2K19" w:date="2019-05-15T16:46:00Z">
          <w:pPr>
            <w:tabs>
              <w:tab w:val="left" w:pos="700"/>
            </w:tabs>
          </w:pPr>
        </w:pPrChange>
      </w:pPr>
      <w:del w:id="195" w:author="Tom-2K19" w:date="2019-05-15T16:46:00Z">
        <w:r w:rsidRPr="00F530E6">
          <w:rPr>
            <w:rFonts w:eastAsia="SimSun" w:cs="Calibri"/>
            <w:lang w:eastAsia="zh-CN"/>
          </w:rPr>
          <w:delText>6.4</w:delText>
        </w:r>
        <w:r>
          <w:rPr>
            <w:sz w:val="20"/>
            <w:szCs w:val="20"/>
            <w:lang w:eastAsia="zh-CN"/>
          </w:rPr>
          <w:tab/>
        </w:r>
      </w:del>
      <w:r w:rsidRPr="007F652A">
        <w:t xml:space="preserve">Waiting </w:t>
      </w:r>
      <w:del w:id="196" w:author="Tom-2K19" w:date="2019-05-15T16:46:00Z">
        <w:r w:rsidRPr="00F530E6">
          <w:rPr>
            <w:rFonts w:eastAsia="SimSun" w:cs="Calibri"/>
            <w:lang w:eastAsia="zh-CN"/>
          </w:rPr>
          <w:delText>of</w:delText>
        </w:r>
      </w:del>
      <w:r>
        <w:t xml:space="preserve">for</w:t>
      </w:r>
      <w:r w:rsidRPr="007F652A">
        <w:t xml:space="preserve"> the processing</w:t>
      </w:r>
      <w:r w:rsidR="001F43F2">
        <w:br/>
      </w:r>
      <w:ins w:id="197"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8" w:author="Tom-2K19" w:date="2019-05-15T16:46:00Z"/>
          <w:sz w:val="20"/>
          <w:szCs w:val="20"/>
          <w:lang w:eastAsia="zh-HK"/>
        </w:rPr>
      </w:pPr>
      <w:del w:id="199"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2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1" w:author="Tom-2K19" w:date="2019-05-15T16:46:00Z"/>
          <w:sz w:val="20"/>
          <w:szCs w:val="20"/>
        </w:rPr>
      </w:pPr>
      <w:bookmarkStart w:id="202" w:name="page25"/>
      <w:bookmarkEnd w:id="202"/>
      <w:del w:id="203"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204" w:author="Tom-2K19" w:date="2019-05-15T16:46:00Z"/>
          <w:sz w:val="20"/>
          <w:szCs w:val="20"/>
        </w:rPr>
      </w:pPr>
    </w:p>
    <w:p w:rsidR="00AB3705" w:rsidRDefault="00AB3705" w:rsidP="00AB3705">
      <w:pPr>
        <w:pStyle w:val="2"/>
        <w:ind w:left="720" w:hanging="720"/>
        <w:rPr>
          <w:ins w:id="205" w:author="Tom-2K19" w:date="2019-05-15T16:46:00Z"/>
        </w:rPr>
      </w:pPr>
      <w:del w:id="206" w:author="Tom-2K19" w:date="2019-05-15T16:46:00Z">
        <w:r w:rsidRPr="00F530E6">
          <w:rPr>
            <w:rFonts w:eastAsia="SimSun" w:cs="Calibri"/>
            <w:lang w:eastAsia="zh-CN"/>
          </w:rPr>
          <w:delText>6.5</w:delText>
        </w:r>
        <w:r>
          <w:rPr>
            <w:sz w:val="20"/>
            <w:szCs w:val="20"/>
            <w:lang w:eastAsia="zh-CN"/>
          </w:rPr>
          <w:tab/>
        </w:r>
      </w:del>
      <w:ins w:id="207"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8" w:author="Tom-2K19" w:date="2019-05-15T16:46:00Z">
        <w:r w:rsidR="00AB3705" w:rsidRPr="00F530E6">
          <w:rPr>
            <w:rFonts w:eastAsia="SimSun" w:cs="Calibri"/>
            <w:lang w:eastAsia="zh-CN"/>
          </w:rPr>
          <w:delText>after process completed.</w:delText>
        </w:r>
      </w:del>
      <w:ins w:id="209" w:author="Tom-2K19" w:date="2019-05-15T16:46:00Z">
        <w:r w:rsidR="00AB3705">
          <w:t xml:space="preserve">to accept the default names:</w:t>
        </w:r>
      </w:ins>
      <w:r>
        <w:br/>
      </w:r>
      <w:ins w:id="210"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1"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2" w:author="Tom-2K19" w:date="2019-05-15T16:46:00Z"/>
        </w:rPr>
      </w:pPr>
      <w:r>
        <w:rPr>
          <w:rFonts w:hint="eastAsia"/>
        </w:rPr>
        <w:t xml:space="preserve">6</w:t>
      </w:r>
      <w:r>
        <w:t xml:space="preserve">.8</w:t>
      </w:r>
      <w:r>
        <w:tab/>
      </w: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200" w:lineRule="exact"/>
        <w:rPr>
          <w:del w:id="240" w:author="Tom-2K19" w:date="2019-05-15T16:46:00Z"/>
          <w:szCs w:val="32"/>
        </w:rPr>
      </w:pPr>
    </w:p>
    <w:p w:rsidR="00AB3705" w:rsidRPr="0021250E" w:rsidRDefault="00AB3705" w:rsidP="00AB3705">
      <w:pPr>
        <w:spacing w:line="312" w:lineRule="exact"/>
        <w:rPr>
          <w:del w:id="241" w:author="Tom-2K19" w:date="2019-05-15T16:46:00Z"/>
          <w:szCs w:val="32"/>
        </w:rPr>
      </w:pPr>
    </w:p>
    <w:p w:rsidR="00AB3705" w:rsidRPr="0021250E" w:rsidRDefault="00AB3705" w:rsidP="00AB3705">
      <w:pPr>
        <w:tabs>
          <w:tab w:val="left" w:pos="700"/>
        </w:tabs>
        <w:rPr>
          <w:del w:id="242" w:author="Tom-2K19" w:date="2019-05-15T16:46:00Z"/>
          <w:szCs w:val="32"/>
        </w:rPr>
      </w:pPr>
      <w:del w:id="243"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4" w:author="Tom-2K19" w:date="2019-05-15T16:46:00Z"/>
          <w:szCs w:val="32"/>
        </w:rPr>
      </w:pPr>
      <w:del w:id="245"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6"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7" w:author="Tom-2K19" w:date="2019-05-15T16:46:00Z"/>
          <w:szCs w:val="32"/>
        </w:rPr>
      </w:pPr>
      <w:bookmarkStart w:id="248" w:name="page26"/>
      <w:bookmarkEnd w:id="248"/>
      <w:del w:id="249"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Diko 安裝導覽 v1.0</w:delText>
        </w:r>
      </w:del>
    </w:p>
    <w:p w:rsidR="00AB3705" w:rsidRPr="0021250E" w:rsidRDefault="00AB3705" w:rsidP="00AB3705">
      <w:pPr>
        <w:spacing w:line="241" w:lineRule="exact"/>
        <w:rPr>
          <w:del w:id="250" w:author="Tom-2K19" w:date="2019-05-15T16:46:00Z"/>
          <w:szCs w:val="32"/>
        </w:rPr>
      </w:pPr>
    </w:p>
    <w:p w:rsidR="00AB3705" w:rsidRDefault="00AB3705">
      <w:pPr>
        <w:pStyle w:val="2"/>
        <w:ind w:left="720" w:hanging="720"/>
        <w:rPr>
          <w:rPrChange w:id="251" w:author="Tom-2K19" w:date="2019-05-15T16:46:00Z">
            <w:rPr>
              <w:sz w:val="20"/>
            </w:rPr>
          </w:rPrChange>
        </w:rPr>
        <w:pPrChange w:id="252" w:author="Tom-2K19" w:date="2019-05-15T16:46:00Z">
          <w:pPr>
            <w:tabs>
              <w:tab w:val="left" w:pos="700"/>
            </w:tabs>
          </w:pPr>
        </w:pPrChange>
      </w:pPr>
      <w:del w:id="253" w:author="Tom-2K19" w:date="2019-05-15T16:46:00Z">
        <w:r w:rsidRPr="0021250E">
          <w:delText>6.7</w:delText>
        </w:r>
        <w:r w:rsidRPr="0021250E">
          <w:tab/>
        </w:r>
      </w:del>
      <w:r w:rsidRPr="007F652A">
        <w:t xml:space="preserve">Select the “Collation” tab page</w:t>
      </w:r>
      <w:ins w:id="254"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5" w:author="Tom-2K19" w:date="2019-05-15T16:46:00Z"/>
          <w:lang w:eastAsia="zh-HK"/>
        </w:rPr>
      </w:pPr>
      <w:del w:id="256"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200" w:lineRule="exact"/>
        <w:rPr>
          <w:del w:id="284" w:author="Tom-2K19" w:date="2019-05-15T16:46:00Z"/>
          <w:sz w:val="20"/>
          <w:szCs w:val="20"/>
        </w:rPr>
      </w:pPr>
    </w:p>
    <w:p w:rsidR="00AB3705" w:rsidRDefault="00AB3705" w:rsidP="00AB3705">
      <w:pPr>
        <w:spacing w:line="395" w:lineRule="exact"/>
        <w:rPr>
          <w:del w:id="285" w:author="Tom-2K19" w:date="2019-05-15T16:46:00Z"/>
          <w:sz w:val="20"/>
          <w:szCs w:val="20"/>
        </w:rPr>
      </w:pPr>
    </w:p>
    <w:p w:rsidR="00AB3705" w:rsidRPr="007103B4" w:rsidRDefault="00AB3705">
      <w:pPr>
        <w:pStyle w:val="2"/>
        <w:ind w:left="720" w:hanging="720"/>
        <w:rPr>
          <w:rPrChange w:id="286" w:author="Tom-2K19" w:date="2019-05-15T16:46:00Z">
            <w:rPr>
              <w:sz w:val="20"/>
            </w:rPr>
          </w:rPrChange>
        </w:rPr>
        <w:pPrChange w:id="287" w:author="Tom-2K19" w:date="2019-05-15T16:46:00Z">
          <w:pPr>
            <w:tabs>
              <w:tab w:val="left" w:pos="700"/>
            </w:tabs>
          </w:pPr>
        </w:pPrChange>
      </w:pPr>
      <w:del w:id="288"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9"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90" w:author="Tom-2K19" w:date="2019-05-15T16:46:00Z"/>
          <w:lang w:eastAsia="zh-HK"/>
        </w:rPr>
      </w:pPr>
      <w:del w:id="291"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3" w:author="Tom-2K19" w:date="2019-05-15T16:46:00Z"/>
          <w:sz w:val="20"/>
          <w:szCs w:val="20"/>
        </w:rPr>
      </w:pPr>
      <w:bookmarkStart w:id="294" w:name="page27"/>
      <w:bookmarkEnd w:id="294"/>
      <w:del w:id="295"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296" w:author="Tom-2K19" w:date="2019-05-15T16:46:00Z"/>
          <w:sz w:val="20"/>
          <w:szCs w:val="20"/>
        </w:rPr>
      </w:pPr>
    </w:p>
    <w:p w:rsidR="00AB3705" w:rsidRDefault="00AB3705">
      <w:pPr>
        <w:pStyle w:val="2"/>
        <w:ind w:left="720" w:hanging="720"/>
        <w:rPr>
          <w:rPrChange w:id="297" w:author="Tom-2K19" w:date="2019-05-15T16:46:00Z">
            <w:rPr>
              <w:sz w:val="20"/>
            </w:rPr>
          </w:rPrChange>
        </w:rPr>
        <w:pPrChange w:id="298" w:author="Tom-2K19" w:date="2019-05-15T16:46:00Z">
          <w:pPr>
            <w:tabs>
              <w:tab w:val="left" w:pos="700"/>
            </w:tabs>
          </w:pPr>
        </w:pPrChange>
      </w:pPr>
      <w:del w:id="299"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300"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301" w:author="Tom-2K19" w:date="2019-05-15T16:46:00Z">
        <w:r w:rsidRPr="00F530E6">
          <w:rPr>
            <w:rFonts w:eastAsia="SimSun" w:cs="Calibri"/>
            <w:lang w:eastAsia="zh-CN"/>
          </w:rPr>
          <w:delText>‐</w:delText>
        </w:r>
      </w:del>
      <w:ins w:id="302" w:author="Tom-2K19" w:date="2019-05-15T16:46:00Z">
        <w:r>
          <w:t xml:space="preserve">-</w:t>
        </w:r>
      </w:ins>
      <w:r w:rsidRPr="007F652A">
        <w:t xml:space="preserve">sensitive” then click [OK]</w:t>
      </w:r>
      <w:ins w:id="303"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4" w:author="Tom-2K19" w:date="2019-05-15T16:46:00Z"/>
          <w:lang w:eastAsia="zh-HK"/>
        </w:rPr>
      </w:pPr>
      <w:del w:id="305"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200" w:lineRule="exact"/>
        <w:rPr>
          <w:del w:id="333" w:author="Tom-2K19" w:date="2019-05-15T16:46:00Z"/>
        </w:rPr>
      </w:pPr>
    </w:p>
    <w:p w:rsidR="00AB3705" w:rsidRPr="00F96ECC" w:rsidRDefault="00AB3705" w:rsidP="00AB3705">
      <w:pPr>
        <w:spacing w:line="318" w:lineRule="exact"/>
        <w:rPr>
          <w:del w:id="334" w:author="Tom-2K19" w:date="2019-05-15T16:46:00Z"/>
        </w:rPr>
      </w:pPr>
    </w:p>
    <w:p w:rsidR="00AB3705" w:rsidRDefault="00AB3705">
      <w:pPr>
        <w:pStyle w:val="2"/>
        <w:ind w:left="720" w:hanging="720"/>
        <w:rPr>
          <w:rPrChange w:id="335" w:author="Tom-2K19" w:date="2019-05-15T16:46:00Z">
            <w:rPr>
              <w:sz w:val="20"/>
            </w:rPr>
          </w:rPrChange>
        </w:rPr>
        <w:pPrChange w:id="336" w:author="Tom-2K19" w:date="2019-05-15T16:46:00Z">
          <w:pPr>
            <w:tabs>
              <w:tab w:val="left" w:pos="700"/>
            </w:tabs>
          </w:pPr>
        </w:pPrChange>
      </w:pPr>
      <w:del w:id="337"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8"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9" w:author="Tom-2K19" w:date="2019-05-15T16:46:00Z"/>
          <w:lang w:eastAsia="zh-HK"/>
        </w:rPr>
      </w:pPr>
      <w:del w:id="340"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41"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2" w:author="Tom-2K19" w:date="2019-05-15T16:46:00Z"/>
        </w:rPr>
      </w:pPr>
      <w:bookmarkStart w:id="343" w:name="page28"/>
      <w:bookmarkEnd w:id="343"/>
      <w:del w:id="344"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Diko 安裝導覽 v1.0</w:delText>
        </w:r>
      </w:del>
    </w:p>
    <w:p w:rsidR="00AB3705" w:rsidRPr="00F96ECC" w:rsidRDefault="00AB3705" w:rsidP="00AB3705">
      <w:pPr>
        <w:spacing w:line="241" w:lineRule="exact"/>
        <w:rPr>
          <w:del w:id="345" w:author="Tom-2K19" w:date="2019-05-15T16:46:00Z"/>
        </w:rPr>
      </w:pPr>
    </w:p>
    <w:p w:rsidR="00AB3705" w:rsidRPr="00F96ECC" w:rsidRDefault="00AB3705" w:rsidP="00AB3705">
      <w:pPr>
        <w:tabs>
          <w:tab w:val="left" w:pos="700"/>
        </w:tabs>
        <w:spacing w:line="275" w:lineRule="auto"/>
        <w:ind w:left="720" w:hanging="719"/>
        <w:rPr>
          <w:del w:id="346" w:author="Tom-2K19" w:date="2019-05-15T16:46:00Z"/>
        </w:rPr>
      </w:pPr>
      <w:del w:id="347"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8" w:author="Tom-2K19" w:date="2019-05-15T16:46:00Z"/>
        </w:rPr>
      </w:pPr>
    </w:p>
    <w:p w:rsidR="00AB3705" w:rsidRPr="005E7B7D" w:rsidRDefault="00AB3705">
      <w:pPr>
        <w:pStyle w:val="2"/>
        <w:ind w:left="720" w:hanging="720"/>
        <w:rPr>
          <w:rPrChange w:id="349" w:author="Tom-2K19" w:date="2019-05-15T16:46:00Z">
            <w:rPr>
              <w:sz w:val="20"/>
            </w:rPr>
          </w:rPrChange>
        </w:rPr>
        <w:pPrChange w:id="350"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51"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2" w:author="Tom-2K19" w:date="2019-05-15T16:46:00Z"/>
          <w:lang w:eastAsia="zh-HK"/>
        </w:rPr>
      </w:pPr>
      <w:del w:id="353"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4"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5" w:author="Tom-2K19" w:date="2019-05-15T16:46:00Z"/>
        </w:rPr>
      </w:pPr>
      <w:bookmarkStart w:id="356" w:name="page29"/>
      <w:bookmarkEnd w:id="356"/>
      <w:del w:id="357"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Diko 安裝導覽 v1.0</w:delText>
        </w:r>
      </w:del>
    </w:p>
    <w:p w:rsidR="00AB3705" w:rsidRPr="00F96ECC" w:rsidRDefault="00AB3705" w:rsidP="00AB3705">
      <w:pPr>
        <w:spacing w:line="241" w:lineRule="exact"/>
        <w:rPr>
          <w:del w:id="358" w:author="Tom-2K19" w:date="2019-05-15T16:46:00Z"/>
        </w:rPr>
      </w:pPr>
    </w:p>
    <w:p w:rsidR="00AB3705" w:rsidRPr="00283E87" w:rsidRDefault="00AB3705">
      <w:pPr>
        <w:pStyle w:val="2"/>
        <w:ind w:left="720" w:hanging="720"/>
        <w:rPr>
          <w:rPrChange w:id="359" w:author="Tom-2K19" w:date="2019-05-15T16:46:00Z">
            <w:rPr>
              <w:sz w:val="20"/>
            </w:rPr>
          </w:rPrChange>
        </w:rPr>
        <w:pPrChange w:id="360" w:author="Tom-2K19" w:date="2019-05-15T16:46:00Z">
          <w:pPr>
            <w:tabs>
              <w:tab w:val="left" w:pos="700"/>
            </w:tabs>
          </w:pPr>
        </w:pPrChange>
      </w:pPr>
      <w:del w:id="361"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62" w:author="Tom-2K19" w:date="2019-05-15T16:46:00Z">
        <w:r w:rsidRPr="00F96ECC">
          <w:rPr>
            <w:szCs w:val="22"/>
          </w:rPr>
          <w:br/>
        </w:r>
      </w:ins>
      <w:r w:rsidR="00F96ECC">
        <w:br/>
      </w:r>
      <w:ins w:id="363"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4" w:author="Tom-2K19" w:date="2019-05-15T16:46:00Z"/>
          <w:lang w:eastAsia="zh-HK"/>
        </w:rPr>
      </w:pPr>
      <w:del w:id="365"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00" w:lineRule="exact"/>
        <w:rPr>
          <w:del w:id="393" w:author="Tom-2K19" w:date="2019-05-15T16:46:00Z"/>
        </w:rPr>
      </w:pPr>
    </w:p>
    <w:p w:rsidR="00AB3705" w:rsidRPr="00F96ECC" w:rsidRDefault="00AB3705" w:rsidP="00AB3705">
      <w:pPr>
        <w:spacing w:line="290" w:lineRule="exact"/>
        <w:rPr>
          <w:del w:id="394" w:author="Tom-2K19" w:date="2019-05-15T16:46:00Z"/>
        </w:rPr>
      </w:pPr>
    </w:p>
    <w:p w:rsidR="00AB3705" w:rsidRPr="00283E87" w:rsidRDefault="00AB3705">
      <w:pPr>
        <w:pStyle w:val="2"/>
        <w:ind w:left="720" w:hanging="720"/>
        <w:rPr>
          <w:rPrChange w:id="395" w:author="Tom-2K19" w:date="2019-05-15T16:46:00Z">
            <w:rPr>
              <w:sz w:val="20"/>
            </w:rPr>
          </w:rPrChange>
        </w:rPr>
        <w:pPrChange w:id="396" w:author="Tom-2K19" w:date="2019-05-15T16:46:00Z">
          <w:pPr>
            <w:tabs>
              <w:tab w:val="left" w:pos="700"/>
            </w:tabs>
          </w:pPr>
        </w:pPrChange>
      </w:pPr>
      <w:del w:id="397"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8"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9" w:author="Tom-2K19" w:date="2019-05-15T16:46:00Z"/>
          <w:sz w:val="20"/>
          <w:szCs w:val="20"/>
        </w:rPr>
      </w:pPr>
      <w:del w:id="400"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2" w:author="Tom-2K19" w:date="2019-05-15T16:46:00Z"/>
          <w:sz w:val="20"/>
          <w:szCs w:val="20"/>
        </w:rPr>
      </w:pPr>
      <w:bookmarkStart w:id="403" w:name="page30"/>
      <w:bookmarkEnd w:id="403"/>
      <w:del w:id="404"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405" w:author="Tom-2K19" w:date="2019-05-15T16:46:00Z"/>
          <w:sz w:val="20"/>
          <w:szCs w:val="20"/>
        </w:rPr>
      </w:pPr>
    </w:p>
    <w:p w:rsidR="00AB3705" w:rsidRDefault="00AB3705">
      <w:pPr>
        <w:pStyle w:val="2"/>
        <w:ind w:left="720" w:hanging="720"/>
        <w:rPr>
          <w:rPrChange w:id="406" w:author="Tom-2K19" w:date="2019-05-15T16:46:00Z">
            <w:rPr>
              <w:sz w:val="20"/>
            </w:rPr>
          </w:rPrChange>
        </w:rPr>
        <w:pPrChange w:id="407" w:author="Tom-2K19" w:date="2019-05-15T16:46:00Z">
          <w:pPr>
            <w:tabs>
              <w:tab w:val="left" w:pos="700"/>
            </w:tabs>
          </w:pPr>
        </w:pPrChange>
      </w:pPr>
      <w:del w:id="408"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9"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10" w:author="Tom-2K19" w:date="2019-05-15T16:46:00Z"/>
          <w:sz w:val="20"/>
          <w:szCs w:val="20"/>
        </w:rPr>
      </w:pPr>
      <w:del w:id="411"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00" w:lineRule="exact"/>
        <w:rPr>
          <w:del w:id="439" w:author="Tom-2K19" w:date="2019-05-15T16:46:00Z"/>
          <w:sz w:val="20"/>
          <w:szCs w:val="20"/>
        </w:rPr>
      </w:pPr>
    </w:p>
    <w:p w:rsidR="00AB3705" w:rsidRDefault="00AB3705" w:rsidP="00AB3705">
      <w:pPr>
        <w:spacing w:line="277" w:lineRule="exact"/>
        <w:rPr>
          <w:del w:id="440" w:author="Tom-2K19" w:date="2019-05-15T16:46:00Z"/>
          <w:sz w:val="20"/>
          <w:szCs w:val="20"/>
        </w:rPr>
      </w:pPr>
    </w:p>
    <w:p w:rsidR="00AB3705" w:rsidRPr="00283E87" w:rsidRDefault="00AB3705">
      <w:pPr>
        <w:pStyle w:val="2"/>
        <w:ind w:left="720" w:hanging="720"/>
        <w:rPr>
          <w:rPrChange w:id="441" w:author="Tom-2K19" w:date="2019-05-15T16:46:00Z">
            <w:rPr>
              <w:sz w:val="20"/>
            </w:rPr>
          </w:rPrChange>
        </w:rPr>
        <w:pPrChange w:id="442" w:author="Tom-2K19" w:date="2019-05-15T16:46:00Z">
          <w:pPr>
            <w:tabs>
              <w:tab w:val="left" w:pos="700"/>
            </w:tabs>
          </w:pPr>
        </w:pPrChange>
      </w:pPr>
      <w:del w:id="443"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4"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5" w:author="Tom-2K19" w:date="2019-05-15T16:46:00Z"/>
          <w:sz w:val="20"/>
          <w:szCs w:val="20"/>
        </w:rPr>
      </w:pPr>
      <w:del w:id="446"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8" w:author="Tom-2K19" w:date="2019-05-15T16:46:00Z"/>
          <w:sz w:val="20"/>
          <w:szCs w:val="20"/>
        </w:rPr>
      </w:pPr>
      <w:bookmarkStart w:id="449" w:name="page31"/>
      <w:bookmarkEnd w:id="449"/>
      <w:del w:id="450"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451" w:author="Tom-2K19" w:date="2019-05-15T16:46:00Z"/>
          <w:sz w:val="20"/>
          <w:szCs w:val="20"/>
        </w:rPr>
      </w:pPr>
    </w:p>
    <w:p w:rsidR="00AB3705" w:rsidRPr="00283E87" w:rsidRDefault="00AB3705">
      <w:pPr>
        <w:pStyle w:val="2"/>
        <w:ind w:left="720" w:hanging="720"/>
        <w:rPr>
          <w:rPrChange w:id="452" w:author="Tom-2K19" w:date="2019-05-15T16:46:00Z">
            <w:rPr>
              <w:sz w:val="20"/>
            </w:rPr>
          </w:rPrChange>
        </w:rPr>
        <w:pPrChange w:id="453" w:author="Tom-2K19" w:date="2019-05-15T16:46:00Z">
          <w:pPr>
            <w:tabs>
              <w:tab w:val="left" w:pos="700"/>
            </w:tabs>
          </w:pPr>
        </w:pPrChange>
      </w:pPr>
      <w:del w:id="454"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5" w:author="Tom-2K19" w:date="2019-05-15T16:46:00Z">
        <w:r w:rsidRPr="00F530E6">
          <w:rPr>
            <w:rFonts w:eastAsia="SimSun" w:cs="Calibri"/>
            <w:lang w:eastAsia="zh-CN"/>
          </w:rPr>
          <w:delText>the</w:delText>
        </w:r>
      </w:del>
      <w:ins w:id="456" w:author="Tom-2K19" w:date="2019-05-15T16:46:00Z">
        <w:r>
          <w:rPr>
            <w:lang w:eastAsia="zh-HK"/>
          </w:rPr>
          <w:t xml:space="preserve">this</w:t>
        </w:r>
      </w:ins>
      <w:r w:rsidRPr="007F652A">
        <w:t xml:space="preserve"> “SQL Server Installation Center” screen</w:t>
      </w:r>
      <w:r w:rsidR="00F96ECC">
        <w:br/>
      </w:r>
      <w:ins w:id="457"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8" w:author="Tom-2K19" w:date="2019-05-15T16:46:00Z"/>
          <w:sz w:val="20"/>
          <w:szCs w:val="20"/>
        </w:rPr>
      </w:pPr>
      <w:del w:id="459"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00" w:lineRule="exact"/>
        <w:rPr>
          <w:del w:id="487" w:author="Tom-2K19" w:date="2019-05-15T16:46:00Z"/>
          <w:sz w:val="20"/>
          <w:szCs w:val="20"/>
        </w:rPr>
      </w:pPr>
    </w:p>
    <w:p w:rsidR="00AB3705" w:rsidRDefault="00AB3705" w:rsidP="00AB3705">
      <w:pPr>
        <w:spacing w:line="275" w:lineRule="exact"/>
        <w:rPr>
          <w:del w:id="488"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9" w:author="Tom-2K19" w:date="2019-05-15T16:46:00Z"/>
          <w:sz w:val="20"/>
          <w:szCs w:val="20"/>
        </w:rPr>
      </w:pPr>
      <w:r>
        <w:rPr>
          <w:rFonts w:eastAsia="SimSun"/>
          <w:lang w:eastAsia="zh-CN"/>
        </w:rPr>
        <w:t xml:space="preserve">After installing the DOS </w:t>
      </w:r>
      <w:del w:id="490"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1" w:author="Tom-2K19" w:date="2019-05-15T16:46:00Z"/>
          <w:sz w:val="20"/>
          <w:szCs w:val="20"/>
        </w:rPr>
      </w:pPr>
      <w:del w:id="492"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4" w:author="Tom-2K19" w:date="2019-05-15T16:46:00Z"/>
          <w:sz w:val="20"/>
          <w:szCs w:val="20"/>
        </w:rPr>
      </w:pPr>
      <w:bookmarkStart w:id="495" w:name="page32"/>
      <w:bookmarkEnd w:id="495"/>
      <w:del w:id="496"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0" w:lineRule="exact"/>
        <w:rPr>
          <w:del w:id="497" w:author="Tom-2K19" w:date="2019-05-15T16:46:00Z"/>
          <w:sz w:val="20"/>
          <w:szCs w:val="20"/>
        </w:rPr>
      </w:pPr>
    </w:p>
    <w:p w:rsidR="00AB3705" w:rsidRPr="00283E87" w:rsidRDefault="00AB3705" w:rsidP="00AB3705">
      <w:pPr>
        <w:pStyle w:val="2"/>
        <w:ind w:left="720" w:hanging="720"/>
        <w:rPr>
          <w:ins w:id="498" w:author="Tom-2K19" w:date="2019-05-15T16:46:00Z"/>
        </w:rPr>
      </w:pPr>
      <w:del w:id="499"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500"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1" w:author="Tom-2K19" w:date="2019-05-15T16:46:00Z"/>
        </w:rPr>
      </w:pPr>
      <w:ins w:id="502"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3" w:author="Tom-2K19" w:date="2019-05-15T16:46:00Z">
            <w:rPr>
              <w:sz w:val="20"/>
            </w:rPr>
          </w:rPrChange>
        </w:rPr>
        <w:pPrChange w:id="504" w:author="Tom-2K19" w:date="2019-05-15T16:46:00Z">
          <w:pPr>
            <w:tabs>
              <w:tab w:val="left" w:pos="700"/>
            </w:tabs>
          </w:pPr>
        </w:pPrChange>
      </w:pPr>
      <w:r>
        <w:rPr>
          <w:lang w:eastAsia="zh-HK"/>
        </w:rPr>
        <w:t xml:space="preserve">6.19</w:t>
      </w:r>
      <w:r>
        <w:rPr>
          <w:lang w:eastAsia="zh-HK"/>
        </w:rPr>
        <w:tab/>
        <w:t xml:space="preserve">R</w:t>
      </w:r>
      <w:ins w:id="505" w:author="Tom-2K19" w:date="2019-05-15T16:46:00Z">
        <w:r w:rsidR="00AB3705">
          <w:rPr>
            <w:lang w:eastAsia="zh-HK"/>
          </w:rPr>
          <w:t xml:space="preserve">ight </w:t>
        </w:r>
      </w:ins>
      <w:r w:rsidR="00AB3705" w:rsidRPr="007F652A">
        <w:t xml:space="preserve">Click</w:t>
      </w:r>
      <w:ins w:id="506" w:author="Tom-2K19" w:date="2019-05-15T16:46:00Z">
        <w:r w:rsidR="00AB3705">
          <w:rPr>
            <w:lang w:eastAsia="zh-HK"/>
          </w:rPr>
          <w:t xml:space="preserve"> at the icon. Choose</w:t>
        </w:r>
      </w:ins>
      <w:r w:rsidR="00AB3705" w:rsidRPr="007F652A">
        <w:t xml:space="preserve"> “Run as administrator” to start</w:t>
      </w:r>
      <w:r>
        <w:br/>
      </w:r>
      <w:ins w:id="507"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8" w:author="Tom-2K19" w:date="2019-05-15T16:46:00Z"/>
          <w:sz w:val="20"/>
          <w:szCs w:val="20"/>
        </w:rPr>
      </w:pPr>
      <w:del w:id="509"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00" w:lineRule="exact"/>
        <w:rPr>
          <w:del w:id="536" w:author="Tom-2K19" w:date="2019-05-15T16:46:00Z"/>
          <w:sz w:val="20"/>
          <w:szCs w:val="20"/>
        </w:rPr>
      </w:pPr>
    </w:p>
    <w:p w:rsidR="00AB3705" w:rsidRDefault="00AB3705" w:rsidP="00AB3705">
      <w:pPr>
        <w:spacing w:line="295" w:lineRule="exact"/>
        <w:rPr>
          <w:del w:id="537" w:author="Tom-2K19" w:date="2019-05-15T16:46:00Z"/>
          <w:sz w:val="20"/>
          <w:szCs w:val="20"/>
        </w:rPr>
      </w:pPr>
    </w:p>
    <w:p w:rsidR="00AB3705" w:rsidRPr="00283E87" w:rsidRDefault="00AB3705">
      <w:pPr>
        <w:pStyle w:val="2"/>
        <w:ind w:left="720" w:hanging="720"/>
        <w:rPr>
          <w:rPrChange w:id="538" w:author="Tom-2K19" w:date="2019-05-15T16:46:00Z">
            <w:rPr>
              <w:sz w:val="20"/>
            </w:rPr>
          </w:rPrChange>
        </w:rPr>
        <w:pPrChange w:id="539" w:author="Tom-2K19" w:date="2019-05-15T16:46:00Z">
          <w:pPr>
            <w:tabs>
              <w:tab w:val="left" w:pos="700"/>
            </w:tabs>
          </w:pPr>
        </w:pPrChange>
      </w:pPr>
      <w:del w:id="540"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41"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2" w:author="Tom-2K19" w:date="2019-05-15T16:46:00Z"/>
          <w:sz w:val="20"/>
          <w:szCs w:val="20"/>
        </w:rPr>
      </w:pPr>
      <w:del w:id="543"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5" w:author="Tom-2K19" w:date="2019-05-15T16:46:00Z"/>
          <w:sz w:val="20"/>
          <w:szCs w:val="20"/>
        </w:rPr>
      </w:pPr>
      <w:bookmarkStart w:id="546" w:name="page33"/>
      <w:bookmarkEnd w:id="546"/>
      <w:del w:id="547"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548" w:author="Tom-2K19" w:date="2019-05-15T16:46:00Z"/>
          <w:sz w:val="20"/>
          <w:szCs w:val="20"/>
        </w:rPr>
      </w:pPr>
    </w:p>
    <w:p w:rsidR="00AB3705" w:rsidRPr="00283E87" w:rsidRDefault="00AB3705">
      <w:pPr>
        <w:pStyle w:val="2"/>
        <w:ind w:left="720" w:hanging="720"/>
        <w:rPr>
          <w:rPrChange w:id="549" w:author="Tom-2K19" w:date="2019-05-15T16:46:00Z">
            <w:rPr>
              <w:sz w:val="20"/>
            </w:rPr>
          </w:rPrChange>
        </w:rPr>
        <w:pPrChange w:id="550" w:author="Tom-2K19" w:date="2019-05-15T16:46:00Z">
          <w:pPr>
            <w:tabs>
              <w:tab w:val="left" w:pos="700"/>
            </w:tabs>
          </w:pPr>
        </w:pPrChange>
      </w:pPr>
      <w:del w:id="551" w:author="Tom-2K19" w:date="2019-05-15T16:46:00Z">
        <w:r w:rsidRPr="00F530E6">
          <w:rPr>
            <w:rFonts w:eastAsia="SimSun" w:cs="Calibri"/>
            <w:lang w:eastAsia="zh-CN"/>
          </w:rPr>
          <w:delText>6.20</w:delText>
        </w:r>
        <w:r w:rsidRPr="00F530E6">
          <w:rPr>
            <w:rFonts w:cs="Calibri"/>
            <w:lang w:eastAsia="zh-CN"/>
          </w:rPr>
          <w:tab/>
        </w:r>
      </w:del>
      <w:ins w:id="552"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3"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4" w:author="Tom-2K19" w:date="2019-05-15T16:46:00Z"/>
          <w:sz w:val="20"/>
          <w:szCs w:val="20"/>
        </w:rPr>
      </w:pPr>
      <w:del w:id="555"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200" w:lineRule="exact"/>
        <w:rPr>
          <w:del w:id="579" w:author="Tom-2K19" w:date="2019-05-15T16:46:00Z"/>
          <w:sz w:val="20"/>
          <w:szCs w:val="20"/>
        </w:rPr>
      </w:pPr>
    </w:p>
    <w:p w:rsidR="00AB3705" w:rsidRDefault="00AB3705" w:rsidP="00AB3705">
      <w:pPr>
        <w:spacing w:line="369" w:lineRule="exact"/>
        <w:rPr>
          <w:del w:id="580" w:author="Tom-2K19" w:date="2019-05-15T16:46:00Z"/>
          <w:sz w:val="20"/>
          <w:szCs w:val="20"/>
        </w:rPr>
      </w:pPr>
    </w:p>
    <w:p w:rsidR="00AB3705" w:rsidRPr="00283E87" w:rsidRDefault="00AB3705" w:rsidP="00AB3705">
      <w:pPr>
        <w:ind w:left="720" w:hanging="720"/>
        <w:rPr>
          <w:ins w:id="581" w:author="Tom-2K19" w:date="2019-05-15T16:46:00Z"/>
        </w:rPr>
      </w:pPr>
      <w:del w:id="582"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3" w:author="Tom-2K19" w:date="2019-05-15T16:46:00Z">
            <w:rPr>
              <w:sz w:val="20"/>
            </w:rPr>
          </w:rPrChange>
        </w:rPr>
        <w:pPrChange w:id="584" w:author="Tom-2K19" w:date="2019-05-15T16:46:00Z">
          <w:pPr>
            <w:tabs>
              <w:tab w:val="left" w:pos="700"/>
            </w:tabs>
          </w:pPr>
        </w:pPrChange>
      </w:pPr>
      <w:ins w:id="585"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6"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7" w:author="Tom-2K19" w:date="2019-05-15T16:46:00Z"/>
          <w:sz w:val="20"/>
          <w:szCs w:val="20"/>
        </w:rPr>
      </w:pPr>
      <w:del w:id="588"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90" w:author="Tom-2K19" w:date="2019-05-15T16:46:00Z"/>
          <w:sz w:val="20"/>
          <w:szCs w:val="20"/>
        </w:rPr>
      </w:pPr>
      <w:bookmarkStart w:id="591" w:name="page34"/>
      <w:bookmarkEnd w:id="591"/>
      <w:del w:id="592"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0" w:lineRule="exact"/>
        <w:rPr>
          <w:del w:id="593" w:author="Tom-2K19" w:date="2019-05-15T16:46:00Z"/>
          <w:sz w:val="20"/>
          <w:szCs w:val="20"/>
        </w:rPr>
      </w:pPr>
    </w:p>
    <w:p w:rsidR="00AB3705" w:rsidRPr="00283E87" w:rsidRDefault="00AB3705" w:rsidP="00AB3705">
      <w:pPr>
        <w:ind w:left="720" w:hanging="720"/>
        <w:rPr>
          <w:ins w:id="594" w:author="Tom-2K19" w:date="2019-05-15T16:46:00Z"/>
        </w:rPr>
      </w:pPr>
      <w:del w:id="595"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6" w:author="Tom-2K19" w:date="2019-05-15T16:46:00Z">
            <w:rPr>
              <w:sz w:val="20"/>
            </w:rPr>
          </w:rPrChange>
        </w:rPr>
        <w:pPrChange w:id="597" w:author="Tom-2K19" w:date="2019-05-15T16:46:00Z">
          <w:pPr>
            <w:tabs>
              <w:tab w:val="left" w:pos="700"/>
            </w:tabs>
          </w:pPr>
        </w:pPrChange>
      </w:pPr>
      <w:ins w:id="598"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9"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600" w:author="Tom-2K19" w:date="2019-05-15T16:46:00Z"/>
          <w:sz w:val="20"/>
          <w:szCs w:val="20"/>
        </w:rPr>
      </w:pPr>
      <w:del w:id="601"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200" w:lineRule="exact"/>
        <w:rPr>
          <w:del w:id="631" w:author="Tom-2K19" w:date="2019-05-15T16:46:00Z"/>
          <w:sz w:val="20"/>
          <w:szCs w:val="20"/>
        </w:rPr>
      </w:pPr>
    </w:p>
    <w:p w:rsidR="00AB3705" w:rsidRDefault="00AB3705" w:rsidP="00AB3705">
      <w:pPr>
        <w:spacing w:line="399" w:lineRule="exact"/>
        <w:rPr>
          <w:del w:id="632" w:author="Tom-2K19" w:date="2019-05-15T16:46:00Z"/>
          <w:sz w:val="20"/>
          <w:szCs w:val="20"/>
        </w:rPr>
      </w:pPr>
    </w:p>
    <w:p w:rsidR="00AB3705" w:rsidRDefault="00AB3705">
      <w:pPr>
        <w:pStyle w:val="2"/>
        <w:ind w:left="720" w:hanging="720"/>
        <w:rPr>
          <w:rPrChange w:id="633" w:author="Tom-2K19" w:date="2019-05-15T16:46:00Z">
            <w:rPr>
              <w:sz w:val="20"/>
            </w:rPr>
          </w:rPrChange>
        </w:rPr>
        <w:pPrChange w:id="634" w:author="Tom-2K19" w:date="2019-05-15T16:46:00Z">
          <w:pPr>
            <w:tabs>
              <w:tab w:val="left" w:pos="700"/>
            </w:tabs>
          </w:pPr>
        </w:pPrChange>
      </w:pPr>
      <w:del w:id="635" w:author="Tom-2K19" w:date="2019-05-15T16:46:00Z">
        <w:r w:rsidRPr="00F530E6">
          <w:rPr>
            <w:rFonts w:eastAsia="SimSun" w:cs="Calibri"/>
            <w:lang w:eastAsia="zh-CN"/>
          </w:rPr>
          <w:delText>6.23</w:delText>
        </w:r>
        <w:r>
          <w:rPr>
            <w:sz w:val="20"/>
            <w:szCs w:val="20"/>
            <w:lang w:eastAsia="zh-CN"/>
          </w:rPr>
          <w:tab/>
        </w:r>
      </w:del>
      <w:ins w:id="636"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7" w:author="Tom-2K19" w:date="2019-05-15T16:46:00Z">
            <w:rPr>
              <w:rFonts w:cs="Calibri"/>
              <w:bCs/>
              <w:sz w:val="21"/>
            </w:rPr>
          </w:rPrChange>
        </w:rPr>
        <w:t xml:space="preserve">lick OK</w:t>
      </w:r>
      <w:r>
        <w:br/>
      </w:r>
      <w:ins w:id="638"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9" w:author="Tom-2K19" w:date="2019-05-15T16:46:00Z"/>
          <w:sz w:val="20"/>
          <w:szCs w:val="20"/>
        </w:rPr>
      </w:pPr>
      <w:del w:id="640"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2" w:author="Tom-2K19" w:date="2019-05-15T16:46:00Z"/>
          <w:sz w:val="20"/>
          <w:szCs w:val="20"/>
        </w:rPr>
      </w:pPr>
      <w:bookmarkStart w:id="643" w:name="page35"/>
      <w:bookmarkEnd w:id="643"/>
      <w:del w:id="644"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Diko 安裝導覽 v1.0</w:delText>
        </w:r>
      </w:del>
    </w:p>
    <w:p w:rsidR="00AB3705" w:rsidRDefault="00AB3705" w:rsidP="00AB3705">
      <w:pPr>
        <w:spacing w:line="241" w:lineRule="exact"/>
        <w:rPr>
          <w:del w:id="645" w:author="Tom-2K19" w:date="2019-05-15T16:46:00Z"/>
          <w:sz w:val="20"/>
          <w:szCs w:val="20"/>
        </w:rPr>
      </w:pPr>
    </w:p>
    <w:p w:rsidR="00AB3705" w:rsidRPr="00010FA9" w:rsidRDefault="00AB3705">
      <w:pPr>
        <w:pStyle w:val="2"/>
        <w:ind w:left="720" w:hanging="720"/>
        <w:rPr>
          <w:rPrChange w:id="646" w:author="Tom-2K19" w:date="2019-05-15T16:46:00Z">
            <w:rPr>
              <w:sz w:val="20"/>
            </w:rPr>
          </w:rPrChange>
        </w:rPr>
        <w:pPrChange w:id="647" w:author="Tom-2K19" w:date="2019-05-15T16:46:00Z">
          <w:pPr>
            <w:tabs>
              <w:tab w:val="left" w:pos="700"/>
            </w:tabs>
          </w:pPr>
        </w:pPrChange>
      </w:pPr>
      <w:del w:id="648" w:author="Tom-2K19" w:date="2019-05-15T16:46:00Z">
        <w:r w:rsidRPr="00F530E6">
          <w:rPr>
            <w:rFonts w:eastAsia="SimSun" w:cs="Calibri"/>
            <w:lang w:eastAsia="zh-CN"/>
          </w:rPr>
          <w:delText>6.24</w:delText>
        </w:r>
        <w:r w:rsidRPr="00F530E6">
          <w:rPr>
            <w:rFonts w:cs="Calibri"/>
            <w:lang w:eastAsia="zh-CN"/>
          </w:rPr>
          <w:tab/>
        </w:r>
      </w:del>
      <w:ins w:id="649"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50" w:author="Tom-2K19" w:date="2019-05-15T16:46:00Z">
        <w:r w:rsidRPr="00F530E6">
          <w:rPr>
            <w:rFonts w:eastAsia="SimSun" w:cs="Calibri"/>
            <w:lang w:eastAsia="zh-CN"/>
          </w:rPr>
          <w:delText>will be</w:delText>
        </w:r>
      </w:del>
      <w:ins w:id="651" w:author="Tom-2K19" w:date="2019-05-15T16:46:00Z">
        <w:r>
          <w:rPr>
            <w:lang w:eastAsia="zh-HK"/>
          </w:rPr>
          <w:t xml:space="preserve">was</w:t>
        </w:r>
      </w:ins>
      <w:r w:rsidRPr="007F652A">
        <w:t xml:space="preserve"> added.</w:t>
      </w:r>
      <w:r>
        <w:br/>
      </w:r>
      <w:ins w:id="652"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為DIKO產生軟體的認證</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3" w:name="page37"/>
      <w:bookmarkEnd w:id="653"/>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4" w:name="page38"/>
      <w:bookmarkEnd w:id="654"/>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設定</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按一下「進階...」然後「現在尋找」</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5" w:name="_Hlk8317537"/>
      <w:bookmarkEnd w:id="655"/>
    </w:p>
    <w:p w:rsidR="00D95DD7" w:rsidRDefault="00F96ECC">
      <w:pPr>
        <w:rPr>
          <w:rFonts w:ascii="Calibri" w:eastAsia="Calibri" w:hAnsi="Calibri" w:cs="Calibri"/>
        </w:rPr>
      </w:pPr>
      <w:bookmarkStart w:id="656" w:name="page39"/>
      <w:bookmarkEnd w:id="656"/>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在IIS中新增Web application</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7" w:name="page40"/>
      <w:bookmarkEnd w:id="657"/>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8" w:name="page41"/>
      <w:bookmarkEnd w:id="658"/>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9" w:name="page42"/>
      <w:bookmarkEnd w:id="659"/>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10設定並初始化</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系統</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60" w:name="page43"/>
      <w:bookmarkEnd w:id="660"/>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1" w:name="page44"/>
      <w:bookmarkEnd w:id="661"/>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2" w:name="page45"/>
      <w:bookmarkEnd w:id="662"/>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3" w:name="page46"/>
      <w:bookmarkEnd w:id="663"/>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4" w:name="page47"/>
      <w:bookmarkEnd w:id="664"/>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5" w:name="page49"/>
      <w:bookmarkEnd w:id="665"/>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6" w:name="page50"/>
      <w:bookmarkEnd w:id="666"/>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7" w:name="page51"/>
      <w:bookmarkEnd w:id="667"/>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8" w:name="page52"/>
      <w:bookmarkEnd w:id="668"/>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Rendition manager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9" w:name="page53"/>
      <w:bookmarkEnd w:id="669"/>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70" w:name="page54"/>
      <w:bookmarkEnd w:id="670"/>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1" w:name="page55"/>
      <w:bookmarkEnd w:id="671"/>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2" w:name="page56"/>
      <w:bookmarkEnd w:id="672"/>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3" w:name="page57"/>
      <w:bookmarkEnd w:id="673"/>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Email Capturing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瀏覽並登入DIKO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打開網頁瀏覽器（例如：Google Chrome），輸入網址“http://127.0.0.1/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以預設ID帳號admin來登入，預設密碼為 12345。最後，</w:t>
      </w:r>
      <w:ins w:id="693" w:author="Tom-v3" w:date="2019-05-15T14:43:00Z">
        <w:r>
          <w:rPr>
            <w:rFonts w:ascii="Calibri" w:eastAsia="SimSun" w:hAnsi="Calibri" w:cs="Calibri"/>
            <w:lang w:eastAsia="zh-CN"/>
          </w:rPr>
          <w:t xml:space="preserve">點擊</w:t>
        </w:r>
      </w:ins>
      <w:del w:id="694" w:author="Tom-v3" w:date="2019-05-15T14:43:00Z">
        <w:r>
          <w:rPr>
            <w:rFonts w:ascii="Calibri" w:eastAsia="SimSun" w:hAnsi="Calibri" w:cs="Calibri"/>
            <w:lang w:eastAsia="zh-CN"/>
          </w:rPr>
          <w:delText>點擊</w:delText>
        </w:r>
      </w:del>
      <w:r>
        <w:rPr>
          <w:rFonts w:ascii="Calibri" w:eastAsia="SimSun" w:hAnsi="Calibri" w:cs="Calibri"/>
          <w:lang w:eastAsia="zh-CN"/>
        </w:rPr>
        <w:t xml:space="preserve"> [Login]或按下Enter鍵。</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77A" w:rsidRDefault="000C577A" w:rsidP="00CA15F4">
      <w:r>
        <w:separator/>
      </w:r>
    </w:p>
  </w:endnote>
  <w:endnote w:type="continuationSeparator" w:id="0">
    <w:p w:rsidR="000C577A" w:rsidRDefault="000C577A"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77A" w:rsidRDefault="000C577A" w:rsidP="00CA15F4">
      <w:r>
        <w:separator/>
      </w:r>
    </w:p>
  </w:footnote>
  <w:footnote w:type="continuationSeparator" w:id="0">
    <w:p w:rsidR="000C577A" w:rsidRDefault="000C577A"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48257A"/>
    <w:rsid w:val="00487263"/>
    <w:rsid w:val="004A5287"/>
    <w:rsid w:val="007F652A"/>
    <w:rsid w:val="00897303"/>
    <w:rsid w:val="0090075E"/>
    <w:rsid w:val="00AB3705"/>
    <w:rsid w:val="00B423D3"/>
    <w:rsid w:val="00B43624"/>
    <w:rsid w:val="00B73940"/>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1215"/>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D30BB-561C-4730-9200-BA534A7A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16</cp:revision>
  <dcterms:created xsi:type="dcterms:W3CDTF">2018-08-27T01:28:00Z</dcterms:created>
  <dcterms:modified xsi:type="dcterms:W3CDTF">2019-06-10T10:00:00Z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
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8061B" w:rsidRDefault="0018061B">
      <w:pPr>
        <w:pStyle w:val="10"/>
        <w:tabs>
          <w:tab w:val="right" w:leader="dot" w:pos="8296"/>
        </w:tabs>
        <w:rPr>
          <w:color w:val="002060"/>
          <w:sz w:val="28"/>
          <w:szCs w:val="28"/>
          <w:u w:val="single"/>
          <w:lang w:eastAsia="zh-TW"/>
        </w:rPr>
      </w:pPr>
    </w:p>
    <w:p w:rsidR="0018061B" w:rsidRDefault="0018061B" w:rsidP="0018061B">
      <w:r w:rsidRPr="0018061B">
        <w:rPr>
          <w:noProof/>
        </w:rPr>
        <w:drawing>
          <wp:anchor distT="0" distB="0" distL="0" distR="0" simplePos="0" relativeHeight="251779072" behindDoc="1" locked="0" layoutInCell="1" allowOverlap="1">
            <wp:simplePos x="0" y="0"/>
            <wp:positionH relativeFrom="page">
              <wp:posOffset>1152525</wp:posOffset>
            </wp:positionH>
            <wp:positionV relativeFrom="page">
              <wp:posOffset>2305050</wp:posOffset>
            </wp:positionV>
            <wp:extent cx="5638165" cy="2590800"/>
            <wp:effectExtent l="0" t="0" r="635" b="0"/>
            <wp:wrapNone/>
            <wp:docPr id="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165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8061B" w:rsidRDefault="0018061B" w:rsidP="0018061B"/>
    <w:p w:rsidR="0018061B" w:rsidRDefault="0018061B" w:rsidP="0018061B"/>
    <w:p w:rsidR="0018061B" w:rsidRDefault="0018061B" w:rsidP="0018061B"/>
    <w:p w:rsidR="0018061B" w:rsidRDefault="0018061B" w:rsidP="0018061B"/>
    <w:p w:rsidR="0018061B" w:rsidRDefault="0018061B" w:rsidP="0018061B"/>
    <w:p w:rsidR="0018061B" w:rsidRDefault="0018061B" w:rsidP="0018061B"/>
    <w:p w:rsidR="0018061B" w:rsidRDefault="0018061B" w:rsidP="0018061B"/>
    <w:p w:rsidR="0018061B" w:rsidRDefault="0018061B" w:rsidP="0018061B"/>
    <w:p w:rsidR="0018061B" w:rsidRDefault="0018061B" w:rsidP="0018061B"/>
    <w:p w:rsidR="0018061B" w:rsidRDefault="0018061B" w:rsidP="0018061B"/>
    <w:p w:rsidR="0018061B" w:rsidRDefault="0018061B" w:rsidP="0018061B"/>
    <w:p w:rsidR="0018061B" w:rsidRDefault="0018061B" w:rsidP="0018061B"/>
    <w:p w:rsidR="0018061B" w:rsidRDefault="0018061B" w:rsidP="0018061B"/>
    <w:p w:rsidR="0018061B" w:rsidRDefault="0018061B" w:rsidP="0018061B"/>
    <w:p w:rsidR="0018061B" w:rsidRDefault="0018061B" w:rsidP="0018061B"/>
    <w:p w:rsidR="0018061B" w:rsidRDefault="0018061B" w:rsidP="0018061B"/>
    <w:p w:rsidR="0018061B" w:rsidRDefault="0018061B" w:rsidP="0018061B"/>
    <w:p w:rsidR="0018061B" w:rsidRDefault="0018061B" w:rsidP="0018061B"/>
    <w:p w:rsidR="0018061B" w:rsidRDefault="0018061B" w:rsidP="0018061B"/>
    <w:p w:rsidR="0018061B" w:rsidRPr="0018061B" w:rsidRDefault="0018061B" w:rsidP="0018061B">
      <w:pPr>
        <w:jc w:val="center"/>
        <w:rPr>
          <w:sz w:val="20"/>
          <w:szCs w:val="20"/>
        </w:rPr>
      </w:pPr>
      <w:proofErr w:type="spellStart"/>
      <w:r>
        <w:rPr>
          <w:rFonts w:eastAsia="SimSun"/>
          <w:b/>
          <w:bCs/>
          <w:szCs w:val="24"/>
          <w:lang w:eastAsia="zh-CN"/>
        </w:rPr>
        <w:t>Diko</w:t>
      </w:r>
      <w:proofErr w:type="spellEnd"/>
      <w:r>
        <w:rPr>
          <w:rFonts w:eastAsia="SimSun"/>
          <w:b/>
          <w:bCs/>
          <w:szCs w:val="24"/>
          <w:lang w:eastAsia="zh-CN"/>
        </w:rPr>
        <w:t xml:space="preserve"> </w:t>
      </w:r>
      <w:r>
        <w:rPr>
          <w:rFonts w:asciiTheme="minorEastAsia" w:hAnsiTheme="minorEastAsia" w:hint="eastAsia"/>
          <w:szCs w:val="24"/>
        </w:rPr>
        <w:t>安裝導覽</w:t>
      </w:r>
    </w:p>
    <w:p w:rsidR="0018061B" w:rsidRDefault="0018061B" w:rsidP="0018061B">
      <w:pPr>
        <w:spacing w:line="200" w:lineRule="exact"/>
        <w:rPr>
          <w:szCs w:val="24"/>
        </w:rPr>
      </w:pPr>
    </w:p>
    <w:p w:rsidR="0018061B" w:rsidRDefault="0018061B" w:rsidP="0018061B">
      <w:pPr>
        <w:spacing w:line="200" w:lineRule="exact"/>
        <w:rPr>
          <w:szCs w:val="24"/>
        </w:rPr>
      </w:pPr>
    </w:p>
    <w:p w:rsidR="0018061B" w:rsidRDefault="0018061B" w:rsidP="0018061B">
      <w:pPr>
        <w:spacing w:line="200" w:lineRule="exact"/>
        <w:rPr>
          <w:szCs w:val="24"/>
        </w:rPr>
      </w:pPr>
    </w:p>
    <w:p w:rsidR="0018061B" w:rsidRDefault="0018061B" w:rsidP="0018061B">
      <w:pPr>
        <w:spacing w:line="200" w:lineRule="exact"/>
        <w:rPr>
          <w:szCs w:val="24"/>
        </w:rPr>
      </w:pPr>
    </w:p>
    <w:p w:rsidR="0018061B" w:rsidRDefault="0018061B" w:rsidP="0018061B">
      <w:pPr>
        <w:spacing w:line="200" w:lineRule="exact"/>
        <w:rPr>
          <w:szCs w:val="24"/>
        </w:rPr>
      </w:pPr>
    </w:p>
    <w:p w:rsidR="0018061B" w:rsidRDefault="0018061B" w:rsidP="0018061B">
      <w:pPr>
        <w:spacing w:line="200" w:lineRule="exact"/>
        <w:rPr>
          <w:szCs w:val="24"/>
        </w:rPr>
      </w:pPr>
    </w:p>
    <w:p w:rsidR="0018061B" w:rsidRDefault="0018061B" w:rsidP="0018061B">
      <w:pPr>
        <w:spacing w:line="200" w:lineRule="exact"/>
        <w:rPr>
          <w:szCs w:val="24"/>
        </w:rPr>
      </w:pPr>
    </w:p>
    <w:p w:rsidR="0018061B" w:rsidRDefault="0018061B" w:rsidP="0018061B">
      <w:pPr>
        <w:spacing w:line="400" w:lineRule="exact"/>
        <w:rPr>
          <w:szCs w:val="24"/>
        </w:rPr>
      </w:pPr>
    </w:p>
    <w:p w:rsidR="0018061B" w:rsidRDefault="0018061B" w:rsidP="0018061B">
      <w:pPr>
        <w:jc w:val="center"/>
        <w:rPr>
          <w:sz w:val="20"/>
          <w:szCs w:val="20"/>
        </w:rPr>
      </w:pPr>
      <w:r>
        <w:rPr>
          <w:rFonts w:eastAsia="SimSun"/>
          <w:szCs w:val="24"/>
          <w:lang w:eastAsia="zh-CN"/>
        </w:rPr>
        <w:t>v1.0</w:t>
      </w:r>
    </w:p>
    <w:p w:rsidR="0018061B" w:rsidRDefault="0018061B" w:rsidP="0018061B">
      <w:pPr>
        <w:spacing w:line="138" w:lineRule="exact"/>
        <w:rPr>
          <w:szCs w:val="24"/>
        </w:rPr>
      </w:pPr>
    </w:p>
    <w:p w:rsidR="0018061B" w:rsidRDefault="0018061B" w:rsidP="0018061B">
      <w:pPr>
        <w:jc w:val="center"/>
      </w:pPr>
      <w:r>
        <w:rPr>
          <w:rFonts w:eastAsia="SimSun"/>
          <w:sz w:val="23"/>
          <w:szCs w:val="23"/>
          <w:lang w:eastAsia="zh-CN"/>
        </w:rPr>
        <w:t>Copyright 2017-2019 All rights reserved</w:t>
      </w:r>
    </w:p>
    <w:p w:rsidR="0018061B" w:rsidRDefault="0018061B" w:rsidP="0018061B"/>
    <w:p w:rsidR="0018061B" w:rsidRDefault="0018061B" w:rsidP="0018061B"/>
    <w:p w:rsidR="0018061B" w:rsidRDefault="0018061B" w:rsidP="0018061B"/>
    <w:p w:rsidR="0018061B" w:rsidRDefault="0018061B" w:rsidP="0018061B"/>
    <w:p w:rsidR="0018061B" w:rsidRDefault="0018061B" w:rsidP="0018061B"/>
    <w:p w:rsidR="0018061B" w:rsidRDefault="0018061B" w:rsidP="0018061B"/>
    <w:p w:rsidR="0018061B" w:rsidRDefault="0018061B" w:rsidP="0018061B"/>
    <w:p w:rsidR="00405552" w:rsidRPr="008750DB" w:rsidRDefault="00405552" w:rsidP="00405552">
      <w:pPr>
        <w:rPr>
          <w:sz w:val="20"/>
          <w:szCs w:val="20"/>
        </w:rPr>
      </w:pPr>
      <w:r>
        <w:rPr>
          <w:noProof/>
        </w:rPr>
        <w:drawing>
          <wp:anchor distT="0" distB="0" distL="0" distR="0" simplePos="0" relativeHeight="251781120" behindDoc="1" locked="0" layoutInCell="1" allowOverlap="1">
            <wp:simplePos x="0" y="0"/>
            <wp:positionH relativeFrom="page">
              <wp:posOffset>6515100</wp:posOffset>
            </wp:positionH>
            <wp:positionV relativeFrom="page">
              <wp:posOffset>257810</wp:posOffset>
            </wp:positionV>
            <wp:extent cx="572770" cy="575945"/>
            <wp:effectExtent l="0" t="0" r="0" b="0"/>
            <wp:wrapNone/>
            <wp:docPr id="1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45355" w:rsidRPr="00345355" w:rsidRDefault="00345355" w:rsidP="00405552">
      <w:pPr>
        <w:rPr>
          <w:rFonts w:asciiTheme="minorEastAsia" w:hAnsiTheme="minorEastAsia" w:cs="Calibri"/>
          <w:color w:val="17365D"/>
          <w:sz w:val="52"/>
          <w:szCs w:val="52"/>
        </w:rPr>
      </w:pPr>
      <w:r>
        <w:rPr>
          <w:rFonts w:ascii="Calibri" w:eastAsia="SimSun" w:hAnsi="Calibri" w:cs="Calibri"/>
          <w:color w:val="17365D"/>
          <w:sz w:val="52"/>
          <w:szCs w:val="52"/>
        </w:rPr>
        <w:lastRenderedPageBreak/>
        <w:t xml:space="preserve">DIKO </w:t>
      </w:r>
      <w:r>
        <w:rPr>
          <w:rFonts w:asciiTheme="minorEastAsia" w:hAnsiTheme="minorEastAsia" w:cs="Calibri" w:hint="eastAsia"/>
          <w:color w:val="17365D"/>
          <w:sz w:val="52"/>
          <w:szCs w:val="52"/>
        </w:rPr>
        <w:t>安裝</w:t>
      </w:r>
      <w:r w:rsidR="00405552">
        <w:rPr>
          <w:rFonts w:ascii="Calibri" w:eastAsia="SimSun" w:hAnsi="Calibri" w:cs="Calibri"/>
          <w:color w:val="17365D"/>
          <w:sz w:val="52"/>
          <w:szCs w:val="52"/>
        </w:rPr>
        <w:t xml:space="preserve"> &amp; </w:t>
      </w:r>
      <w:r>
        <w:rPr>
          <w:rFonts w:asciiTheme="minorEastAsia" w:hAnsiTheme="minorEastAsia" w:cs="Calibri" w:hint="eastAsia"/>
          <w:color w:val="17365D"/>
          <w:sz w:val="52"/>
          <w:szCs w:val="52"/>
        </w:rPr>
        <w:t>設置</w:t>
      </w:r>
    </w:p>
    <w:p w:rsidR="002E42F8" w:rsidRPr="00405552" w:rsidRDefault="00C45A39" w:rsidP="00405552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pict>
          <v:line id="Shape 3" o:spid="_x0000_s1155" style="position:absolute;z-index:251783168" from="-1pt,4.8pt" to="513.1pt,4.8pt" strokecolor="#4f82bd" strokeweight=".34mm">
            <v:fill o:detectmouseclick="t"/>
          </v:line>
        </w:pict>
      </w:r>
    </w:p>
    <w:p w:rsidR="008A246D" w:rsidRDefault="008A246D" w:rsidP="00405552">
      <w:pPr>
        <w:rPr>
          <w:rFonts w:ascii="Arial" w:hAnsi="Arial" w:cs="Arial"/>
          <w:b/>
          <w:bCs/>
          <w:sz w:val="32"/>
          <w:szCs w:val="32"/>
        </w:rPr>
      </w:pPr>
    </w:p>
    <w:p w:rsidR="00405552" w:rsidRPr="008A246D" w:rsidRDefault="008A246D" w:rsidP="00405552">
      <w:pPr>
        <w:rPr>
          <w:sz w:val="20"/>
          <w:szCs w:val="20"/>
        </w:rPr>
      </w:pPr>
      <w:r>
        <w:rPr>
          <w:rFonts w:asciiTheme="minorEastAsia" w:hAnsiTheme="minorEastAsia" w:cs="Arial" w:hint="eastAsia"/>
          <w:b/>
          <w:bCs/>
          <w:sz w:val="32"/>
          <w:szCs w:val="32"/>
        </w:rPr>
        <w:t>目錄</w:t>
      </w:r>
    </w:p>
    <w:p w:rsidR="00AA589C" w:rsidRDefault="00C45A39">
      <w:pPr>
        <w:pStyle w:val="10"/>
        <w:tabs>
          <w:tab w:val="right" w:leader="dot" w:pos="8296"/>
        </w:tabs>
        <w:rPr>
          <w:noProof/>
          <w:kern w:val="2"/>
          <w:sz w:val="24"/>
          <w:lang w:eastAsia="zh-TW"/>
        </w:rPr>
      </w:pPr>
      <w:r w:rsidRPr="00C45A39">
        <w:rPr>
          <w:sz w:val="28"/>
          <w:szCs w:val="28"/>
          <w:u w:val="single"/>
        </w:rPr>
        <w:fldChar w:fldCharType="begin"/>
      </w:r>
      <w:r w:rsidR="00A64F42" w:rsidRPr="00143F3A">
        <w:rPr>
          <w:sz w:val="28"/>
          <w:szCs w:val="28"/>
          <w:u w:val="single"/>
        </w:rPr>
        <w:instrText xml:space="preserve"> TOC \o "1-3" \h \z \u </w:instrText>
      </w:r>
      <w:r w:rsidRPr="00C45A39">
        <w:rPr>
          <w:sz w:val="28"/>
          <w:szCs w:val="28"/>
          <w:u w:val="single"/>
        </w:rPr>
        <w:fldChar w:fldCharType="separate"/>
      </w:r>
      <w:hyperlink w:anchor="_Toc10105114" w:history="1">
        <w:r w:rsidR="00AA589C" w:rsidRPr="00421602">
          <w:rPr>
            <w:rStyle w:val="ab"/>
            <w:noProof/>
          </w:rPr>
          <w:t xml:space="preserve">1  </w:t>
        </w:r>
        <w:r w:rsidR="00AA589C" w:rsidRPr="00421602">
          <w:rPr>
            <w:rStyle w:val="ab"/>
            <w:rFonts w:hint="eastAsia"/>
            <w:noProof/>
          </w:rPr>
          <w:t>需求</w:t>
        </w:r>
        <w:r w:rsidR="00AA589C">
          <w:rPr>
            <w:noProof/>
            <w:webHidden/>
          </w:rPr>
          <w:tab/>
        </w:r>
        <w:r w:rsidR="00AA589C">
          <w:rPr>
            <w:noProof/>
            <w:webHidden/>
          </w:rPr>
          <w:fldChar w:fldCharType="begin"/>
        </w:r>
        <w:r w:rsidR="00AA589C">
          <w:rPr>
            <w:noProof/>
            <w:webHidden/>
          </w:rPr>
          <w:instrText xml:space="preserve"> PAGEREF _Toc10105114 \h </w:instrText>
        </w:r>
        <w:r w:rsidR="00AA589C">
          <w:rPr>
            <w:noProof/>
            <w:webHidden/>
          </w:rPr>
        </w:r>
        <w:r w:rsidR="00AA589C">
          <w:rPr>
            <w:noProof/>
            <w:webHidden/>
          </w:rPr>
          <w:fldChar w:fldCharType="separate"/>
        </w:r>
        <w:r w:rsidR="00AA589C">
          <w:rPr>
            <w:noProof/>
            <w:webHidden/>
          </w:rPr>
          <w:t>3</w:t>
        </w:r>
        <w:r w:rsidR="00AA589C">
          <w:rPr>
            <w:noProof/>
            <w:webHidden/>
          </w:rPr>
          <w:fldChar w:fldCharType="end"/>
        </w:r>
      </w:hyperlink>
    </w:p>
    <w:p w:rsidR="00AA589C" w:rsidRDefault="00AA589C">
      <w:pPr>
        <w:pStyle w:val="10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10105115" w:history="1">
        <w:r w:rsidRPr="00421602">
          <w:rPr>
            <w:rStyle w:val="ab"/>
            <w:noProof/>
          </w:rPr>
          <w:t xml:space="preserve">2  </w:t>
        </w:r>
        <w:r w:rsidRPr="00421602">
          <w:rPr>
            <w:rStyle w:val="ab"/>
            <w:rFonts w:hint="eastAsia"/>
            <w:noProof/>
          </w:rPr>
          <w:t>在</w:t>
        </w:r>
        <w:r w:rsidRPr="00421602">
          <w:rPr>
            <w:rStyle w:val="ab"/>
            <w:noProof/>
          </w:rPr>
          <w:t>.net Framework 3.5.1 &amp; 4.5.1</w:t>
        </w:r>
        <w:r w:rsidRPr="00421602">
          <w:rPr>
            <w:rStyle w:val="ab"/>
            <w:rFonts w:hint="eastAsia"/>
            <w:noProof/>
          </w:rPr>
          <w:t>安裝</w:t>
        </w:r>
        <w:r w:rsidRPr="00421602">
          <w:rPr>
            <w:rStyle w:val="ab"/>
            <w:noProof/>
          </w:rPr>
          <w:t>IIS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_Toc10105115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AA589C" w:rsidRDefault="00AA589C">
      <w:pPr>
        <w:pStyle w:val="10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10105116" w:history="1">
        <w:r w:rsidRPr="00421602">
          <w:rPr>
            <w:rStyle w:val="ab"/>
            <w:noProof/>
          </w:rPr>
          <w:t xml:space="preserve">3  </w:t>
        </w:r>
        <w:r w:rsidRPr="00421602">
          <w:rPr>
            <w:rStyle w:val="ab"/>
            <w:rFonts w:hint="eastAsia"/>
            <w:noProof/>
          </w:rPr>
          <w:t>安裝</w:t>
        </w:r>
        <w:r w:rsidRPr="00421602">
          <w:rPr>
            <w:rStyle w:val="ab"/>
            <w:noProof/>
          </w:rPr>
          <w:t>Microsoft WSE 3.0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_Toc10105116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AA589C" w:rsidRDefault="00AA589C">
      <w:pPr>
        <w:pStyle w:val="10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10105117" w:history="1">
        <w:r w:rsidRPr="00421602">
          <w:rPr>
            <w:rStyle w:val="ab"/>
            <w:noProof/>
          </w:rPr>
          <w:t>4  DIKO</w:t>
        </w:r>
        <w:r w:rsidRPr="00421602">
          <w:rPr>
            <w:rStyle w:val="ab"/>
            <w:rFonts w:hint="eastAsia"/>
            <w:noProof/>
          </w:rPr>
          <w:t>伺服器核心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_Toc10105117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AA589C" w:rsidRDefault="00AA589C">
      <w:pPr>
        <w:pStyle w:val="10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10105118" w:history="1">
        <w:r w:rsidRPr="00421602">
          <w:rPr>
            <w:rStyle w:val="ab"/>
            <w:noProof/>
          </w:rPr>
          <w:t xml:space="preserve">5  </w:t>
        </w:r>
        <w:r w:rsidRPr="00421602">
          <w:rPr>
            <w:rStyle w:val="ab"/>
            <w:rFonts w:hint="eastAsia"/>
            <w:noProof/>
          </w:rPr>
          <w:t>安裝</w:t>
        </w:r>
        <w:r w:rsidRPr="00421602">
          <w:rPr>
            <w:rStyle w:val="ab"/>
            <w:noProof/>
          </w:rPr>
          <w:t>Open Office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_Toc10105118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AA589C" w:rsidRDefault="00AA589C">
      <w:pPr>
        <w:pStyle w:val="10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10105119" w:history="1">
        <w:r w:rsidRPr="00421602">
          <w:rPr>
            <w:rStyle w:val="ab"/>
            <w:noProof/>
          </w:rPr>
          <w:t xml:space="preserve">6  </w:t>
        </w:r>
        <w:r w:rsidRPr="00421602">
          <w:rPr>
            <w:rStyle w:val="ab"/>
            <w:rFonts w:hint="eastAsia"/>
            <w:noProof/>
          </w:rPr>
          <w:t>安裝</w:t>
        </w:r>
        <w:r w:rsidRPr="00421602">
          <w:rPr>
            <w:rStyle w:val="ab"/>
            <w:noProof/>
          </w:rPr>
          <w:t>”Microsoft SQL 2012 Express”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_Toc10105119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AA589C" w:rsidRDefault="00AA589C">
      <w:pPr>
        <w:pStyle w:val="10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10105120" w:history="1">
        <w:r w:rsidRPr="00421602">
          <w:rPr>
            <w:rStyle w:val="ab"/>
            <w:noProof/>
          </w:rPr>
          <w:t xml:space="preserve">7  </w:t>
        </w:r>
        <w:r w:rsidRPr="00421602">
          <w:rPr>
            <w:rStyle w:val="ab"/>
            <w:rFonts w:hint="eastAsia"/>
            <w:noProof/>
          </w:rPr>
          <w:t>為</w:t>
        </w:r>
        <w:r w:rsidRPr="00421602">
          <w:rPr>
            <w:rStyle w:val="ab"/>
            <w:noProof/>
          </w:rPr>
          <w:t>DIKO</w:t>
        </w:r>
        <w:r w:rsidRPr="00421602">
          <w:rPr>
            <w:rStyle w:val="ab"/>
            <w:rFonts w:hint="eastAsia"/>
            <w:noProof/>
          </w:rPr>
          <w:t>產生軟體的認證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_Toc10105120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AA589C" w:rsidRDefault="00AA589C">
      <w:pPr>
        <w:pStyle w:val="10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10105121" w:history="1">
        <w:r w:rsidRPr="00421602">
          <w:rPr>
            <w:rStyle w:val="ab"/>
            <w:noProof/>
          </w:rPr>
          <w:t xml:space="preserve">8  </w:t>
        </w:r>
        <w:r w:rsidRPr="00421602">
          <w:rPr>
            <w:rStyle w:val="ab"/>
            <w:rFonts w:hint="eastAsia"/>
            <w:noProof/>
          </w:rPr>
          <w:t>設定</w:t>
        </w:r>
        <w:r w:rsidRPr="00421602">
          <w:rPr>
            <w:rStyle w:val="ab"/>
            <w:noProof/>
          </w:rPr>
          <w:t>web.config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_Toc10105121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AA589C" w:rsidRDefault="00AA589C">
      <w:pPr>
        <w:pStyle w:val="10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10105122" w:history="1">
        <w:r w:rsidRPr="00421602">
          <w:rPr>
            <w:rStyle w:val="ab"/>
            <w:noProof/>
          </w:rPr>
          <w:t xml:space="preserve">9  </w:t>
        </w:r>
        <w:r w:rsidRPr="00421602">
          <w:rPr>
            <w:rStyle w:val="ab"/>
            <w:rFonts w:hint="eastAsia"/>
            <w:noProof/>
          </w:rPr>
          <w:t>在</w:t>
        </w:r>
        <w:r w:rsidRPr="00421602">
          <w:rPr>
            <w:rStyle w:val="ab"/>
            <w:noProof/>
          </w:rPr>
          <w:t>IIS</w:t>
        </w:r>
        <w:r w:rsidRPr="00421602">
          <w:rPr>
            <w:rStyle w:val="ab"/>
            <w:rFonts w:hint="eastAsia"/>
            <w:noProof/>
          </w:rPr>
          <w:t>中新增</w:t>
        </w:r>
        <w:r w:rsidRPr="00421602">
          <w:rPr>
            <w:rStyle w:val="ab"/>
            <w:noProof/>
          </w:rPr>
          <w:t>Web application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_Toc10105122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AA589C" w:rsidRDefault="00AA589C">
      <w:pPr>
        <w:pStyle w:val="10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10105123" w:history="1">
        <w:r w:rsidRPr="00421602">
          <w:rPr>
            <w:rStyle w:val="ab"/>
            <w:noProof/>
          </w:rPr>
          <w:t xml:space="preserve">10  </w:t>
        </w:r>
        <w:r w:rsidRPr="00421602">
          <w:rPr>
            <w:rStyle w:val="ab"/>
            <w:rFonts w:hint="eastAsia"/>
            <w:noProof/>
          </w:rPr>
          <w:t>設定並初始化</w:t>
        </w:r>
        <w:r w:rsidRPr="00421602">
          <w:rPr>
            <w:rStyle w:val="ab"/>
            <w:noProof/>
          </w:rPr>
          <w:t>Solr</w:t>
        </w:r>
        <w:r w:rsidRPr="00421602">
          <w:rPr>
            <w:rStyle w:val="ab"/>
            <w:rFonts w:hint="eastAsia"/>
            <w:noProof/>
          </w:rPr>
          <w:t>系統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_Toc10105123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AA589C" w:rsidRDefault="00AA589C">
      <w:pPr>
        <w:pStyle w:val="10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10105124" w:history="1">
        <w:r w:rsidRPr="00421602">
          <w:rPr>
            <w:rStyle w:val="ab"/>
            <w:noProof/>
          </w:rPr>
          <w:t xml:space="preserve">11  </w:t>
        </w:r>
        <w:r w:rsidRPr="00421602">
          <w:rPr>
            <w:rStyle w:val="ab"/>
            <w:rFonts w:hint="eastAsia"/>
            <w:noProof/>
          </w:rPr>
          <w:t>新增與安裝</w:t>
        </w:r>
        <w:r w:rsidRPr="00421602">
          <w:rPr>
            <w:rStyle w:val="ab"/>
            <w:noProof/>
          </w:rPr>
          <w:t xml:space="preserve">DIKO Index Monitor </w:t>
        </w:r>
        <w:r w:rsidRPr="00421602">
          <w:rPr>
            <w:rStyle w:val="ab"/>
            <w:rFonts w:hint="eastAsia"/>
            <w:noProof/>
          </w:rPr>
          <w:t>到</w:t>
        </w:r>
        <w:r w:rsidRPr="00421602">
          <w:rPr>
            <w:rStyle w:val="ab"/>
            <w:noProof/>
          </w:rPr>
          <w:t xml:space="preserve"> Windows services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_Toc10105124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AA589C" w:rsidRDefault="00AA589C">
      <w:pPr>
        <w:pStyle w:val="10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10105125" w:history="1">
        <w:r w:rsidRPr="00421602">
          <w:rPr>
            <w:rStyle w:val="ab"/>
            <w:noProof/>
          </w:rPr>
          <w:t xml:space="preserve">12  </w:t>
        </w:r>
        <w:r w:rsidRPr="00421602">
          <w:rPr>
            <w:rStyle w:val="ab"/>
            <w:rFonts w:hint="eastAsia"/>
            <w:noProof/>
          </w:rPr>
          <w:t>新增與安裝</w:t>
        </w:r>
        <w:r w:rsidRPr="00421602">
          <w:rPr>
            <w:rStyle w:val="ab"/>
            <w:noProof/>
          </w:rPr>
          <w:t xml:space="preserve">DIKO Rendition manager </w:t>
        </w:r>
        <w:r w:rsidRPr="00421602">
          <w:rPr>
            <w:rStyle w:val="ab"/>
            <w:rFonts w:hint="eastAsia"/>
            <w:noProof/>
          </w:rPr>
          <w:t>到</w:t>
        </w:r>
        <w:r w:rsidRPr="00421602">
          <w:rPr>
            <w:rStyle w:val="ab"/>
            <w:noProof/>
          </w:rPr>
          <w:t xml:space="preserve"> Windows services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_Toc10105125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AA589C" w:rsidRDefault="00AA589C">
      <w:pPr>
        <w:pStyle w:val="10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10105126" w:history="1">
        <w:r w:rsidRPr="00421602">
          <w:rPr>
            <w:rStyle w:val="ab"/>
            <w:noProof/>
          </w:rPr>
          <w:t xml:space="preserve">13  </w:t>
        </w:r>
        <w:r w:rsidRPr="00421602">
          <w:rPr>
            <w:rStyle w:val="ab"/>
            <w:rFonts w:hint="eastAsia"/>
            <w:noProof/>
          </w:rPr>
          <w:t>新增與安裝</w:t>
        </w:r>
        <w:r w:rsidRPr="00421602">
          <w:rPr>
            <w:rStyle w:val="ab"/>
            <w:noProof/>
          </w:rPr>
          <w:t xml:space="preserve">DIKO Email Capturing </w:t>
        </w:r>
        <w:r w:rsidRPr="00421602">
          <w:rPr>
            <w:rStyle w:val="ab"/>
            <w:rFonts w:hint="eastAsia"/>
            <w:noProof/>
          </w:rPr>
          <w:t>到</w:t>
        </w:r>
        <w:r w:rsidRPr="00421602">
          <w:rPr>
            <w:rStyle w:val="ab"/>
            <w:noProof/>
          </w:rPr>
          <w:t>Windows services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_Toc10105126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AA589C" w:rsidRDefault="00AA589C">
      <w:pPr>
        <w:pStyle w:val="10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10105127" w:history="1">
        <w:r w:rsidRPr="00421602">
          <w:rPr>
            <w:rStyle w:val="ab"/>
            <w:noProof/>
          </w:rPr>
          <w:t>1</w:t>
        </w:r>
        <w:r w:rsidRPr="00421602">
          <w:rPr>
            <w:rStyle w:val="ab"/>
            <w:rFonts w:eastAsia="SimSun"/>
            <w:noProof/>
          </w:rPr>
          <w:t>4</w:t>
        </w:r>
        <w:r w:rsidRPr="00421602">
          <w:rPr>
            <w:rStyle w:val="ab"/>
            <w:noProof/>
          </w:rPr>
          <w:t xml:space="preserve">  </w:t>
        </w:r>
        <w:r w:rsidRPr="00421602">
          <w:rPr>
            <w:rStyle w:val="ab"/>
            <w:rFonts w:hint="eastAsia"/>
            <w:noProof/>
          </w:rPr>
          <w:t>新增與安裝</w:t>
        </w:r>
        <w:r w:rsidRPr="00421602">
          <w:rPr>
            <w:rStyle w:val="ab"/>
            <w:noProof/>
          </w:rPr>
          <w:t>DIKO Email Capturing</w:t>
        </w:r>
        <w:r w:rsidRPr="00421602">
          <w:rPr>
            <w:rStyle w:val="ab"/>
            <w:rFonts w:eastAsia="SimSun"/>
            <w:noProof/>
          </w:rPr>
          <w:t xml:space="preserve"> Pro</w:t>
        </w:r>
        <w:r w:rsidRPr="00421602">
          <w:rPr>
            <w:rStyle w:val="ab"/>
            <w:noProof/>
          </w:rPr>
          <w:t xml:space="preserve"> </w:t>
        </w:r>
        <w:r w:rsidRPr="00421602">
          <w:rPr>
            <w:rStyle w:val="ab"/>
            <w:rFonts w:hint="eastAsia"/>
            <w:noProof/>
          </w:rPr>
          <w:t>到</w:t>
        </w:r>
        <w:r w:rsidRPr="00421602">
          <w:rPr>
            <w:rStyle w:val="ab"/>
            <w:noProof/>
          </w:rPr>
          <w:t>Windows services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_Toc10105127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AA589C" w:rsidRDefault="00AA589C">
      <w:pPr>
        <w:pStyle w:val="10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10105128" w:history="1">
        <w:r w:rsidRPr="00421602">
          <w:rPr>
            <w:rStyle w:val="ab"/>
            <w:noProof/>
          </w:rPr>
          <w:t>1</w:t>
        </w:r>
        <w:r w:rsidRPr="00421602">
          <w:rPr>
            <w:rStyle w:val="ab"/>
            <w:rFonts w:eastAsia="SimSun"/>
            <w:noProof/>
          </w:rPr>
          <w:t>5</w:t>
        </w:r>
        <w:r w:rsidRPr="00421602">
          <w:rPr>
            <w:rStyle w:val="ab"/>
            <w:noProof/>
          </w:rPr>
          <w:t xml:space="preserve">  </w:t>
        </w:r>
        <w:r w:rsidRPr="00421602">
          <w:rPr>
            <w:rStyle w:val="ab"/>
            <w:rFonts w:hint="eastAsia"/>
            <w:noProof/>
          </w:rPr>
          <w:t>瀏覽並登入</w:t>
        </w:r>
        <w:r w:rsidRPr="00421602">
          <w:rPr>
            <w:rStyle w:val="ab"/>
            <w:noProof/>
          </w:rPr>
          <w:t>DIKO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_Toc10105128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405C39" w:rsidRPr="00143F3A" w:rsidRDefault="00C45A39">
      <w:pPr>
        <w:rPr>
          <w:sz w:val="28"/>
          <w:szCs w:val="28"/>
          <w:u w:val="single"/>
        </w:rPr>
      </w:pPr>
      <w:r w:rsidRPr="00143F3A">
        <w:rPr>
          <w:sz w:val="28"/>
          <w:szCs w:val="28"/>
          <w:u w:val="single"/>
        </w:rPr>
        <w:fldChar w:fldCharType="end"/>
      </w:r>
    </w:p>
    <w:p w:rsidR="00985FAE" w:rsidRPr="00143F3A" w:rsidRDefault="00985FAE">
      <w:pPr>
        <w:rPr>
          <w:sz w:val="28"/>
          <w:szCs w:val="28"/>
          <w:u w:val="single"/>
        </w:rPr>
      </w:pPr>
    </w:p>
    <w:p w:rsidR="00985FAE" w:rsidRPr="00361B75" w:rsidRDefault="00985FAE">
      <w:pPr>
        <w:rPr>
          <w:szCs w:val="24"/>
          <w:u w:val="single"/>
        </w:rPr>
      </w:pPr>
    </w:p>
    <w:p w:rsidR="00985FAE" w:rsidRPr="00361B75" w:rsidRDefault="00985FAE">
      <w:pPr>
        <w:rPr>
          <w:szCs w:val="24"/>
          <w:u w:val="single"/>
        </w:rPr>
      </w:pPr>
    </w:p>
    <w:p w:rsidR="00143F3A" w:rsidRDefault="00143F3A">
      <w:pPr>
        <w:rPr>
          <w:u w:val="single"/>
        </w:rPr>
      </w:pPr>
    </w:p>
    <w:p w:rsidR="00143F3A" w:rsidRDefault="00143F3A">
      <w:pPr>
        <w:rPr>
          <w:u w:val="single"/>
        </w:rPr>
      </w:pPr>
    </w:p>
    <w:p w:rsidR="00143F3A" w:rsidRDefault="00143F3A">
      <w:pPr>
        <w:rPr>
          <w:u w:val="single"/>
        </w:rPr>
      </w:pPr>
    </w:p>
    <w:p w:rsidR="00143F3A" w:rsidRDefault="00143F3A">
      <w:pPr>
        <w:rPr>
          <w:u w:val="single"/>
        </w:rPr>
      </w:pPr>
    </w:p>
    <w:p w:rsidR="00790E41" w:rsidRDefault="00790E41">
      <w:pPr>
        <w:rPr>
          <w:u w:val="single"/>
        </w:rPr>
      </w:pPr>
    </w:p>
    <w:p w:rsidR="00790E41" w:rsidRDefault="00790E41">
      <w:pPr>
        <w:rPr>
          <w:u w:val="single"/>
        </w:rPr>
      </w:pPr>
    </w:p>
    <w:p w:rsidR="00790E41" w:rsidRDefault="00790E41">
      <w:pPr>
        <w:rPr>
          <w:u w:val="single"/>
        </w:rPr>
      </w:pPr>
    </w:p>
    <w:p w:rsidR="008C5445" w:rsidRPr="00B31D56" w:rsidRDefault="00345355" w:rsidP="00345355">
      <w:pPr>
        <w:rPr>
          <w:rFonts w:ascii="Calibri" w:hAnsi="Calibri" w:cs="Calibri"/>
        </w:rPr>
      </w:pPr>
      <w:r>
        <w:rPr>
          <w:noProof/>
        </w:rPr>
        <w:drawing>
          <wp:anchor distT="0" distB="0" distL="0" distR="0" simplePos="0" relativeHeight="251812864" behindDoc="1" locked="0" layoutInCell="1" allowOverlap="1">
            <wp:simplePos x="0" y="0"/>
            <wp:positionH relativeFrom="page">
              <wp:posOffset>6515100</wp:posOffset>
            </wp:positionH>
            <wp:positionV relativeFrom="page">
              <wp:posOffset>257810</wp:posOffset>
            </wp:positionV>
            <wp:extent cx="572770" cy="575945"/>
            <wp:effectExtent l="0" t="0" r="0" b="0"/>
            <wp:wrapNone/>
            <wp:docPr id="2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85FAE" w:rsidRPr="002336AC" w:rsidRDefault="00CF5A20" w:rsidP="00985FAE">
      <w:pPr>
        <w:pStyle w:val="1"/>
        <w:rPr>
          <w:color w:val="002060"/>
          <w:sz w:val="40"/>
          <w:szCs w:val="40"/>
        </w:rPr>
      </w:pPr>
      <w:bookmarkStart w:id="0" w:name="_Toc10105114"/>
      <w:r>
        <w:rPr>
          <w:rFonts w:hint="eastAsia"/>
          <w:color w:val="002060"/>
          <w:sz w:val="40"/>
          <w:szCs w:val="40"/>
        </w:rPr>
        <w:t xml:space="preserve">1  </w:t>
      </w:r>
      <w:r w:rsidR="00985FAE" w:rsidRPr="002336AC">
        <w:rPr>
          <w:rFonts w:hint="eastAsia"/>
          <w:color w:val="002060"/>
          <w:sz w:val="40"/>
          <w:szCs w:val="40"/>
        </w:rPr>
        <w:t>需求</w:t>
      </w:r>
      <w:bookmarkEnd w:id="0"/>
    </w:p>
    <w:p w:rsidR="00985FAE" w:rsidRDefault="00985FAE" w:rsidP="00A64F42">
      <w:pPr>
        <w:rPr>
          <w:rStyle w:val="a9"/>
          <w:sz w:val="28"/>
          <w:szCs w:val="28"/>
        </w:rPr>
      </w:pPr>
      <w:r w:rsidRPr="002856BF">
        <w:rPr>
          <w:rStyle w:val="a9"/>
          <w:rFonts w:hint="eastAsia"/>
          <w:sz w:val="28"/>
          <w:szCs w:val="28"/>
        </w:rPr>
        <w:t>作業系統</w:t>
      </w:r>
    </w:p>
    <w:p w:rsidR="00985FAE" w:rsidRPr="002856BF" w:rsidRDefault="00985FAE" w:rsidP="00985FAE">
      <w:pPr>
        <w:rPr>
          <w:szCs w:val="24"/>
        </w:rPr>
      </w:pPr>
      <w:r w:rsidRPr="002856BF">
        <w:rPr>
          <w:rFonts w:ascii="Courier New" w:hAnsi="Courier New" w:cs="Courier New"/>
          <w:kern w:val="0"/>
          <w:szCs w:val="24"/>
        </w:rPr>
        <w:t xml:space="preserve">- </w:t>
      </w:r>
      <w:r w:rsidRPr="002856BF">
        <w:rPr>
          <w:rFonts w:ascii="Calibri" w:hAnsi="Calibri" w:cs="Calibri"/>
          <w:kern w:val="0"/>
          <w:szCs w:val="24"/>
        </w:rPr>
        <w:t>MS Windows Server 2008 / 2012</w:t>
      </w:r>
      <w:r w:rsidR="009B31B0">
        <w:rPr>
          <w:rFonts w:ascii="Calibri" w:hAnsi="Calibri" w:cs="Calibri" w:hint="eastAsia"/>
          <w:kern w:val="0"/>
          <w:szCs w:val="24"/>
        </w:rPr>
        <w:t xml:space="preserve"> / 2016 </w:t>
      </w:r>
    </w:p>
    <w:p w:rsidR="00985FAE" w:rsidRPr="00A64F42" w:rsidRDefault="00985FAE" w:rsidP="00A64F42">
      <w:pPr>
        <w:rPr>
          <w:b/>
          <w:sz w:val="28"/>
          <w:szCs w:val="28"/>
        </w:rPr>
      </w:pPr>
      <w:r w:rsidRPr="00A64F42">
        <w:rPr>
          <w:rFonts w:hint="eastAsia"/>
          <w:b/>
          <w:sz w:val="28"/>
          <w:szCs w:val="28"/>
        </w:rPr>
        <w:t>資料庫</w:t>
      </w:r>
    </w:p>
    <w:p w:rsidR="00985FAE" w:rsidRPr="002856BF" w:rsidRDefault="00985FAE" w:rsidP="00985FAE">
      <w:pPr>
        <w:rPr>
          <w:szCs w:val="24"/>
        </w:rPr>
      </w:pPr>
      <w:r w:rsidRPr="002856BF">
        <w:rPr>
          <w:rFonts w:ascii="Courier New" w:hAnsi="Courier New" w:cs="Courier New"/>
          <w:kern w:val="0"/>
          <w:szCs w:val="24"/>
        </w:rPr>
        <w:t xml:space="preserve">- </w:t>
      </w:r>
      <w:r w:rsidRPr="002856BF">
        <w:rPr>
          <w:rFonts w:ascii="Calibri" w:hAnsi="Calibri" w:cs="Calibri"/>
          <w:kern w:val="0"/>
          <w:szCs w:val="24"/>
        </w:rPr>
        <w:t>MSSQL Server 2008 / 2012</w:t>
      </w:r>
    </w:p>
    <w:p w:rsidR="00985FAE" w:rsidRPr="00A64F42" w:rsidRDefault="00985FAE" w:rsidP="00A64F42">
      <w:pPr>
        <w:rPr>
          <w:b/>
          <w:sz w:val="28"/>
          <w:szCs w:val="28"/>
        </w:rPr>
      </w:pPr>
      <w:r w:rsidRPr="00A64F42">
        <w:rPr>
          <w:rFonts w:hint="eastAsia"/>
          <w:b/>
          <w:sz w:val="28"/>
          <w:szCs w:val="28"/>
        </w:rPr>
        <w:t>模組</w:t>
      </w:r>
    </w:p>
    <w:p w:rsidR="00985FAE" w:rsidRDefault="00985FAE" w:rsidP="00985F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2856BF">
        <w:rPr>
          <w:rFonts w:ascii="Courier New" w:hAnsi="Courier New" w:cs="Courier New"/>
          <w:kern w:val="0"/>
          <w:szCs w:val="24"/>
        </w:rPr>
        <w:t xml:space="preserve">- </w:t>
      </w:r>
      <w:r w:rsidRPr="002856BF">
        <w:rPr>
          <w:rFonts w:ascii="Calibri" w:hAnsi="Calibri" w:cs="Calibri"/>
          <w:kern w:val="0"/>
          <w:szCs w:val="24"/>
        </w:rPr>
        <w:t>IIS Server 7.0 / 8.0</w:t>
      </w:r>
      <w:r w:rsidR="005F10BC">
        <w:rPr>
          <w:rFonts w:ascii="Calibri" w:hAnsi="Calibri" w:cs="Calibri" w:hint="eastAsia"/>
          <w:kern w:val="0"/>
          <w:szCs w:val="24"/>
        </w:rPr>
        <w:t xml:space="preserve"> / 9.0 / 10.0</w:t>
      </w:r>
    </w:p>
    <w:p w:rsidR="00985FAE" w:rsidRPr="002856BF" w:rsidRDefault="00985FAE" w:rsidP="00985F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985FAE" w:rsidRDefault="00985FAE" w:rsidP="00985F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2856BF">
        <w:rPr>
          <w:rFonts w:ascii="Courier New" w:hAnsi="Courier New" w:cs="Courier New"/>
          <w:kern w:val="0"/>
          <w:szCs w:val="24"/>
        </w:rPr>
        <w:t xml:space="preserve">- </w:t>
      </w:r>
      <w:r w:rsidRPr="002856BF">
        <w:rPr>
          <w:rFonts w:ascii="Calibri" w:hAnsi="Calibri" w:cs="Calibri"/>
          <w:kern w:val="0"/>
          <w:szCs w:val="24"/>
        </w:rPr>
        <w:t>.net Framework 3.5 sp1</w:t>
      </w:r>
      <w:r w:rsidR="005F10BC">
        <w:rPr>
          <w:rFonts w:ascii="Calibri" w:hAnsi="Calibri" w:cs="Calibri" w:hint="eastAsia"/>
          <w:kern w:val="0"/>
          <w:szCs w:val="24"/>
        </w:rPr>
        <w:t>(Microsoft SQL Express2012</w:t>
      </w:r>
      <w:r w:rsidR="001B77D6">
        <w:rPr>
          <w:rFonts w:ascii="Calibri" w:hAnsi="Calibri" w:cs="Calibri" w:hint="eastAsia"/>
          <w:kern w:val="0"/>
          <w:szCs w:val="24"/>
        </w:rPr>
        <w:t>所需元件</w:t>
      </w:r>
      <w:r w:rsidR="005F10BC">
        <w:rPr>
          <w:rFonts w:ascii="Calibri" w:hAnsi="Calibri" w:cs="Calibri" w:hint="eastAsia"/>
          <w:kern w:val="0"/>
          <w:szCs w:val="24"/>
        </w:rPr>
        <w:t>)</w:t>
      </w:r>
    </w:p>
    <w:p w:rsidR="00985FAE" w:rsidRPr="002856BF" w:rsidRDefault="00985FAE" w:rsidP="00985F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985FAE" w:rsidRDefault="00985FAE" w:rsidP="00985F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2856BF">
        <w:rPr>
          <w:rFonts w:ascii="Courier New" w:hAnsi="Courier New" w:cs="Courier New"/>
          <w:kern w:val="0"/>
          <w:szCs w:val="24"/>
        </w:rPr>
        <w:t xml:space="preserve">- </w:t>
      </w:r>
      <w:r w:rsidRPr="002856BF">
        <w:rPr>
          <w:rFonts w:ascii="Calibri" w:hAnsi="Calibri" w:cs="Calibri"/>
          <w:kern w:val="0"/>
          <w:szCs w:val="24"/>
        </w:rPr>
        <w:t>.net Framework 4.5</w:t>
      </w:r>
    </w:p>
    <w:p w:rsidR="00985FAE" w:rsidRPr="002856BF" w:rsidRDefault="00985FAE" w:rsidP="00985F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985FAE" w:rsidRDefault="00985FAE" w:rsidP="00985FAE">
      <w:pPr>
        <w:rPr>
          <w:rFonts w:ascii="Calibri" w:hAnsi="Calibri" w:cs="Calibri"/>
          <w:kern w:val="0"/>
          <w:szCs w:val="24"/>
        </w:rPr>
      </w:pPr>
      <w:r w:rsidRPr="002856BF">
        <w:rPr>
          <w:rFonts w:ascii="Courier New" w:hAnsi="Courier New" w:cs="Courier New"/>
          <w:kern w:val="0"/>
          <w:szCs w:val="24"/>
        </w:rPr>
        <w:t xml:space="preserve">- </w:t>
      </w:r>
      <w:r w:rsidR="00311F45">
        <w:rPr>
          <w:rFonts w:ascii="Calibri" w:hAnsi="Calibri" w:cs="Calibri"/>
          <w:kern w:val="0"/>
          <w:szCs w:val="24"/>
        </w:rPr>
        <w:t xml:space="preserve">Microsoft WSE </w:t>
      </w:r>
      <w:r w:rsidR="00311F45">
        <w:rPr>
          <w:rFonts w:ascii="Calibri" w:hAnsi="Calibri" w:cs="Calibri" w:hint="eastAsia"/>
          <w:kern w:val="0"/>
          <w:szCs w:val="24"/>
        </w:rPr>
        <w:t>3</w:t>
      </w:r>
      <w:r w:rsidRPr="002856BF">
        <w:rPr>
          <w:rFonts w:ascii="Calibri" w:hAnsi="Calibri" w:cs="Calibri"/>
          <w:kern w:val="0"/>
          <w:szCs w:val="24"/>
        </w:rPr>
        <w:t>.0</w:t>
      </w:r>
      <w:r w:rsidR="00B658D6">
        <w:rPr>
          <w:rFonts w:ascii="Calibri" w:hAnsi="Calibri" w:cs="Calibri" w:hint="eastAsia"/>
          <w:kern w:val="0"/>
          <w:szCs w:val="24"/>
        </w:rPr>
        <w:t>(</w:t>
      </w:r>
      <w:r w:rsidR="001B77D6">
        <w:rPr>
          <w:rFonts w:ascii="Calibri" w:hAnsi="Calibri" w:cs="Calibri" w:hint="eastAsia"/>
          <w:kern w:val="0"/>
          <w:szCs w:val="24"/>
        </w:rPr>
        <w:t>必要</w:t>
      </w:r>
      <w:r w:rsidR="00B658D6">
        <w:rPr>
          <w:rFonts w:ascii="Calibri" w:hAnsi="Calibri" w:cs="Calibri" w:hint="eastAsia"/>
          <w:kern w:val="0"/>
          <w:szCs w:val="24"/>
        </w:rPr>
        <w:t>)</w:t>
      </w:r>
      <w:r w:rsidR="00311F45">
        <w:rPr>
          <w:rFonts w:ascii="Calibri" w:hAnsi="Calibri" w:cs="Calibri" w:hint="eastAsia"/>
          <w:kern w:val="0"/>
          <w:szCs w:val="24"/>
        </w:rPr>
        <w:t xml:space="preserve"> </w:t>
      </w:r>
    </w:p>
    <w:p w:rsidR="00985FAE" w:rsidRPr="00A64F42" w:rsidRDefault="00985FAE" w:rsidP="00A64F42">
      <w:pPr>
        <w:rPr>
          <w:b/>
          <w:sz w:val="28"/>
          <w:szCs w:val="28"/>
        </w:rPr>
      </w:pPr>
      <w:r w:rsidRPr="00A64F42">
        <w:rPr>
          <w:rFonts w:hint="eastAsia"/>
          <w:b/>
          <w:sz w:val="28"/>
          <w:szCs w:val="28"/>
        </w:rPr>
        <w:t>用戶權限</w:t>
      </w:r>
      <w:r w:rsidRPr="00A64F42">
        <w:rPr>
          <w:rFonts w:hint="eastAsia"/>
          <w:b/>
          <w:sz w:val="28"/>
          <w:szCs w:val="28"/>
        </w:rPr>
        <w:t>/</w:t>
      </w:r>
      <w:r w:rsidRPr="00A64F42">
        <w:rPr>
          <w:rFonts w:hint="eastAsia"/>
          <w:b/>
          <w:sz w:val="28"/>
          <w:szCs w:val="28"/>
        </w:rPr>
        <w:t>安裝權限</w:t>
      </w:r>
    </w:p>
    <w:p w:rsidR="00985FAE" w:rsidRPr="00985FAE" w:rsidRDefault="00985FAE" w:rsidP="00985FAE">
      <w:pPr>
        <w:rPr>
          <w:szCs w:val="24"/>
          <w:u w:val="single"/>
        </w:rPr>
      </w:pPr>
      <w:r w:rsidRPr="00985FAE">
        <w:rPr>
          <w:rFonts w:ascii="Courier New" w:hAnsi="Courier New" w:cs="Courier New"/>
          <w:kern w:val="0"/>
          <w:szCs w:val="24"/>
        </w:rPr>
        <w:t xml:space="preserve">- </w:t>
      </w:r>
      <w:r w:rsidRPr="00985FAE">
        <w:rPr>
          <w:rFonts w:ascii="Calibri" w:hAnsi="Calibri" w:cs="Calibri"/>
          <w:kern w:val="0"/>
          <w:szCs w:val="24"/>
        </w:rPr>
        <w:t>Administrator</w:t>
      </w:r>
    </w:p>
    <w:p w:rsidR="00985FAE" w:rsidRDefault="00985FAE" w:rsidP="00985FAE">
      <w:pPr>
        <w:rPr>
          <w:u w:val="single"/>
        </w:rPr>
      </w:pPr>
    </w:p>
    <w:p w:rsidR="00985FAE" w:rsidRDefault="00985FAE" w:rsidP="00985FAE">
      <w:pPr>
        <w:rPr>
          <w:u w:val="single"/>
        </w:rPr>
      </w:pPr>
    </w:p>
    <w:p w:rsidR="00985FAE" w:rsidRDefault="00985FAE" w:rsidP="00985FAE">
      <w:pPr>
        <w:rPr>
          <w:u w:val="single"/>
        </w:rPr>
      </w:pPr>
    </w:p>
    <w:p w:rsidR="00985FAE" w:rsidRDefault="00985FAE" w:rsidP="00985FAE">
      <w:pPr>
        <w:rPr>
          <w:u w:val="single"/>
        </w:rPr>
      </w:pPr>
    </w:p>
    <w:p w:rsidR="00405C39" w:rsidRDefault="00405C39">
      <w:pPr>
        <w:rPr>
          <w:u w:val="single"/>
        </w:rPr>
      </w:pPr>
    </w:p>
    <w:p w:rsidR="00405C39" w:rsidRDefault="00405C39">
      <w:pPr>
        <w:rPr>
          <w:u w:val="single"/>
        </w:rPr>
      </w:pPr>
    </w:p>
    <w:p w:rsidR="00405C39" w:rsidRDefault="00405C39">
      <w:pPr>
        <w:rPr>
          <w:u w:val="single"/>
        </w:rPr>
      </w:pPr>
    </w:p>
    <w:p w:rsidR="00405C39" w:rsidRDefault="00405C39">
      <w:pPr>
        <w:rPr>
          <w:u w:val="single"/>
        </w:rPr>
      </w:pPr>
    </w:p>
    <w:p w:rsidR="00405C39" w:rsidRDefault="00405C39">
      <w:pPr>
        <w:rPr>
          <w:u w:val="single"/>
        </w:rPr>
      </w:pPr>
    </w:p>
    <w:p w:rsidR="00405C39" w:rsidRDefault="00405C39">
      <w:pPr>
        <w:rPr>
          <w:u w:val="single"/>
        </w:rPr>
      </w:pPr>
    </w:p>
    <w:p w:rsidR="00405C39" w:rsidRDefault="00405C39">
      <w:pPr>
        <w:rPr>
          <w:u w:val="single"/>
        </w:rPr>
      </w:pPr>
    </w:p>
    <w:p w:rsidR="00405C39" w:rsidRDefault="00405C39">
      <w:pPr>
        <w:rPr>
          <w:u w:val="single"/>
        </w:rPr>
      </w:pPr>
    </w:p>
    <w:p w:rsidR="001D1E64" w:rsidRDefault="001D1E64">
      <w:pPr>
        <w:rPr>
          <w:u w:val="single"/>
        </w:rPr>
      </w:pPr>
    </w:p>
    <w:p w:rsidR="00A9084B" w:rsidRPr="00B31D56" w:rsidRDefault="00345355" w:rsidP="00345355">
      <w:pPr>
        <w:rPr>
          <w:rFonts w:ascii="Calibri" w:hAnsi="Calibri" w:cs="Calibri"/>
          <w:sz w:val="22"/>
        </w:rPr>
      </w:pPr>
      <w:r w:rsidRPr="00A9084B">
        <w:rPr>
          <w:noProof/>
          <w:sz w:val="22"/>
        </w:rPr>
        <w:drawing>
          <wp:anchor distT="0" distB="0" distL="0" distR="0" simplePos="0" relativeHeight="251809792" behindDoc="1" locked="0" layoutInCell="1" allowOverlap="1">
            <wp:simplePos x="0" y="0"/>
            <wp:positionH relativeFrom="page">
              <wp:posOffset>6515100</wp:posOffset>
            </wp:positionH>
            <wp:positionV relativeFrom="page">
              <wp:posOffset>257810</wp:posOffset>
            </wp:positionV>
            <wp:extent cx="572770" cy="575945"/>
            <wp:effectExtent l="0" t="0" r="0" b="0"/>
            <wp:wrapNone/>
            <wp:docPr id="2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5C39" w:rsidRPr="002336AC" w:rsidRDefault="00790E41" w:rsidP="00985FAE">
      <w:pPr>
        <w:pStyle w:val="1"/>
        <w:rPr>
          <w:color w:val="002060"/>
          <w:sz w:val="40"/>
          <w:szCs w:val="40"/>
        </w:rPr>
      </w:pPr>
      <w:bookmarkStart w:id="1" w:name="_Toc10105115"/>
      <w:r>
        <w:rPr>
          <w:rFonts w:hint="eastAsia"/>
          <w:color w:val="002060"/>
          <w:sz w:val="40"/>
          <w:szCs w:val="40"/>
        </w:rPr>
        <w:lastRenderedPageBreak/>
        <w:t>2</w:t>
      </w:r>
      <w:r w:rsidR="00CF5A20">
        <w:rPr>
          <w:rFonts w:hint="eastAsia"/>
          <w:color w:val="002060"/>
          <w:sz w:val="40"/>
          <w:szCs w:val="40"/>
        </w:rPr>
        <w:t xml:space="preserve">  </w:t>
      </w:r>
      <w:r w:rsidR="002336AC" w:rsidRPr="002336AC">
        <w:rPr>
          <w:rFonts w:hint="eastAsia"/>
          <w:color w:val="002060"/>
          <w:sz w:val="40"/>
          <w:szCs w:val="40"/>
        </w:rPr>
        <w:t>在</w:t>
      </w:r>
      <w:r w:rsidR="00985FAE" w:rsidRPr="002336AC">
        <w:rPr>
          <w:rFonts w:hint="eastAsia"/>
          <w:color w:val="002060"/>
          <w:sz w:val="40"/>
          <w:szCs w:val="40"/>
        </w:rPr>
        <w:t>.net Framework 3.5.1</w:t>
      </w:r>
      <w:r w:rsidR="00143F3A">
        <w:rPr>
          <w:rFonts w:hint="eastAsia"/>
          <w:color w:val="002060"/>
          <w:sz w:val="40"/>
          <w:szCs w:val="40"/>
        </w:rPr>
        <w:t xml:space="preserve"> </w:t>
      </w:r>
      <w:r w:rsidR="00985FAE" w:rsidRPr="002336AC">
        <w:rPr>
          <w:rFonts w:hint="eastAsia"/>
          <w:color w:val="002060"/>
          <w:sz w:val="40"/>
          <w:szCs w:val="40"/>
        </w:rPr>
        <w:t>&amp;</w:t>
      </w:r>
      <w:r w:rsidR="00143F3A">
        <w:rPr>
          <w:rFonts w:hint="eastAsia"/>
          <w:color w:val="002060"/>
          <w:sz w:val="40"/>
          <w:szCs w:val="40"/>
        </w:rPr>
        <w:t xml:space="preserve"> </w:t>
      </w:r>
      <w:r w:rsidR="00985FAE" w:rsidRPr="002336AC">
        <w:rPr>
          <w:rFonts w:hint="eastAsia"/>
          <w:color w:val="002060"/>
          <w:sz w:val="40"/>
          <w:szCs w:val="40"/>
        </w:rPr>
        <w:t>4.5.1</w:t>
      </w:r>
      <w:r w:rsidR="00985FAE" w:rsidRPr="002336AC">
        <w:rPr>
          <w:rFonts w:hint="eastAsia"/>
          <w:color w:val="002060"/>
          <w:sz w:val="40"/>
          <w:szCs w:val="40"/>
        </w:rPr>
        <w:t>安裝</w:t>
      </w:r>
      <w:r w:rsidR="00985FAE" w:rsidRPr="002336AC">
        <w:rPr>
          <w:rFonts w:hint="eastAsia"/>
          <w:color w:val="002060"/>
          <w:sz w:val="40"/>
          <w:szCs w:val="40"/>
        </w:rPr>
        <w:t>IIS Server</w:t>
      </w:r>
      <w:bookmarkEnd w:id="1"/>
    </w:p>
    <w:p w:rsidR="00405C39" w:rsidRPr="00A9084B" w:rsidRDefault="00985FAE">
      <w:pPr>
        <w:rPr>
          <w:sz w:val="22"/>
          <w:u w:val="single"/>
        </w:rPr>
      </w:pPr>
      <w:r w:rsidRPr="00A9084B">
        <w:rPr>
          <w:rFonts w:ascii="Calibri" w:hAnsi="Calibri" w:cs="Calibri"/>
          <w:kern w:val="0"/>
          <w:sz w:val="22"/>
        </w:rPr>
        <w:t xml:space="preserve">2.1 </w:t>
      </w:r>
      <w:r w:rsidRPr="00A9084B">
        <w:rPr>
          <w:rFonts w:ascii="Calibri" w:hAnsi="Calibri" w:cs="Calibri" w:hint="eastAsia"/>
          <w:kern w:val="0"/>
          <w:sz w:val="22"/>
        </w:rPr>
        <w:t>打開</w:t>
      </w:r>
      <w:r w:rsidRPr="00A9084B">
        <w:rPr>
          <w:rFonts w:ascii="Calibri" w:hAnsi="Calibri" w:cs="Calibri"/>
          <w:kern w:val="0"/>
          <w:sz w:val="22"/>
        </w:rPr>
        <w:t xml:space="preserve"> “</w:t>
      </w:r>
      <w:r w:rsidR="001B77D6" w:rsidRPr="00A9084B">
        <w:rPr>
          <w:rFonts w:ascii="Calibri-Bold" w:hAnsi="Calibri-Bold" w:cs="Calibri-Bold" w:hint="eastAsia"/>
          <w:b/>
          <w:bCs/>
          <w:kern w:val="0"/>
          <w:sz w:val="22"/>
        </w:rPr>
        <w:t>伺服器管理員</w:t>
      </w:r>
      <w:r w:rsidRPr="00A9084B">
        <w:rPr>
          <w:rFonts w:ascii="Calibri" w:hAnsi="Calibri" w:cs="Calibri"/>
          <w:kern w:val="0"/>
          <w:sz w:val="22"/>
        </w:rPr>
        <w:t>”</w:t>
      </w:r>
    </w:p>
    <w:p w:rsidR="00405C39" w:rsidRPr="00A9084B" w:rsidRDefault="00C45A39">
      <w:pPr>
        <w:rPr>
          <w:sz w:val="22"/>
          <w:u w:val="single"/>
        </w:rPr>
      </w:pPr>
      <w:r w:rsidRPr="00C45A39">
        <w:rPr>
          <w:noProof/>
          <w:sz w:val="22"/>
        </w:rPr>
        <w:pict>
          <v:shapetype id="_x0000_t109" coordsize="21600,21600" o:spt="109" path="m,l,21600r21600,l21600,xe">
            <v:stroke joinstyle="miter"/>
            <v:path gradientshapeok="t" o:connecttype="rect"/>
          </v:shapetype>
          <v:shape id="_x0000_s1031" type="#_x0000_t109" style="position:absolute;margin-left:3pt;margin-top:233pt;width:30.75pt;height:15.75pt;z-index:251658240" filled="f" strokecolor="red" strokeweight="1.5pt"/>
        </w:pict>
      </w:r>
      <w:r w:rsidR="00014FB3" w:rsidRPr="00A9084B">
        <w:rPr>
          <w:noProof/>
          <w:sz w:val="22"/>
          <w:u w:val="single"/>
        </w:rPr>
        <w:drawing>
          <wp:inline distT="0" distB="0" distL="0" distR="0">
            <wp:extent cx="4829175" cy="3091371"/>
            <wp:effectExtent l="19050" t="0" r="9525" b="0"/>
            <wp:docPr id="1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385" cy="3089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5C39" w:rsidRPr="00A9084B" w:rsidRDefault="009335BB">
      <w:pPr>
        <w:rPr>
          <w:sz w:val="22"/>
          <w:u w:val="single"/>
        </w:rPr>
      </w:pPr>
      <w:r w:rsidRPr="00A9084B">
        <w:rPr>
          <w:rFonts w:ascii="Calibri" w:hAnsi="Calibri" w:cs="Calibri"/>
          <w:kern w:val="0"/>
          <w:sz w:val="22"/>
        </w:rPr>
        <w:t xml:space="preserve">2.2 </w:t>
      </w:r>
      <w:r w:rsidRPr="00A9084B">
        <w:rPr>
          <w:rFonts w:ascii="Calibri" w:hAnsi="Calibri" w:cs="Calibri" w:hint="eastAsia"/>
          <w:kern w:val="0"/>
          <w:sz w:val="22"/>
        </w:rPr>
        <w:t>選擇</w:t>
      </w:r>
      <w:r w:rsidR="00F07BEA" w:rsidRPr="00A9084B">
        <w:rPr>
          <w:rFonts w:ascii="Calibri" w:hAnsi="Calibri" w:cs="Calibri"/>
          <w:kern w:val="0"/>
          <w:sz w:val="22"/>
        </w:rPr>
        <w:t xml:space="preserve"> “</w:t>
      </w:r>
      <w:r w:rsidR="00014FB3" w:rsidRPr="00A9084B">
        <w:rPr>
          <w:rFonts w:ascii="Calibri-Bold" w:hAnsi="Calibri-Bold" w:cs="Calibri-Bold" w:hint="eastAsia"/>
          <w:b/>
          <w:bCs/>
          <w:kern w:val="0"/>
          <w:sz w:val="22"/>
        </w:rPr>
        <w:t>管理</w:t>
      </w:r>
      <w:r w:rsidR="00F07BEA" w:rsidRPr="00A9084B">
        <w:rPr>
          <w:rFonts w:ascii="Calibri" w:hAnsi="Calibri" w:cs="Calibri"/>
          <w:kern w:val="0"/>
          <w:sz w:val="22"/>
        </w:rPr>
        <w:t>”</w:t>
      </w:r>
      <w:r w:rsidRPr="00A9084B">
        <w:rPr>
          <w:rFonts w:ascii="Calibri" w:hAnsi="Calibri" w:cs="Calibri"/>
          <w:kern w:val="0"/>
          <w:sz w:val="22"/>
        </w:rPr>
        <w:t xml:space="preserve">, </w:t>
      </w:r>
      <w:r w:rsidRPr="00A9084B">
        <w:rPr>
          <w:rFonts w:ascii="Calibri" w:hAnsi="Calibri" w:cs="Calibri" w:hint="eastAsia"/>
          <w:kern w:val="0"/>
          <w:sz w:val="22"/>
        </w:rPr>
        <w:t>並選擇</w:t>
      </w:r>
      <w:r w:rsidR="00F07BEA" w:rsidRPr="00A9084B">
        <w:rPr>
          <w:rFonts w:ascii="Calibri" w:hAnsi="Calibri" w:cs="Calibri"/>
          <w:kern w:val="0"/>
          <w:sz w:val="22"/>
        </w:rPr>
        <w:t xml:space="preserve"> “</w:t>
      </w:r>
      <w:r w:rsidR="00014FB3" w:rsidRPr="00A9084B">
        <w:rPr>
          <w:rFonts w:ascii="Calibri-Bold" w:hAnsi="Calibri-Bold" w:cs="Calibri-Bold" w:hint="eastAsia"/>
          <w:b/>
          <w:bCs/>
          <w:kern w:val="0"/>
          <w:sz w:val="22"/>
        </w:rPr>
        <w:t>新增角色及功能</w:t>
      </w:r>
      <w:r w:rsidR="00F07BEA" w:rsidRPr="00A9084B">
        <w:rPr>
          <w:rFonts w:ascii="Calibri" w:hAnsi="Calibri" w:cs="Calibri"/>
          <w:kern w:val="0"/>
          <w:sz w:val="22"/>
        </w:rPr>
        <w:t>”</w:t>
      </w:r>
    </w:p>
    <w:p w:rsidR="00405C39" w:rsidRDefault="00C45A39">
      <w:pPr>
        <w:rPr>
          <w:u w:val="single"/>
        </w:rPr>
      </w:pPr>
      <w:r w:rsidRPr="00C45A39">
        <w:rPr>
          <w:noProof/>
        </w:rPr>
        <w:pict>
          <v:shape id="_x0000_s1032" type="#_x0000_t109" style="position:absolute;margin-left:296.25pt;margin-top:16.8pt;width:24pt;height:8.45pt;z-index:251659264" filled="f" strokecolor="red" strokeweight="1.5pt"/>
        </w:pict>
      </w:r>
      <w:r w:rsidRPr="00C45A39">
        <w:rPr>
          <w:noProof/>
        </w:rPr>
        <w:pict>
          <v:shape id="_x0000_s1033" type="#_x0000_t109" style="position:absolute;margin-left:296.25pt;margin-top:25.25pt;width:69.75pt;height:11.25pt;z-index:251660288" filled="f" strokecolor="red" strokeweight="1.5pt"/>
        </w:pict>
      </w:r>
      <w:r w:rsidR="00014FB3">
        <w:rPr>
          <w:noProof/>
          <w:u w:val="single"/>
        </w:rPr>
        <w:drawing>
          <wp:inline distT="0" distB="0" distL="0" distR="0">
            <wp:extent cx="4867275" cy="3115761"/>
            <wp:effectExtent l="19050" t="0" r="9525" b="0"/>
            <wp:docPr id="1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115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5187" w:rsidRDefault="00CC5187">
      <w:pPr>
        <w:rPr>
          <w:u w:val="single"/>
        </w:rPr>
      </w:pPr>
    </w:p>
    <w:p w:rsidR="00CC5187" w:rsidRDefault="00CC5187" w:rsidP="00CC5187">
      <w:pPr>
        <w:rPr>
          <w:rFonts w:ascii="Calibri" w:hAnsi="Calibri" w:cs="Calibri"/>
          <w:sz w:val="22"/>
        </w:rPr>
      </w:pPr>
      <w:r w:rsidRPr="00A9084B">
        <w:rPr>
          <w:noProof/>
          <w:sz w:val="22"/>
        </w:rPr>
        <w:drawing>
          <wp:anchor distT="0" distB="0" distL="0" distR="0" simplePos="0" relativeHeight="251791360" behindDoc="1" locked="0" layoutInCell="1" allowOverlap="1">
            <wp:simplePos x="0" y="0"/>
            <wp:positionH relativeFrom="page">
              <wp:posOffset>6515100</wp:posOffset>
            </wp:positionH>
            <wp:positionV relativeFrom="page">
              <wp:posOffset>257810</wp:posOffset>
            </wp:positionV>
            <wp:extent cx="572770" cy="575945"/>
            <wp:effectExtent l="0" t="0" r="0" b="0"/>
            <wp:wrapNone/>
            <wp:docPr id="1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1D56" w:rsidRPr="00B31D56" w:rsidRDefault="00B31D56" w:rsidP="00CC5187">
      <w:pPr>
        <w:rPr>
          <w:rFonts w:ascii="Calibri" w:hAnsi="Calibri" w:cs="Calibri"/>
          <w:sz w:val="22"/>
        </w:rPr>
      </w:pPr>
    </w:p>
    <w:p w:rsidR="007B78CD" w:rsidRPr="00A9084B" w:rsidRDefault="007B78CD" w:rsidP="00CC5187">
      <w:pPr>
        <w:rPr>
          <w:sz w:val="22"/>
        </w:rPr>
      </w:pPr>
    </w:p>
    <w:p w:rsidR="00405C39" w:rsidRPr="00A9084B" w:rsidRDefault="009335BB" w:rsidP="009335BB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A9084B">
        <w:rPr>
          <w:rFonts w:ascii="Calibri" w:hAnsi="Calibri" w:cs="Calibri"/>
          <w:kern w:val="0"/>
          <w:sz w:val="22"/>
        </w:rPr>
        <w:lastRenderedPageBreak/>
        <w:t xml:space="preserve">2.3 </w:t>
      </w:r>
      <w:r w:rsidRPr="00A9084B">
        <w:rPr>
          <w:rFonts w:ascii="Calibri" w:hAnsi="Calibri" w:cs="Calibri" w:hint="eastAsia"/>
          <w:kern w:val="0"/>
          <w:sz w:val="22"/>
        </w:rPr>
        <w:t>點擊</w:t>
      </w:r>
      <w:r w:rsidRPr="00A9084B">
        <w:rPr>
          <w:rFonts w:ascii="Calibri" w:hAnsi="Calibri" w:cs="Calibri"/>
          <w:kern w:val="0"/>
          <w:sz w:val="22"/>
        </w:rPr>
        <w:t>[</w:t>
      </w:r>
      <w:r w:rsidR="00A90C67" w:rsidRPr="00A9084B">
        <w:rPr>
          <w:rFonts w:ascii="Calibri-Bold" w:hAnsi="Calibri-Bold" w:cs="Calibri-Bold" w:hint="eastAsia"/>
          <w:b/>
          <w:bCs/>
          <w:kern w:val="0"/>
          <w:sz w:val="22"/>
        </w:rPr>
        <w:t>下一步</w:t>
      </w:r>
      <w:r w:rsidR="00A90C67" w:rsidRPr="00A9084B">
        <w:rPr>
          <w:rFonts w:ascii="Calibri-Bold" w:hAnsi="Calibri-Bold" w:cs="Calibri-Bold" w:hint="eastAsia"/>
          <w:b/>
          <w:bCs/>
          <w:kern w:val="0"/>
          <w:sz w:val="22"/>
        </w:rPr>
        <w:t>(N) &gt;</w:t>
      </w:r>
      <w:r w:rsidRPr="00A9084B">
        <w:rPr>
          <w:rFonts w:ascii="Calibri" w:hAnsi="Calibri" w:cs="Calibri"/>
          <w:kern w:val="0"/>
          <w:sz w:val="22"/>
        </w:rPr>
        <w:t>]</w:t>
      </w:r>
    </w:p>
    <w:p w:rsidR="00405C39" w:rsidRPr="00A9084B" w:rsidRDefault="00C45A39">
      <w:pPr>
        <w:rPr>
          <w:sz w:val="22"/>
          <w:u w:val="single"/>
        </w:rPr>
      </w:pPr>
      <w:r>
        <w:rPr>
          <w:noProof/>
          <w:sz w:val="22"/>
          <w:u w:val="single"/>
        </w:rPr>
        <w:pict>
          <v:shape id="_x0000_s1034" type="#_x0000_t109" style="position:absolute;margin-left:301.5pt;margin-top:235.5pt;width:33pt;height:14.25pt;z-index:251661312" filled="f" strokecolor="red" strokeweight="1.5pt"/>
        </w:pict>
      </w:r>
      <w:r w:rsidR="00A90C67" w:rsidRPr="00A9084B">
        <w:rPr>
          <w:noProof/>
          <w:sz w:val="22"/>
          <w:u w:val="single"/>
        </w:rPr>
        <w:drawing>
          <wp:inline distT="0" distB="0" distL="0" distR="0">
            <wp:extent cx="5267325" cy="3371850"/>
            <wp:effectExtent l="19050" t="0" r="9525" b="0"/>
            <wp:docPr id="1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5C39" w:rsidRPr="00A9084B" w:rsidRDefault="00ED20B0" w:rsidP="008A1293">
      <w:pPr>
        <w:rPr>
          <w:sz w:val="22"/>
          <w:u w:val="single"/>
        </w:rPr>
      </w:pPr>
      <w:r w:rsidRPr="00A9084B">
        <w:rPr>
          <w:kern w:val="0"/>
          <w:sz w:val="22"/>
        </w:rPr>
        <w:t xml:space="preserve">2.4 </w:t>
      </w:r>
      <w:r w:rsidRPr="00A9084B">
        <w:rPr>
          <w:rFonts w:hint="eastAsia"/>
          <w:kern w:val="0"/>
          <w:sz w:val="22"/>
        </w:rPr>
        <w:t>點擊</w:t>
      </w:r>
      <w:r w:rsidRPr="00A9084B">
        <w:rPr>
          <w:kern w:val="0"/>
          <w:sz w:val="22"/>
        </w:rPr>
        <w:t xml:space="preserve"> [</w:t>
      </w:r>
      <w:r w:rsidR="008A1293" w:rsidRPr="00A9084B">
        <w:rPr>
          <w:rFonts w:ascii="Calibri-Bold" w:hAnsi="Calibri-Bold" w:cs="Calibri-Bold" w:hint="eastAsia"/>
          <w:b/>
          <w:bCs/>
          <w:kern w:val="0"/>
          <w:sz w:val="22"/>
        </w:rPr>
        <w:t>下一步</w:t>
      </w:r>
      <w:r w:rsidR="008A1293" w:rsidRPr="00A9084B">
        <w:rPr>
          <w:rFonts w:ascii="Calibri-Bold" w:hAnsi="Calibri-Bold" w:cs="Calibri-Bold" w:hint="eastAsia"/>
          <w:b/>
          <w:bCs/>
          <w:kern w:val="0"/>
          <w:sz w:val="22"/>
        </w:rPr>
        <w:t>(N) &gt;</w:t>
      </w:r>
      <w:r w:rsidRPr="00A9084B">
        <w:rPr>
          <w:kern w:val="0"/>
          <w:sz w:val="22"/>
        </w:rPr>
        <w:t>]</w:t>
      </w:r>
    </w:p>
    <w:p w:rsidR="00ED20B0" w:rsidRDefault="00C45A39">
      <w:pPr>
        <w:rPr>
          <w:u w:val="single"/>
        </w:rPr>
      </w:pPr>
      <w:r>
        <w:rPr>
          <w:noProof/>
          <w:u w:val="single"/>
        </w:rPr>
        <w:pict>
          <v:shape id="_x0000_s1157" type="#_x0000_t109" style="position:absolute;margin-left:291.75pt;margin-top:265.5pt;width:33pt;height:14.25pt;z-index:251789312" filled="f" strokecolor="red" strokeweight="1.5pt"/>
        </w:pict>
      </w:r>
      <w:r w:rsidR="00E410CE">
        <w:rPr>
          <w:noProof/>
          <w:u w:val="single"/>
        </w:rPr>
        <w:drawing>
          <wp:inline distT="0" distB="0" distL="0" distR="0">
            <wp:extent cx="5102860" cy="3805950"/>
            <wp:effectExtent l="19050" t="0" r="2540" b="0"/>
            <wp:docPr id="183" name="图片 182" descr="擷取_2019_05_22_17_44_13_3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2_17_44_13_362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2860" cy="380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8CD" w:rsidRDefault="007B78CD" w:rsidP="00151FA5">
      <w:pPr>
        <w:rPr>
          <w:rFonts w:ascii="Calibri" w:hAnsi="Calibri" w:cs="Calibri"/>
        </w:rPr>
      </w:pPr>
    </w:p>
    <w:p w:rsidR="00151FA5" w:rsidRDefault="00151FA5" w:rsidP="00151FA5">
      <w:pPr>
        <w:rPr>
          <w:rFonts w:ascii="Calibri" w:hAnsi="Calibri" w:cs="Calibri"/>
          <w:sz w:val="22"/>
        </w:rPr>
      </w:pPr>
      <w:r w:rsidRPr="00A9084B">
        <w:rPr>
          <w:noProof/>
          <w:sz w:val="22"/>
        </w:rPr>
        <w:drawing>
          <wp:anchor distT="0" distB="0" distL="0" distR="0" simplePos="0" relativeHeight="251815936" behindDoc="1" locked="0" layoutInCell="1" allowOverlap="1">
            <wp:simplePos x="0" y="0"/>
            <wp:positionH relativeFrom="page">
              <wp:posOffset>6515100</wp:posOffset>
            </wp:positionH>
            <wp:positionV relativeFrom="page">
              <wp:posOffset>257810</wp:posOffset>
            </wp:positionV>
            <wp:extent cx="572770" cy="575945"/>
            <wp:effectExtent l="0" t="0" r="0" b="0"/>
            <wp:wrapNone/>
            <wp:docPr id="2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849F9" w:rsidRPr="002849F9" w:rsidRDefault="002849F9" w:rsidP="00151FA5">
      <w:pPr>
        <w:rPr>
          <w:rFonts w:ascii="Calibri" w:hAnsi="Calibri" w:cs="Calibri"/>
          <w:sz w:val="22"/>
        </w:rPr>
      </w:pPr>
    </w:p>
    <w:p w:rsidR="00BF6252" w:rsidRPr="00A9084B" w:rsidRDefault="00BF6252" w:rsidP="00151FA5">
      <w:pPr>
        <w:rPr>
          <w:sz w:val="22"/>
        </w:rPr>
      </w:pPr>
    </w:p>
    <w:p w:rsidR="00ED20B0" w:rsidRPr="00A9084B" w:rsidRDefault="00ED20B0">
      <w:pPr>
        <w:rPr>
          <w:rFonts w:ascii="Calibri" w:hAnsi="Calibri" w:cs="Calibri"/>
          <w:kern w:val="0"/>
          <w:sz w:val="22"/>
        </w:rPr>
      </w:pPr>
      <w:r w:rsidRPr="00A9084B">
        <w:rPr>
          <w:rFonts w:ascii="Calibri" w:hAnsi="Calibri" w:cs="Calibri"/>
          <w:kern w:val="0"/>
          <w:sz w:val="22"/>
        </w:rPr>
        <w:lastRenderedPageBreak/>
        <w:t xml:space="preserve">2.5 </w:t>
      </w:r>
      <w:r w:rsidRPr="00A9084B">
        <w:rPr>
          <w:rFonts w:ascii="Calibri" w:hAnsi="Calibri" w:cs="Calibri" w:hint="eastAsia"/>
          <w:kern w:val="0"/>
          <w:sz w:val="22"/>
        </w:rPr>
        <w:t>點擊</w:t>
      </w:r>
      <w:r w:rsidRPr="00A9084B">
        <w:rPr>
          <w:rFonts w:ascii="Calibri" w:hAnsi="Calibri" w:cs="Calibri"/>
          <w:kern w:val="0"/>
          <w:sz w:val="22"/>
        </w:rPr>
        <w:t xml:space="preserve"> [</w:t>
      </w:r>
      <w:r w:rsidR="008A1293" w:rsidRPr="00A9084B">
        <w:rPr>
          <w:rFonts w:ascii="Calibri-Bold" w:hAnsi="Calibri-Bold" w:cs="Calibri-Bold" w:hint="eastAsia"/>
          <w:b/>
          <w:bCs/>
          <w:kern w:val="0"/>
          <w:sz w:val="22"/>
        </w:rPr>
        <w:t>下一步</w:t>
      </w:r>
      <w:r w:rsidR="008A1293" w:rsidRPr="00A9084B">
        <w:rPr>
          <w:rFonts w:ascii="Calibri-Bold" w:hAnsi="Calibri-Bold" w:cs="Calibri-Bold" w:hint="eastAsia"/>
          <w:b/>
          <w:bCs/>
          <w:kern w:val="0"/>
          <w:sz w:val="22"/>
        </w:rPr>
        <w:t>(N</w:t>
      </w:r>
      <w:r w:rsidR="00A802E8" w:rsidRPr="00A9084B">
        <w:rPr>
          <w:rFonts w:ascii="Calibri-Bold" w:hAnsi="Calibri-Bold" w:cs="Calibri-Bold" w:hint="eastAsia"/>
          <w:b/>
          <w:bCs/>
          <w:kern w:val="0"/>
          <w:sz w:val="22"/>
        </w:rPr>
        <w:t>)</w:t>
      </w:r>
      <w:r w:rsidR="008A1293" w:rsidRPr="00A9084B">
        <w:rPr>
          <w:rFonts w:ascii="Calibri-Bold" w:hAnsi="Calibri-Bold" w:cs="Calibri-Bold" w:hint="eastAsia"/>
          <w:b/>
          <w:bCs/>
          <w:kern w:val="0"/>
          <w:sz w:val="22"/>
        </w:rPr>
        <w:t xml:space="preserve"> &gt;</w:t>
      </w:r>
      <w:r w:rsidRPr="00A9084B">
        <w:rPr>
          <w:rFonts w:ascii="Calibri" w:hAnsi="Calibri" w:cs="Calibri"/>
          <w:kern w:val="0"/>
          <w:sz w:val="22"/>
        </w:rPr>
        <w:t>]</w:t>
      </w:r>
      <w:r w:rsidR="008A1293" w:rsidRPr="00A9084B">
        <w:rPr>
          <w:rFonts w:ascii="Calibri" w:hAnsi="Calibri" w:cs="Calibri" w:hint="eastAsia"/>
          <w:kern w:val="0"/>
          <w:sz w:val="22"/>
        </w:rPr>
        <w:t xml:space="preserve"> </w:t>
      </w:r>
    </w:p>
    <w:p w:rsidR="00ED20B0" w:rsidRPr="00C22272" w:rsidRDefault="00C45A39">
      <w:pPr>
        <w:rPr>
          <w:sz w:val="22"/>
          <w:u w:val="single"/>
        </w:rPr>
      </w:pPr>
      <w:r>
        <w:rPr>
          <w:noProof/>
          <w:sz w:val="22"/>
          <w:u w:val="single"/>
        </w:rPr>
        <w:pict>
          <v:shape id="_x0000_s1162" type="#_x0000_t109" style="position:absolute;margin-left:329.25pt;margin-top:312.5pt;width:36.75pt;height:15pt;z-index:251796480" filled="f" strokecolor="red" strokeweight="1.5pt"/>
        </w:pict>
      </w:r>
      <w:r w:rsidR="008A1293" w:rsidRPr="00C22272">
        <w:rPr>
          <w:noProof/>
          <w:sz w:val="22"/>
          <w:u w:val="single"/>
        </w:rPr>
        <w:drawing>
          <wp:inline distT="0" distB="0" distL="0" distR="0">
            <wp:extent cx="5791882" cy="4476750"/>
            <wp:effectExtent l="19050" t="0" r="0" b="0"/>
            <wp:docPr id="189" name="图片 188" descr="擷取_2019_05_22_17_50_54_5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2_17_50_54_567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882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4FA" w:rsidRPr="00C22272" w:rsidRDefault="00B504FA">
      <w:pPr>
        <w:rPr>
          <w:sz w:val="22"/>
          <w:u w:val="single"/>
        </w:rPr>
      </w:pPr>
    </w:p>
    <w:p w:rsidR="00B504FA" w:rsidRPr="00C22272" w:rsidRDefault="00B504FA">
      <w:pPr>
        <w:rPr>
          <w:sz w:val="22"/>
          <w:u w:val="single"/>
        </w:rPr>
      </w:pPr>
    </w:p>
    <w:p w:rsidR="00B504FA" w:rsidRPr="00C22272" w:rsidRDefault="00B504FA">
      <w:pPr>
        <w:rPr>
          <w:sz w:val="22"/>
          <w:u w:val="single"/>
        </w:rPr>
      </w:pPr>
    </w:p>
    <w:p w:rsidR="00B504FA" w:rsidRDefault="00B504FA">
      <w:pPr>
        <w:rPr>
          <w:szCs w:val="24"/>
          <w:u w:val="single"/>
        </w:rPr>
      </w:pPr>
    </w:p>
    <w:p w:rsidR="00B504FA" w:rsidRDefault="00B504FA">
      <w:pPr>
        <w:rPr>
          <w:szCs w:val="24"/>
          <w:u w:val="single"/>
        </w:rPr>
      </w:pPr>
    </w:p>
    <w:p w:rsidR="00B504FA" w:rsidRDefault="00B504FA">
      <w:pPr>
        <w:rPr>
          <w:szCs w:val="24"/>
          <w:u w:val="single"/>
        </w:rPr>
      </w:pPr>
    </w:p>
    <w:p w:rsidR="00B504FA" w:rsidRDefault="00B504FA">
      <w:pPr>
        <w:rPr>
          <w:szCs w:val="24"/>
          <w:u w:val="single"/>
        </w:rPr>
      </w:pPr>
    </w:p>
    <w:p w:rsidR="00B504FA" w:rsidRDefault="00B504FA">
      <w:pPr>
        <w:rPr>
          <w:szCs w:val="24"/>
          <w:u w:val="single"/>
        </w:rPr>
      </w:pPr>
    </w:p>
    <w:p w:rsidR="00B504FA" w:rsidRDefault="00B504FA">
      <w:pPr>
        <w:rPr>
          <w:szCs w:val="24"/>
          <w:u w:val="single"/>
        </w:rPr>
      </w:pPr>
    </w:p>
    <w:p w:rsidR="00B504FA" w:rsidRDefault="00B504FA">
      <w:pPr>
        <w:rPr>
          <w:szCs w:val="24"/>
          <w:u w:val="single"/>
        </w:rPr>
      </w:pPr>
    </w:p>
    <w:p w:rsidR="00B504FA" w:rsidRDefault="00B504FA">
      <w:pPr>
        <w:rPr>
          <w:szCs w:val="24"/>
          <w:u w:val="single"/>
        </w:rPr>
      </w:pPr>
    </w:p>
    <w:p w:rsidR="00B504FA" w:rsidRDefault="00B504FA">
      <w:pPr>
        <w:rPr>
          <w:szCs w:val="24"/>
          <w:u w:val="single"/>
        </w:rPr>
      </w:pPr>
    </w:p>
    <w:p w:rsidR="00B504FA" w:rsidRDefault="00B504FA">
      <w:pPr>
        <w:rPr>
          <w:szCs w:val="24"/>
          <w:u w:val="single"/>
        </w:rPr>
      </w:pPr>
    </w:p>
    <w:p w:rsidR="001E41E4" w:rsidRDefault="001E41E4">
      <w:pPr>
        <w:rPr>
          <w:szCs w:val="24"/>
          <w:u w:val="single"/>
        </w:rPr>
      </w:pPr>
    </w:p>
    <w:p w:rsidR="001E41E4" w:rsidRDefault="001E41E4">
      <w:pPr>
        <w:rPr>
          <w:szCs w:val="24"/>
          <w:u w:val="single"/>
        </w:rPr>
      </w:pPr>
    </w:p>
    <w:p w:rsidR="00151FA5" w:rsidRDefault="00151FA5" w:rsidP="00151FA5">
      <w:pPr>
        <w:rPr>
          <w:rFonts w:ascii="Calibri" w:hAnsi="Calibri" w:cs="Calibri"/>
          <w:sz w:val="22"/>
        </w:rPr>
      </w:pPr>
      <w:r w:rsidRPr="00A9084B">
        <w:rPr>
          <w:noProof/>
          <w:sz w:val="22"/>
        </w:rPr>
        <w:drawing>
          <wp:anchor distT="0" distB="0" distL="0" distR="0" simplePos="0" relativeHeight="251819008" behindDoc="1" locked="0" layoutInCell="1" allowOverlap="1">
            <wp:simplePos x="0" y="0"/>
            <wp:positionH relativeFrom="page">
              <wp:posOffset>6515100</wp:posOffset>
            </wp:positionH>
            <wp:positionV relativeFrom="page">
              <wp:posOffset>257810</wp:posOffset>
            </wp:positionV>
            <wp:extent cx="572770" cy="575945"/>
            <wp:effectExtent l="0" t="0" r="0" b="0"/>
            <wp:wrapNone/>
            <wp:docPr id="2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41E4" w:rsidRPr="00A9084B" w:rsidRDefault="001E41E4" w:rsidP="00151FA5">
      <w:pPr>
        <w:rPr>
          <w:sz w:val="22"/>
        </w:rPr>
      </w:pPr>
    </w:p>
    <w:p w:rsidR="00ED20B0" w:rsidRPr="00A9084B" w:rsidRDefault="00E40BF9">
      <w:pPr>
        <w:rPr>
          <w:rFonts w:ascii="Calibri" w:hAnsi="Calibri" w:cs="Calibri"/>
          <w:kern w:val="0"/>
          <w:sz w:val="22"/>
        </w:rPr>
      </w:pPr>
      <w:r w:rsidRPr="00A9084B">
        <w:rPr>
          <w:rFonts w:ascii="Calibri" w:hAnsi="Calibri" w:cs="Calibri"/>
          <w:kern w:val="0"/>
          <w:sz w:val="22"/>
        </w:rPr>
        <w:lastRenderedPageBreak/>
        <w:t xml:space="preserve">2.6 </w:t>
      </w:r>
      <w:r w:rsidRPr="00A9084B">
        <w:rPr>
          <w:rFonts w:ascii="Calibri" w:hAnsi="Calibri" w:cs="Calibri" w:hint="eastAsia"/>
          <w:kern w:val="0"/>
          <w:sz w:val="22"/>
        </w:rPr>
        <w:t>在</w:t>
      </w:r>
      <w:r w:rsidR="00ED20B0" w:rsidRPr="00A9084B">
        <w:rPr>
          <w:rFonts w:ascii="Calibri" w:hAnsi="Calibri" w:cs="Calibri"/>
          <w:kern w:val="0"/>
          <w:sz w:val="22"/>
        </w:rPr>
        <w:t>“</w:t>
      </w:r>
      <w:r w:rsidR="00F21892" w:rsidRPr="00A9084B">
        <w:rPr>
          <w:rFonts w:ascii="Calibri-Bold" w:hAnsi="Calibri-Bold" w:cs="Calibri-Bold" w:hint="eastAsia"/>
          <w:b/>
          <w:bCs/>
          <w:kern w:val="0"/>
          <w:sz w:val="22"/>
        </w:rPr>
        <w:t>伺服器角色</w:t>
      </w:r>
      <w:r w:rsidR="00ED20B0" w:rsidRPr="00A9084B">
        <w:rPr>
          <w:rFonts w:ascii="Calibri" w:hAnsi="Calibri" w:cs="Calibri"/>
          <w:kern w:val="0"/>
          <w:sz w:val="22"/>
        </w:rPr>
        <w:t>”</w:t>
      </w:r>
      <w:r w:rsidRPr="00A9084B">
        <w:rPr>
          <w:rFonts w:ascii="Calibri" w:hAnsi="Calibri" w:cs="Calibri"/>
          <w:kern w:val="0"/>
          <w:sz w:val="22"/>
        </w:rPr>
        <w:t xml:space="preserve">, </w:t>
      </w:r>
      <w:r w:rsidRPr="00A9084B">
        <w:rPr>
          <w:rFonts w:ascii="Calibri" w:hAnsi="Calibri" w:cs="Calibri" w:hint="eastAsia"/>
          <w:kern w:val="0"/>
          <w:sz w:val="22"/>
        </w:rPr>
        <w:t>選擇</w:t>
      </w:r>
      <w:r w:rsidR="00ED20B0" w:rsidRPr="00A9084B">
        <w:rPr>
          <w:rFonts w:ascii="Calibri" w:hAnsi="Calibri" w:cs="Calibri"/>
          <w:kern w:val="0"/>
          <w:sz w:val="22"/>
        </w:rPr>
        <w:t xml:space="preserve"> “</w:t>
      </w:r>
      <w:r w:rsidR="00ED20B0" w:rsidRPr="00A9084B">
        <w:rPr>
          <w:rFonts w:ascii="Calibri-Bold" w:hAnsi="Calibri-Bold" w:cs="Calibri-Bold"/>
          <w:b/>
          <w:bCs/>
          <w:kern w:val="0"/>
          <w:sz w:val="22"/>
        </w:rPr>
        <w:t>Application Server</w:t>
      </w:r>
      <w:r w:rsidR="00ED20B0" w:rsidRPr="00A9084B">
        <w:rPr>
          <w:rFonts w:ascii="Calibri" w:hAnsi="Calibri" w:cs="Calibri"/>
          <w:kern w:val="0"/>
          <w:sz w:val="22"/>
        </w:rPr>
        <w:t>”</w:t>
      </w:r>
      <w:r w:rsidRPr="00A9084B">
        <w:rPr>
          <w:rFonts w:ascii="Calibri" w:hAnsi="Calibri" w:cs="Calibri"/>
          <w:kern w:val="0"/>
          <w:sz w:val="22"/>
        </w:rPr>
        <w:t xml:space="preserve"> </w:t>
      </w:r>
      <w:r w:rsidRPr="00A9084B">
        <w:rPr>
          <w:rFonts w:ascii="Calibri" w:hAnsi="Calibri" w:cs="Calibri" w:hint="eastAsia"/>
          <w:kern w:val="0"/>
          <w:sz w:val="22"/>
        </w:rPr>
        <w:t>和</w:t>
      </w:r>
      <w:r w:rsidR="00ED20B0" w:rsidRPr="00A9084B">
        <w:rPr>
          <w:rFonts w:ascii="Calibri" w:hAnsi="Calibri" w:cs="Calibri"/>
          <w:kern w:val="0"/>
          <w:sz w:val="22"/>
        </w:rPr>
        <w:t xml:space="preserve"> “</w:t>
      </w:r>
      <w:r w:rsidR="00ED20B0" w:rsidRPr="00A9084B">
        <w:rPr>
          <w:rFonts w:ascii="Calibri-Bold" w:hAnsi="Calibri-Bold" w:cs="Calibri-Bold"/>
          <w:b/>
          <w:bCs/>
          <w:kern w:val="0"/>
          <w:sz w:val="22"/>
        </w:rPr>
        <w:t>Web Server (IIS)</w:t>
      </w:r>
      <w:r w:rsidR="00ED20B0" w:rsidRPr="00A9084B">
        <w:rPr>
          <w:rFonts w:ascii="Calibri" w:hAnsi="Calibri" w:cs="Calibri"/>
          <w:kern w:val="0"/>
          <w:sz w:val="22"/>
        </w:rPr>
        <w:t>”</w:t>
      </w:r>
    </w:p>
    <w:p w:rsidR="00E40BF9" w:rsidRPr="00A9084B" w:rsidRDefault="00C45A39">
      <w:pPr>
        <w:rPr>
          <w:sz w:val="22"/>
          <w:u w:val="single"/>
        </w:rPr>
      </w:pPr>
      <w:r w:rsidRPr="00C45A39">
        <w:rPr>
          <w:noProof/>
          <w:sz w:val="22"/>
        </w:rPr>
        <w:pict>
          <v:shape id="_x0000_s1164" type="#_x0000_t109" style="position:absolute;margin-left:94.5pt;margin-top:197pt;width:57.75pt;height:10.5pt;z-index:251798528" filled="f" strokecolor="red" strokeweight="1.5pt"/>
        </w:pict>
      </w:r>
      <w:r w:rsidRPr="00C45A39">
        <w:rPr>
          <w:noProof/>
          <w:sz w:val="22"/>
        </w:rPr>
        <w:pict>
          <v:shape id="_x0000_s1163" type="#_x0000_t109" style="position:absolute;margin-left:94.5pt;margin-top:107.75pt;width:57.75pt;height:10.5pt;z-index:251797504" filled="f" strokecolor="red" strokeweight="1.5pt"/>
        </w:pict>
      </w:r>
      <w:r w:rsidR="00F21892" w:rsidRPr="00A9084B">
        <w:rPr>
          <w:noProof/>
          <w:sz w:val="22"/>
        </w:rPr>
        <w:drawing>
          <wp:inline distT="0" distB="0" distL="0" distR="0">
            <wp:extent cx="5274310" cy="3378835"/>
            <wp:effectExtent l="19050" t="0" r="2540" b="0"/>
            <wp:docPr id="190" name="图片 189" descr="擷取_2019_05_22_17_54_17_9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2_17_54_17_939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4FA" w:rsidRPr="00A9084B" w:rsidRDefault="00B504FA" w:rsidP="00B504FA">
      <w:pPr>
        <w:jc w:val="center"/>
        <w:rPr>
          <w:rFonts w:ascii="Calibri" w:hAnsi="Calibri" w:cs="Calibri"/>
          <w:kern w:val="0"/>
          <w:sz w:val="22"/>
        </w:rPr>
      </w:pPr>
      <w:r w:rsidRPr="00A9084B">
        <w:rPr>
          <w:rFonts w:ascii="Calibri" w:hAnsi="Calibri" w:cs="Calibri" w:hint="eastAsia"/>
          <w:kern w:val="0"/>
          <w:sz w:val="22"/>
        </w:rPr>
        <w:t>(</w:t>
      </w:r>
      <w:r w:rsidRPr="00A9084B">
        <w:rPr>
          <w:rFonts w:ascii="Calibri" w:hAnsi="Calibri" w:cs="Calibri" w:hint="eastAsia"/>
          <w:color w:val="FF0000"/>
          <w:kern w:val="0"/>
          <w:sz w:val="22"/>
        </w:rPr>
        <w:t>此畫面針對</w:t>
      </w:r>
      <w:r w:rsidRPr="00A9084B">
        <w:rPr>
          <w:rFonts w:ascii="Calibri" w:hAnsi="Calibri" w:cs="Calibri" w:hint="eastAsia"/>
          <w:color w:val="FF0000"/>
          <w:kern w:val="0"/>
          <w:sz w:val="22"/>
        </w:rPr>
        <w:t>Windows Server 2008 / 2012</w:t>
      </w:r>
      <w:r w:rsidRPr="00A9084B">
        <w:rPr>
          <w:rFonts w:ascii="Calibri" w:hAnsi="Calibri" w:cs="Calibri" w:hint="eastAsia"/>
          <w:kern w:val="0"/>
          <w:sz w:val="22"/>
        </w:rPr>
        <w:t>)</w:t>
      </w:r>
    </w:p>
    <w:p w:rsidR="00B504FA" w:rsidRPr="00A9084B" w:rsidRDefault="00B504FA" w:rsidP="00B504FA">
      <w:pPr>
        <w:jc w:val="center"/>
        <w:rPr>
          <w:rFonts w:ascii="Calibri" w:hAnsi="Calibri" w:cs="Calibri"/>
          <w:kern w:val="0"/>
          <w:sz w:val="22"/>
        </w:rPr>
      </w:pPr>
    </w:p>
    <w:p w:rsidR="00B504FA" w:rsidRPr="00A9084B" w:rsidRDefault="00C45A39">
      <w:pPr>
        <w:rPr>
          <w:sz w:val="22"/>
          <w:u w:val="single"/>
        </w:rPr>
      </w:pPr>
      <w:r>
        <w:rPr>
          <w:noProof/>
          <w:sz w:val="22"/>
          <w:u w:val="single"/>
        </w:rPr>
        <w:pict>
          <v:shape id="_x0000_s1167" type="#_x0000_t109" style="position:absolute;margin-left:90pt;margin-top:170.75pt;width:83.25pt;height:10.5pt;z-index:251805696" filled="f" strokecolor="red" strokeweight="1.5pt"/>
        </w:pict>
      </w:r>
      <w:r w:rsidR="001E42E1" w:rsidRPr="00A9084B">
        <w:rPr>
          <w:rFonts w:hint="eastAsia"/>
          <w:noProof/>
          <w:sz w:val="22"/>
          <w:u w:val="single"/>
        </w:rPr>
        <w:drawing>
          <wp:inline distT="0" distB="0" distL="0" distR="0">
            <wp:extent cx="5274310" cy="3383280"/>
            <wp:effectExtent l="19050" t="0" r="2540" b="0"/>
            <wp:docPr id="194" name="图片 193" descr="擷取_2019_05_22_18_23_42_7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2_18_23_42_73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4FA" w:rsidRPr="00A9084B" w:rsidRDefault="001E42E1" w:rsidP="000F2410">
      <w:pPr>
        <w:jc w:val="center"/>
        <w:rPr>
          <w:rFonts w:ascii="Calibri" w:hAnsi="Calibri" w:cs="Calibri"/>
          <w:kern w:val="0"/>
          <w:sz w:val="22"/>
        </w:rPr>
      </w:pPr>
      <w:r w:rsidRPr="00A9084B">
        <w:rPr>
          <w:rFonts w:ascii="Calibri" w:hAnsi="Calibri" w:cs="Calibri" w:hint="eastAsia"/>
          <w:kern w:val="0"/>
          <w:sz w:val="22"/>
        </w:rPr>
        <w:t>(</w:t>
      </w:r>
      <w:r w:rsidRPr="00A9084B">
        <w:rPr>
          <w:rFonts w:ascii="Calibri" w:hAnsi="Calibri" w:cs="Calibri" w:hint="eastAsia"/>
          <w:color w:val="FF0000"/>
          <w:kern w:val="0"/>
          <w:sz w:val="22"/>
        </w:rPr>
        <w:t>此畫面針對</w:t>
      </w:r>
      <w:r w:rsidRPr="00A9084B">
        <w:rPr>
          <w:rFonts w:ascii="Calibri" w:hAnsi="Calibri" w:cs="Calibri" w:hint="eastAsia"/>
          <w:color w:val="FF0000"/>
          <w:kern w:val="0"/>
          <w:sz w:val="22"/>
        </w:rPr>
        <w:t>Windows Server 2016</w:t>
      </w:r>
      <w:r w:rsidRPr="00A9084B">
        <w:rPr>
          <w:rFonts w:ascii="Calibri" w:hAnsi="Calibri" w:cs="Calibri" w:hint="eastAsia"/>
          <w:kern w:val="0"/>
          <w:sz w:val="22"/>
        </w:rPr>
        <w:t>)</w:t>
      </w:r>
    </w:p>
    <w:p w:rsidR="001C4AE5" w:rsidRDefault="001C4AE5" w:rsidP="00ED4500">
      <w:pPr>
        <w:rPr>
          <w:rFonts w:ascii="Calibri" w:hAnsi="Calibri" w:cs="Calibri"/>
        </w:rPr>
      </w:pPr>
    </w:p>
    <w:p w:rsidR="001C4AE5" w:rsidRDefault="001C4AE5" w:rsidP="00ED4500">
      <w:pPr>
        <w:rPr>
          <w:rFonts w:ascii="Calibri" w:hAnsi="Calibri" w:cs="Calibri"/>
        </w:rPr>
      </w:pPr>
    </w:p>
    <w:p w:rsidR="001C1E6A" w:rsidRDefault="001C1E6A" w:rsidP="00ED4500">
      <w:pPr>
        <w:rPr>
          <w:rFonts w:ascii="Calibri" w:hAnsi="Calibri" w:cs="Calibri"/>
          <w:sz w:val="22"/>
        </w:rPr>
      </w:pPr>
    </w:p>
    <w:p w:rsidR="001C4AE5" w:rsidRPr="002849F9" w:rsidRDefault="00ED4500" w:rsidP="00ED4500">
      <w:pPr>
        <w:rPr>
          <w:rFonts w:ascii="Calibri" w:hAnsi="Calibri" w:cs="Calibri"/>
          <w:sz w:val="22"/>
        </w:rPr>
      </w:pPr>
      <w:r w:rsidRPr="00DD3DF5">
        <w:rPr>
          <w:noProof/>
          <w:sz w:val="22"/>
        </w:rPr>
        <w:drawing>
          <wp:anchor distT="0" distB="0" distL="0" distR="0" simplePos="0" relativeHeight="251822080" behindDoc="1" locked="0" layoutInCell="1" allowOverlap="1">
            <wp:simplePos x="0" y="0"/>
            <wp:positionH relativeFrom="page">
              <wp:posOffset>6515100</wp:posOffset>
            </wp:positionH>
            <wp:positionV relativeFrom="page">
              <wp:posOffset>257810</wp:posOffset>
            </wp:positionV>
            <wp:extent cx="572770" cy="575945"/>
            <wp:effectExtent l="0" t="0" r="0" b="0"/>
            <wp:wrapNone/>
            <wp:docPr id="2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914B3" w:rsidRPr="00DD3DF5" w:rsidRDefault="00C113F8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DD3DF5">
        <w:rPr>
          <w:rFonts w:ascii="Calibri" w:hAnsi="Calibri" w:cs="Calibri"/>
          <w:kern w:val="0"/>
          <w:sz w:val="22"/>
        </w:rPr>
        <w:lastRenderedPageBreak/>
        <w:t>2.7</w:t>
      </w:r>
      <w:r w:rsidR="00C217B3" w:rsidRPr="00DD3DF5">
        <w:rPr>
          <w:rFonts w:ascii="Calibri" w:hAnsi="Calibri" w:cs="Calibri" w:hint="eastAsia"/>
          <w:kern w:val="0"/>
          <w:sz w:val="22"/>
        </w:rPr>
        <w:t xml:space="preserve"> </w:t>
      </w:r>
      <w:r w:rsidRPr="00DD3DF5">
        <w:rPr>
          <w:rFonts w:ascii="Calibri" w:hAnsi="Calibri" w:cs="Calibri" w:hint="eastAsia"/>
          <w:kern w:val="0"/>
          <w:sz w:val="22"/>
        </w:rPr>
        <w:t>當選擇了</w:t>
      </w:r>
      <w:r w:rsidR="000D5A36" w:rsidRPr="00DD3DF5">
        <w:rPr>
          <w:rFonts w:ascii="Calibri" w:hAnsi="Calibri" w:cs="Calibri" w:hint="eastAsia"/>
          <w:kern w:val="0"/>
          <w:sz w:val="22"/>
        </w:rPr>
        <w:t xml:space="preserve"> </w:t>
      </w:r>
      <w:r w:rsidRPr="00DD3DF5">
        <w:rPr>
          <w:rFonts w:ascii="Calibri" w:hAnsi="Calibri" w:cs="Calibri"/>
          <w:kern w:val="0"/>
          <w:sz w:val="22"/>
        </w:rPr>
        <w:t>“</w:t>
      </w:r>
      <w:r w:rsidRPr="00DD3DF5">
        <w:rPr>
          <w:rFonts w:ascii="Calibri-Bold" w:hAnsi="Calibri-Bold" w:cs="Calibri-Bold"/>
          <w:b/>
          <w:bCs/>
          <w:kern w:val="0"/>
          <w:sz w:val="22"/>
        </w:rPr>
        <w:t>Web Server (IIS)</w:t>
      </w:r>
      <w:r w:rsidRPr="00DD3DF5">
        <w:rPr>
          <w:rFonts w:ascii="Calibri" w:hAnsi="Calibri" w:cs="Calibri"/>
          <w:kern w:val="0"/>
          <w:sz w:val="22"/>
        </w:rPr>
        <w:t xml:space="preserve">” </w:t>
      </w:r>
      <w:r w:rsidR="00947CC1" w:rsidRPr="00DD3DF5">
        <w:rPr>
          <w:rFonts w:asciiTheme="minorEastAsia" w:hAnsiTheme="minorEastAsia" w:cs="Calibri" w:hint="eastAsia"/>
          <w:kern w:val="0"/>
          <w:sz w:val="22"/>
        </w:rPr>
        <w:t>，</w:t>
      </w:r>
      <w:r w:rsidRPr="00DD3DF5">
        <w:rPr>
          <w:rFonts w:ascii="Calibri" w:hAnsi="Calibri" w:cs="Calibri" w:hint="eastAsia"/>
          <w:kern w:val="0"/>
          <w:sz w:val="22"/>
        </w:rPr>
        <w:t>將會顯示</w:t>
      </w:r>
      <w:r w:rsidRPr="00DD3DF5">
        <w:rPr>
          <w:rFonts w:ascii="Calibri" w:hAnsi="Calibri" w:cs="Calibri"/>
          <w:kern w:val="0"/>
          <w:sz w:val="22"/>
        </w:rPr>
        <w:t xml:space="preserve"> “</w:t>
      </w:r>
      <w:r w:rsidR="00D723A3" w:rsidRPr="00DD3DF5">
        <w:rPr>
          <w:rFonts w:ascii="Calibri-Bold" w:hAnsi="Calibri-Bold" w:cs="Calibri-Bold" w:hint="eastAsia"/>
          <w:b/>
          <w:bCs/>
          <w:kern w:val="0"/>
          <w:sz w:val="22"/>
        </w:rPr>
        <w:t>新增角色及功能精靈</w:t>
      </w:r>
      <w:r w:rsidRPr="00DD3DF5">
        <w:rPr>
          <w:rFonts w:ascii="Calibri" w:hAnsi="Calibri" w:cs="Calibri"/>
          <w:kern w:val="0"/>
          <w:sz w:val="22"/>
        </w:rPr>
        <w:t>”</w:t>
      </w:r>
      <w:r w:rsidR="000D5A36" w:rsidRPr="00DD3DF5">
        <w:rPr>
          <w:rFonts w:ascii="Calibri" w:hAnsi="Calibri" w:cs="Calibri" w:hint="eastAsia"/>
          <w:kern w:val="0"/>
          <w:sz w:val="22"/>
        </w:rPr>
        <w:t>的視窗</w:t>
      </w:r>
      <w:r w:rsidR="000D5A36" w:rsidRPr="00DD3DF5">
        <w:rPr>
          <w:rFonts w:asciiTheme="minorEastAsia" w:hAnsiTheme="minorEastAsia" w:cs="Calibri" w:hint="eastAsia"/>
          <w:kern w:val="0"/>
          <w:sz w:val="22"/>
        </w:rPr>
        <w:t>。</w:t>
      </w:r>
      <w:r w:rsidRPr="00DD3DF5">
        <w:rPr>
          <w:rFonts w:ascii="Calibri" w:hAnsi="Calibri" w:cs="Calibri" w:hint="eastAsia"/>
          <w:kern w:val="0"/>
          <w:sz w:val="22"/>
        </w:rPr>
        <w:t>點擊</w:t>
      </w:r>
      <w:r w:rsidRPr="00DD3DF5">
        <w:rPr>
          <w:rFonts w:ascii="Calibri" w:hAnsi="Calibri" w:cs="Calibri"/>
          <w:kern w:val="0"/>
          <w:sz w:val="22"/>
        </w:rPr>
        <w:t xml:space="preserve"> “</w:t>
      </w:r>
      <w:r w:rsidR="00D723A3" w:rsidRPr="00DD3DF5">
        <w:rPr>
          <w:rFonts w:ascii="Calibri-Bold" w:hAnsi="Calibri-Bold" w:cs="Calibri-Bold" w:hint="eastAsia"/>
          <w:b/>
          <w:bCs/>
          <w:kern w:val="0"/>
          <w:sz w:val="22"/>
        </w:rPr>
        <w:t>新增功能</w:t>
      </w:r>
      <w:r w:rsidRPr="00DD3DF5">
        <w:rPr>
          <w:rFonts w:ascii="Calibri" w:hAnsi="Calibri" w:cs="Calibri"/>
          <w:kern w:val="0"/>
          <w:sz w:val="22"/>
        </w:rPr>
        <w:t>”</w:t>
      </w:r>
      <w:r w:rsidRPr="00DD3DF5">
        <w:rPr>
          <w:rFonts w:ascii="Calibri" w:hAnsi="Calibri" w:cs="Calibri" w:hint="eastAsia"/>
          <w:kern w:val="0"/>
          <w:sz w:val="22"/>
        </w:rPr>
        <w:t>並點擊</w:t>
      </w:r>
      <w:r w:rsidRPr="00DD3DF5">
        <w:rPr>
          <w:rFonts w:ascii="Calibri" w:hAnsi="Calibri" w:cs="Calibri"/>
          <w:kern w:val="0"/>
          <w:sz w:val="22"/>
        </w:rPr>
        <w:t xml:space="preserve"> [</w:t>
      </w:r>
      <w:r w:rsidR="00D723A3" w:rsidRPr="00DD3DF5">
        <w:rPr>
          <w:rFonts w:ascii="Calibri-Bold" w:hAnsi="Calibri-Bold" w:cs="Calibri-Bold" w:hint="eastAsia"/>
          <w:b/>
          <w:bCs/>
          <w:kern w:val="0"/>
          <w:sz w:val="22"/>
        </w:rPr>
        <w:t>下一步</w:t>
      </w:r>
      <w:r w:rsidR="00D723A3" w:rsidRPr="00DD3DF5">
        <w:rPr>
          <w:rFonts w:ascii="Calibri-Bold" w:hAnsi="Calibri-Bold" w:cs="Calibri-Bold" w:hint="eastAsia"/>
          <w:b/>
          <w:bCs/>
          <w:kern w:val="0"/>
          <w:sz w:val="22"/>
        </w:rPr>
        <w:t>(N) &gt;</w:t>
      </w:r>
      <w:r w:rsidRPr="00DD3DF5">
        <w:rPr>
          <w:rFonts w:ascii="Calibri" w:hAnsi="Calibri" w:cs="Calibri"/>
          <w:kern w:val="0"/>
          <w:sz w:val="22"/>
        </w:rPr>
        <w:t>]</w:t>
      </w:r>
    </w:p>
    <w:p w:rsidR="000D5A36" w:rsidRPr="00DD3DF5" w:rsidRDefault="00C45A3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>
        <w:rPr>
          <w:rFonts w:ascii="Calibri" w:hAnsi="Calibri" w:cs="Calibri"/>
          <w:noProof/>
          <w:kern w:val="0"/>
          <w:sz w:val="22"/>
        </w:rPr>
        <w:pict>
          <v:shape id="_x0000_s1177" type="#_x0000_t109" style="position:absolute;margin-left:369pt;margin-top:252.75pt;width:28.5pt;height:10.5pt;z-index:251825152" filled="f" strokecolor="red" strokeweight="1.5pt"/>
        </w:pict>
      </w:r>
      <w:r>
        <w:rPr>
          <w:rFonts w:ascii="Calibri" w:hAnsi="Calibri" w:cs="Calibri"/>
          <w:noProof/>
          <w:kern w:val="0"/>
          <w:sz w:val="22"/>
        </w:rPr>
        <w:pict>
          <v:shape id="_x0000_s1176" type="#_x0000_t109" style="position:absolute;margin-left:244.5pt;margin-top:189.75pt;width:26.25pt;height:14.25pt;z-index:251824128" filled="f" strokecolor="red" strokeweight="1.5pt"/>
        </w:pict>
      </w:r>
      <w:r w:rsidR="00D723A3" w:rsidRPr="00DD3DF5">
        <w:rPr>
          <w:rFonts w:ascii="Calibri" w:hAnsi="Calibri" w:cs="Calibri"/>
          <w:noProof/>
          <w:kern w:val="0"/>
          <w:sz w:val="22"/>
        </w:rPr>
        <w:drawing>
          <wp:inline distT="0" distB="0" distL="0" distR="0">
            <wp:extent cx="5929164" cy="3486150"/>
            <wp:effectExtent l="19050" t="0" r="0" b="0"/>
            <wp:docPr id="10" name="图片 9" descr="擷取_2019_05_23_14_01_19_6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3_14_01_19_678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685" cy="349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AC501D" w:rsidRDefault="00AC501D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AC501D" w:rsidRDefault="00AC501D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0D5A36" w:rsidRPr="00DD3DF5" w:rsidRDefault="000D5A36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DD3DF5">
        <w:rPr>
          <w:rFonts w:ascii="Calibri" w:hAnsi="Calibri" w:cs="Calibri"/>
          <w:kern w:val="0"/>
          <w:sz w:val="22"/>
        </w:rPr>
        <w:lastRenderedPageBreak/>
        <w:t xml:space="preserve">2.8 </w:t>
      </w:r>
      <w:r w:rsidRPr="00DD3DF5">
        <w:rPr>
          <w:rFonts w:ascii="Calibri" w:hAnsi="Calibri" w:cs="Calibri" w:hint="eastAsia"/>
          <w:kern w:val="0"/>
          <w:sz w:val="22"/>
        </w:rPr>
        <w:t>在</w:t>
      </w:r>
      <w:r w:rsidRPr="00DD3DF5">
        <w:rPr>
          <w:rFonts w:ascii="Calibri" w:hAnsi="Calibri" w:cs="Calibri"/>
          <w:kern w:val="0"/>
          <w:sz w:val="22"/>
        </w:rPr>
        <w:t xml:space="preserve"> </w:t>
      </w:r>
      <w:r w:rsidR="006D32DD" w:rsidRPr="00DD3DF5">
        <w:rPr>
          <w:rFonts w:ascii="Calibri" w:hAnsi="Calibri" w:cs="Calibri" w:hint="eastAsia"/>
          <w:b/>
          <w:kern w:val="0"/>
          <w:sz w:val="22"/>
        </w:rPr>
        <w:t>功能</w:t>
      </w:r>
      <w:r w:rsidR="00947CC1" w:rsidRPr="00DD3DF5">
        <w:rPr>
          <w:rFonts w:asciiTheme="minorEastAsia" w:hAnsiTheme="minorEastAsia" w:cs="Calibri" w:hint="eastAsia"/>
          <w:kern w:val="0"/>
          <w:sz w:val="22"/>
        </w:rPr>
        <w:t>，</w:t>
      </w:r>
      <w:r w:rsidRPr="00DD3DF5">
        <w:rPr>
          <w:rFonts w:ascii="Calibri" w:hAnsi="Calibri" w:cs="Calibri"/>
          <w:kern w:val="0"/>
          <w:sz w:val="22"/>
        </w:rPr>
        <w:t xml:space="preserve"> </w:t>
      </w:r>
      <w:r w:rsidRPr="00DD3DF5">
        <w:rPr>
          <w:rFonts w:ascii="Calibri" w:hAnsi="Calibri" w:cs="Calibri" w:hint="eastAsia"/>
          <w:kern w:val="0"/>
          <w:sz w:val="22"/>
        </w:rPr>
        <w:t>選擇</w:t>
      </w:r>
      <w:r w:rsidRPr="00DD3DF5">
        <w:rPr>
          <w:rFonts w:ascii="Calibri" w:hAnsi="Calibri" w:cs="Calibri"/>
          <w:kern w:val="0"/>
          <w:sz w:val="22"/>
        </w:rPr>
        <w:t xml:space="preserve"> “</w:t>
      </w:r>
      <w:r w:rsidRPr="00DD3DF5">
        <w:rPr>
          <w:rFonts w:ascii="Calibri-Bold" w:hAnsi="Calibri-Bold" w:cs="Calibri-Bold"/>
          <w:b/>
          <w:bCs/>
          <w:kern w:val="0"/>
          <w:sz w:val="22"/>
        </w:rPr>
        <w:t>.NET Framework 3.5 Features</w:t>
      </w:r>
      <w:r w:rsidRPr="00DD3DF5">
        <w:rPr>
          <w:rFonts w:ascii="Calibri" w:hAnsi="Calibri" w:cs="Calibri"/>
          <w:kern w:val="0"/>
          <w:sz w:val="22"/>
        </w:rPr>
        <w:t xml:space="preserve">” </w:t>
      </w:r>
      <w:r w:rsidRPr="00DD3DF5">
        <w:rPr>
          <w:rFonts w:ascii="Calibri" w:hAnsi="Calibri" w:cs="Calibri" w:hint="eastAsia"/>
          <w:kern w:val="0"/>
          <w:sz w:val="22"/>
        </w:rPr>
        <w:t>和</w:t>
      </w:r>
      <w:r w:rsidRPr="00DD3DF5">
        <w:rPr>
          <w:rFonts w:ascii="Calibri" w:hAnsi="Calibri" w:cs="Calibri"/>
          <w:kern w:val="0"/>
          <w:sz w:val="22"/>
        </w:rPr>
        <w:t xml:space="preserve"> “</w:t>
      </w:r>
      <w:r w:rsidRPr="00DD3DF5">
        <w:rPr>
          <w:rFonts w:ascii="Calibri-Bold" w:hAnsi="Calibri-Bold" w:cs="Calibri-Bold"/>
          <w:b/>
          <w:bCs/>
          <w:kern w:val="0"/>
          <w:sz w:val="22"/>
        </w:rPr>
        <w:t>.NET Framework 4.5 Features</w:t>
      </w:r>
      <w:r w:rsidRPr="00DD3DF5">
        <w:rPr>
          <w:rFonts w:ascii="Calibri" w:hAnsi="Calibri" w:cs="Calibri"/>
          <w:kern w:val="0"/>
          <w:sz w:val="22"/>
        </w:rPr>
        <w:t>”</w:t>
      </w:r>
    </w:p>
    <w:p w:rsidR="00766A9B" w:rsidRPr="002849F9" w:rsidRDefault="00C45A39" w:rsidP="002849F9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>
          <v:shape id="_x0000_s1179" type="#_x0000_t109" style="position:absolute;margin-left:69.75pt;margin-top:77pt;width:86.25pt;height:9.75pt;z-index:251827200" filled="f" strokecolor="red" strokeweight="1.5pt"/>
        </w:pict>
      </w:r>
      <w:r>
        <w:rPr>
          <w:rFonts w:ascii="Calibri" w:hAnsi="Calibri" w:cs="Calibri"/>
          <w:noProof/>
          <w:kern w:val="0"/>
          <w:szCs w:val="24"/>
        </w:rPr>
        <w:pict>
          <v:shape id="_x0000_s1178" type="#_x0000_t109" style="position:absolute;margin-left:69.75pt;margin-top:65pt;width:1in;height:10.5pt;z-index:251826176" filled="f" strokecolor="red" strokeweight="1.5pt"/>
        </w:pict>
      </w:r>
      <w:r w:rsidR="00EB681D">
        <w:rPr>
          <w:rFonts w:ascii="Calibri" w:hAnsi="Calibri" w:cs="Calibri"/>
          <w:noProof/>
          <w:kern w:val="0"/>
          <w:szCs w:val="24"/>
        </w:rPr>
        <w:drawing>
          <wp:inline distT="0" distB="0" distL="0" distR="0">
            <wp:extent cx="5264968" cy="3705225"/>
            <wp:effectExtent l="19050" t="0" r="0" b="0"/>
            <wp:docPr id="21" name="图片 20" descr="擷取_2019_05_23_14_10_15_3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3_14_10_15_317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968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025" w:rsidRPr="00DD3DF5" w:rsidRDefault="00BC2025" w:rsidP="00E6472D">
      <w:pPr>
        <w:rPr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0D5A36" w:rsidRPr="00DD3DF5" w:rsidRDefault="000D5A36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DD3DF5">
        <w:rPr>
          <w:rFonts w:ascii="Calibri" w:hAnsi="Calibri" w:cs="Calibri"/>
          <w:kern w:val="0"/>
          <w:sz w:val="22"/>
        </w:rPr>
        <w:lastRenderedPageBreak/>
        <w:t xml:space="preserve">2.9 </w:t>
      </w:r>
      <w:r w:rsidRPr="00DD3DF5">
        <w:rPr>
          <w:rFonts w:ascii="Calibri" w:hAnsi="Calibri" w:cs="Calibri" w:hint="eastAsia"/>
          <w:kern w:val="0"/>
          <w:sz w:val="22"/>
        </w:rPr>
        <w:t>點擊</w:t>
      </w:r>
      <w:r w:rsidRPr="00DD3DF5">
        <w:rPr>
          <w:rFonts w:ascii="Calibri" w:hAnsi="Calibri" w:cs="Calibri"/>
          <w:kern w:val="0"/>
          <w:sz w:val="22"/>
        </w:rPr>
        <w:t xml:space="preserve"> “</w:t>
      </w:r>
      <w:r w:rsidR="00C22272" w:rsidRPr="00DD3DF5">
        <w:rPr>
          <w:rFonts w:ascii="Calibri-Bold" w:hAnsi="Calibri-Bold" w:cs="Calibri-Bold" w:hint="eastAsia"/>
          <w:b/>
          <w:bCs/>
          <w:kern w:val="0"/>
          <w:sz w:val="22"/>
        </w:rPr>
        <w:t>應用程式伺服器</w:t>
      </w:r>
      <w:r w:rsidR="00C22272" w:rsidRPr="00DD3DF5">
        <w:rPr>
          <w:rFonts w:ascii="Calibri-Bold" w:hAnsi="Calibri-Bold" w:cs="Calibri-Bold" w:hint="eastAsia"/>
          <w:b/>
          <w:bCs/>
          <w:kern w:val="0"/>
          <w:sz w:val="22"/>
        </w:rPr>
        <w:t>-</w:t>
      </w:r>
      <w:r w:rsidR="00C22272" w:rsidRPr="00DD3DF5">
        <w:rPr>
          <w:rFonts w:ascii="Calibri-Bold" w:hAnsi="Calibri-Bold" w:cs="Calibri-Bold" w:hint="eastAsia"/>
          <w:b/>
          <w:bCs/>
          <w:kern w:val="0"/>
          <w:sz w:val="22"/>
        </w:rPr>
        <w:t>角色服務</w:t>
      </w:r>
      <w:r w:rsidRPr="00DD3DF5">
        <w:rPr>
          <w:rFonts w:ascii="Calibri" w:hAnsi="Calibri" w:cs="Calibri"/>
          <w:kern w:val="0"/>
          <w:sz w:val="22"/>
        </w:rPr>
        <w:t>”</w:t>
      </w:r>
      <w:r w:rsidR="00C05DB2" w:rsidRPr="00DD3DF5">
        <w:rPr>
          <w:rFonts w:ascii="Calibri" w:hAnsi="Calibri" w:cs="Calibri"/>
          <w:kern w:val="0"/>
          <w:sz w:val="22"/>
        </w:rPr>
        <w:t xml:space="preserve"> </w:t>
      </w:r>
      <w:r w:rsidR="00C05DB2" w:rsidRPr="00DD3DF5">
        <w:rPr>
          <w:rFonts w:ascii="Calibri" w:hAnsi="Calibri" w:cs="Calibri" w:hint="eastAsia"/>
          <w:kern w:val="0"/>
          <w:sz w:val="22"/>
        </w:rPr>
        <w:t>並選擇</w:t>
      </w:r>
      <w:r w:rsidRPr="00DD3DF5">
        <w:rPr>
          <w:rFonts w:ascii="Calibri" w:hAnsi="Calibri" w:cs="Calibri"/>
          <w:kern w:val="0"/>
          <w:sz w:val="22"/>
        </w:rPr>
        <w:t xml:space="preserve"> “</w:t>
      </w:r>
      <w:r w:rsidRPr="00DD3DF5">
        <w:rPr>
          <w:rFonts w:ascii="Calibri-Bold" w:hAnsi="Calibri-Bold" w:cs="Calibri-Bold"/>
          <w:b/>
          <w:bCs/>
          <w:kern w:val="0"/>
          <w:sz w:val="22"/>
        </w:rPr>
        <w:t>.NET Framework 4.5</w:t>
      </w:r>
      <w:r w:rsidRPr="00DD3DF5">
        <w:rPr>
          <w:rFonts w:ascii="Calibri" w:hAnsi="Calibri" w:cs="Calibri"/>
          <w:kern w:val="0"/>
          <w:sz w:val="22"/>
        </w:rPr>
        <w:t>”</w:t>
      </w:r>
      <w:r w:rsidR="00C05DB2" w:rsidRPr="00DD3DF5">
        <w:rPr>
          <w:rFonts w:ascii="Calibri" w:hAnsi="Calibri" w:cs="Calibri"/>
          <w:kern w:val="0"/>
          <w:sz w:val="22"/>
        </w:rPr>
        <w:t xml:space="preserve"> </w:t>
      </w:r>
      <w:r w:rsidR="00C05DB2" w:rsidRPr="00DD3DF5">
        <w:rPr>
          <w:rFonts w:ascii="Calibri" w:hAnsi="Calibri" w:cs="Calibri" w:hint="eastAsia"/>
          <w:kern w:val="0"/>
          <w:sz w:val="22"/>
        </w:rPr>
        <w:t>和</w:t>
      </w:r>
      <w:r w:rsidRPr="00DD3DF5">
        <w:rPr>
          <w:rFonts w:ascii="Calibri" w:hAnsi="Calibri" w:cs="Calibri"/>
          <w:kern w:val="0"/>
          <w:sz w:val="22"/>
        </w:rPr>
        <w:t xml:space="preserve"> “</w:t>
      </w:r>
      <w:r w:rsidRPr="00DD3DF5">
        <w:rPr>
          <w:rFonts w:ascii="Calibri-Bold" w:hAnsi="Calibri-Bold" w:cs="Calibri-Bold"/>
          <w:b/>
          <w:bCs/>
          <w:kern w:val="0"/>
          <w:sz w:val="22"/>
        </w:rPr>
        <w:t>TCP Port Sharing</w:t>
      </w:r>
      <w:r w:rsidRPr="00DD3DF5">
        <w:rPr>
          <w:rFonts w:ascii="Calibri" w:hAnsi="Calibri" w:cs="Calibri"/>
          <w:kern w:val="0"/>
          <w:sz w:val="22"/>
        </w:rPr>
        <w:t>”</w:t>
      </w:r>
    </w:p>
    <w:p w:rsidR="00C05DB2" w:rsidRDefault="00C45A39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>
          <v:shape id="_x0000_s1183" type="#_x0000_t109" style="position:absolute;margin-left:79.5pt;margin-top:144.5pt;width:59.25pt;height:13.5pt;z-index:251833344" filled="f" strokecolor="red" strokeweight="1.5pt"/>
        </w:pict>
      </w:r>
      <w:r>
        <w:rPr>
          <w:rFonts w:ascii="Calibri" w:hAnsi="Calibri" w:cs="Calibri"/>
          <w:noProof/>
          <w:kern w:val="0"/>
          <w:szCs w:val="24"/>
        </w:rPr>
        <w:pict>
          <v:shape id="_x0000_s1182" type="#_x0000_t109" style="position:absolute;margin-left:79.5pt;margin-top:75.5pt;width:59.25pt;height:14.25pt;z-index:251832320" filled="f" strokecolor="red" strokeweight="1.5pt"/>
        </w:pict>
      </w:r>
      <w:r>
        <w:rPr>
          <w:rFonts w:ascii="Calibri" w:hAnsi="Calibri" w:cs="Calibri"/>
          <w:noProof/>
          <w:kern w:val="0"/>
          <w:szCs w:val="24"/>
        </w:rPr>
        <w:pict>
          <v:shape id="_x0000_s1181" type="#_x0000_t109" style="position:absolute;margin-left:13.5pt;margin-top:149pt;width:52.5pt;height:13.5pt;z-index:251831296" filled="f" strokecolor="red" strokeweight="1.5pt"/>
        </w:pict>
      </w:r>
      <w:r w:rsidR="00B170C6">
        <w:rPr>
          <w:rFonts w:ascii="Calibri" w:hAnsi="Calibri" w:cs="Calibri"/>
          <w:noProof/>
          <w:kern w:val="0"/>
          <w:szCs w:val="24"/>
        </w:rPr>
        <w:drawing>
          <wp:inline distT="0" distB="0" distL="0" distR="0">
            <wp:extent cx="6105262" cy="4429125"/>
            <wp:effectExtent l="19050" t="0" r="0" b="0"/>
            <wp:docPr id="27" name="图片 26" descr="擷取_2019_05_23_16_04_50_9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3_16_04_50_92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6095" cy="443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4C8" w:rsidRDefault="001504C8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1504C8" w:rsidRDefault="001504C8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1504C8" w:rsidRDefault="001504C8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1504C8" w:rsidRDefault="001504C8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1504C8" w:rsidRDefault="001504C8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1504C8" w:rsidRDefault="001504C8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1504C8" w:rsidRDefault="001504C8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1504C8" w:rsidRDefault="001504C8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1504C8" w:rsidRDefault="001504C8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1504C8" w:rsidRDefault="001504C8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1504C8" w:rsidRDefault="001504C8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1504C8" w:rsidRDefault="001504C8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3A2BDC" w:rsidRDefault="003A2BDC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964B54" w:rsidRDefault="00964B54" w:rsidP="001504C8">
      <w:pPr>
        <w:rPr>
          <w:rFonts w:ascii="Calibri" w:hAnsi="Calibri" w:cs="Calibri"/>
          <w:sz w:val="22"/>
        </w:rPr>
      </w:pPr>
    </w:p>
    <w:p w:rsidR="002849F9" w:rsidRDefault="002849F9" w:rsidP="001504C8">
      <w:pPr>
        <w:rPr>
          <w:rFonts w:ascii="Calibri" w:hAnsi="Calibri" w:cs="Calibri"/>
          <w:sz w:val="22"/>
        </w:rPr>
      </w:pPr>
    </w:p>
    <w:p w:rsidR="00AF7093" w:rsidRPr="002849F9" w:rsidRDefault="00AF7093" w:rsidP="001504C8">
      <w:pPr>
        <w:rPr>
          <w:sz w:val="22"/>
        </w:rPr>
      </w:pPr>
    </w:p>
    <w:p w:rsidR="001504C8" w:rsidRPr="0089404A" w:rsidRDefault="00C05DB2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89404A">
        <w:rPr>
          <w:rFonts w:ascii="Calibri" w:hAnsi="Calibri" w:cs="Calibri"/>
          <w:kern w:val="0"/>
          <w:sz w:val="22"/>
        </w:rPr>
        <w:lastRenderedPageBreak/>
        <w:t>2.10</w:t>
      </w:r>
      <w:r w:rsidR="00C217B3" w:rsidRPr="0089404A">
        <w:rPr>
          <w:rFonts w:ascii="Calibri" w:hAnsi="Calibri" w:cs="Calibri" w:hint="eastAsia"/>
          <w:kern w:val="0"/>
          <w:sz w:val="22"/>
        </w:rPr>
        <w:t xml:space="preserve"> </w:t>
      </w:r>
      <w:r w:rsidR="007E39EF" w:rsidRPr="0089404A">
        <w:rPr>
          <w:rFonts w:ascii="Calibri" w:hAnsi="Calibri" w:cs="Calibri" w:hint="eastAsia"/>
          <w:kern w:val="0"/>
          <w:sz w:val="22"/>
        </w:rPr>
        <w:t>點選</w:t>
      </w:r>
      <w:r w:rsidRPr="0089404A">
        <w:rPr>
          <w:rFonts w:ascii="Calibri" w:hAnsi="Calibri" w:cs="Calibri"/>
          <w:kern w:val="0"/>
          <w:sz w:val="22"/>
        </w:rPr>
        <w:t>“</w:t>
      </w:r>
      <w:r w:rsidR="001504C8" w:rsidRPr="0089404A">
        <w:rPr>
          <w:rFonts w:ascii="Calibri-Bold" w:hAnsi="Calibri-Bold" w:cs="Calibri-Bold" w:hint="eastAsia"/>
          <w:b/>
          <w:bCs/>
          <w:kern w:val="0"/>
          <w:sz w:val="22"/>
        </w:rPr>
        <w:t>網頁伺服器角色</w:t>
      </w:r>
      <w:r w:rsidR="001504C8" w:rsidRPr="0089404A">
        <w:rPr>
          <w:rFonts w:ascii="Calibri-Bold" w:hAnsi="Calibri-Bold" w:cs="Calibri-Bold" w:hint="eastAsia"/>
          <w:b/>
          <w:bCs/>
          <w:kern w:val="0"/>
          <w:sz w:val="22"/>
        </w:rPr>
        <w:t>-</w:t>
      </w:r>
      <w:r w:rsidR="001504C8" w:rsidRPr="0089404A">
        <w:rPr>
          <w:rFonts w:ascii="Calibri-Bold" w:hAnsi="Calibri-Bold" w:cs="Calibri-Bold" w:hint="eastAsia"/>
          <w:b/>
          <w:bCs/>
          <w:kern w:val="0"/>
          <w:sz w:val="22"/>
        </w:rPr>
        <w:t>角色服務</w:t>
      </w:r>
      <w:r w:rsidRPr="0089404A">
        <w:rPr>
          <w:rFonts w:ascii="Calibri" w:hAnsi="Calibri" w:cs="Calibri"/>
          <w:kern w:val="0"/>
          <w:sz w:val="22"/>
        </w:rPr>
        <w:t>”</w:t>
      </w:r>
    </w:p>
    <w:p w:rsidR="00C05DB2" w:rsidRDefault="00C45A39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>
          <v:shape id="_x0000_s1185" type="#_x0000_t109" style="position:absolute;margin-left:13.5pt;margin-top:131.75pt;width:65.25pt;height:13.5pt;z-index:251837440" filled="f" strokecolor="red" strokeweight="1.5pt"/>
        </w:pict>
      </w:r>
      <w:r w:rsidR="001504C8">
        <w:rPr>
          <w:rFonts w:ascii="Calibri" w:hAnsi="Calibri" w:cs="Calibri"/>
          <w:noProof/>
          <w:kern w:val="0"/>
          <w:szCs w:val="24"/>
        </w:rPr>
        <w:drawing>
          <wp:inline distT="0" distB="0" distL="0" distR="0">
            <wp:extent cx="6184973" cy="4200525"/>
            <wp:effectExtent l="19050" t="0" r="6277" b="0"/>
            <wp:docPr id="30" name="图片 29" descr="擷取_2019_05_23_16_32_52_4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3_16_32_52_413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4659" cy="420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C41D0" w:rsidRDefault="001C41D0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C41D0" w:rsidRDefault="001C41D0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2D60F4" w:rsidRDefault="002D60F4" w:rsidP="003602B9">
      <w:pPr>
        <w:rPr>
          <w:rFonts w:ascii="Calibri" w:hAnsi="Calibri" w:cs="Calibri"/>
          <w:sz w:val="22"/>
        </w:rPr>
      </w:pPr>
    </w:p>
    <w:p w:rsidR="001C41D0" w:rsidRPr="00071A45" w:rsidRDefault="003602B9" w:rsidP="003602B9">
      <w:pPr>
        <w:rPr>
          <w:rFonts w:ascii="Calibri" w:hAnsi="Calibri" w:cs="Calibri"/>
          <w:sz w:val="22"/>
        </w:rPr>
      </w:pPr>
      <w:r w:rsidRPr="0089404A">
        <w:rPr>
          <w:noProof/>
          <w:sz w:val="22"/>
        </w:rPr>
        <w:drawing>
          <wp:anchor distT="0" distB="0" distL="0" distR="0" simplePos="0" relativeHeight="251839488" behindDoc="1" locked="0" layoutInCell="1" allowOverlap="1">
            <wp:simplePos x="0" y="0"/>
            <wp:positionH relativeFrom="page">
              <wp:posOffset>6515100</wp:posOffset>
            </wp:positionH>
            <wp:positionV relativeFrom="page">
              <wp:posOffset>257810</wp:posOffset>
            </wp:positionV>
            <wp:extent cx="572770" cy="575945"/>
            <wp:effectExtent l="0" t="0" r="0" b="0"/>
            <wp:wrapNone/>
            <wp:docPr id="1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17B3" w:rsidRPr="0089404A" w:rsidRDefault="00C217B3" w:rsidP="00C217B3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89404A">
        <w:rPr>
          <w:rFonts w:ascii="Calibri" w:hAnsi="Calibri" w:cs="Calibri"/>
          <w:kern w:val="0"/>
          <w:sz w:val="22"/>
        </w:rPr>
        <w:lastRenderedPageBreak/>
        <w:t xml:space="preserve">2.11 </w:t>
      </w:r>
      <w:r w:rsidRPr="0089404A">
        <w:rPr>
          <w:rFonts w:ascii="Calibri" w:hAnsi="Calibri" w:cs="Calibri" w:hint="eastAsia"/>
          <w:kern w:val="0"/>
          <w:sz w:val="22"/>
        </w:rPr>
        <w:t>往下捲動並展開</w:t>
      </w:r>
      <w:r w:rsidRPr="0089404A">
        <w:rPr>
          <w:rFonts w:ascii="Calibri" w:hAnsi="Calibri" w:cs="Calibri"/>
          <w:kern w:val="0"/>
          <w:sz w:val="22"/>
        </w:rPr>
        <w:t xml:space="preserve"> </w:t>
      </w:r>
      <w:r w:rsidRPr="0089404A">
        <w:rPr>
          <w:rFonts w:ascii="Calibri" w:hAnsi="Calibri" w:cs="Calibri"/>
          <w:b/>
          <w:kern w:val="0"/>
          <w:sz w:val="22"/>
        </w:rPr>
        <w:t>“Application Development”</w:t>
      </w:r>
      <w:r w:rsidR="00947CC1" w:rsidRPr="0089404A">
        <w:rPr>
          <w:rFonts w:asciiTheme="minorEastAsia" w:hAnsiTheme="minorEastAsia" w:cs="Calibri" w:hint="eastAsia"/>
          <w:kern w:val="0"/>
          <w:sz w:val="22"/>
        </w:rPr>
        <w:t>，</w:t>
      </w:r>
      <w:r w:rsidRPr="0089404A">
        <w:rPr>
          <w:rFonts w:ascii="Calibri" w:hAnsi="Calibri" w:cs="Calibri"/>
          <w:kern w:val="0"/>
          <w:sz w:val="22"/>
        </w:rPr>
        <w:t xml:space="preserve"> </w:t>
      </w:r>
      <w:r w:rsidRPr="0089404A">
        <w:rPr>
          <w:rFonts w:ascii="Calibri" w:hAnsi="Calibri" w:cs="Calibri" w:hint="eastAsia"/>
          <w:kern w:val="0"/>
          <w:sz w:val="22"/>
        </w:rPr>
        <w:t>選擇</w:t>
      </w:r>
      <w:r w:rsidRPr="0089404A">
        <w:rPr>
          <w:rFonts w:ascii="Calibri" w:hAnsi="Calibri" w:cs="Calibri"/>
          <w:kern w:val="0"/>
          <w:sz w:val="22"/>
        </w:rPr>
        <w:t xml:space="preserve"> </w:t>
      </w:r>
      <w:r w:rsidRPr="0089404A">
        <w:rPr>
          <w:rFonts w:ascii="Calibri" w:hAnsi="Calibri" w:cs="Calibri"/>
          <w:b/>
          <w:kern w:val="0"/>
          <w:sz w:val="22"/>
        </w:rPr>
        <w:t>“.Net Exensibility3.5”</w:t>
      </w:r>
      <w:r w:rsidRPr="0089404A">
        <w:rPr>
          <w:rFonts w:ascii="Calibri" w:hAnsi="Calibri" w:cs="Calibri"/>
          <w:kern w:val="0"/>
          <w:sz w:val="22"/>
        </w:rPr>
        <w:t xml:space="preserve">, </w:t>
      </w:r>
      <w:r w:rsidRPr="0089404A">
        <w:rPr>
          <w:rFonts w:ascii="Calibri" w:hAnsi="Calibri" w:cs="Calibri"/>
          <w:b/>
          <w:kern w:val="0"/>
          <w:sz w:val="22"/>
        </w:rPr>
        <w:t>“ASP.NET 3.5”</w:t>
      </w:r>
      <w:r w:rsidR="00947CC1" w:rsidRPr="0089404A">
        <w:rPr>
          <w:rFonts w:asciiTheme="minorEastAsia" w:hAnsiTheme="minorEastAsia" w:cs="Calibri" w:hint="eastAsia"/>
          <w:kern w:val="0"/>
          <w:sz w:val="22"/>
        </w:rPr>
        <w:t>，</w:t>
      </w:r>
      <w:r w:rsidRPr="0089404A">
        <w:rPr>
          <w:rFonts w:ascii="Calibri" w:hAnsi="Calibri" w:cs="Calibri"/>
          <w:kern w:val="0"/>
          <w:sz w:val="22"/>
        </w:rPr>
        <w:t xml:space="preserve"> </w:t>
      </w:r>
      <w:r w:rsidRPr="0089404A">
        <w:rPr>
          <w:rFonts w:ascii="Calibri" w:hAnsi="Calibri" w:cs="Calibri"/>
          <w:b/>
          <w:kern w:val="0"/>
          <w:sz w:val="22"/>
        </w:rPr>
        <w:t>“ISAPI</w:t>
      </w:r>
      <w:r w:rsidRPr="0089404A">
        <w:rPr>
          <w:rFonts w:ascii="Calibri" w:hAnsi="Calibri" w:cs="Calibri" w:hint="eastAsia"/>
          <w:b/>
          <w:kern w:val="0"/>
          <w:sz w:val="22"/>
        </w:rPr>
        <w:t xml:space="preserve"> </w:t>
      </w:r>
      <w:r w:rsidRPr="0089404A">
        <w:rPr>
          <w:rFonts w:ascii="Calibri" w:hAnsi="Calibri" w:cs="Calibri"/>
          <w:b/>
          <w:kern w:val="0"/>
          <w:sz w:val="22"/>
        </w:rPr>
        <w:t>Extensions”</w:t>
      </w:r>
      <w:r w:rsidR="00947CC1" w:rsidRPr="0089404A">
        <w:rPr>
          <w:rFonts w:asciiTheme="minorEastAsia" w:hAnsiTheme="minorEastAsia" w:cs="Calibri" w:hint="eastAsia"/>
          <w:kern w:val="0"/>
          <w:sz w:val="22"/>
        </w:rPr>
        <w:t>，</w:t>
      </w:r>
      <w:r w:rsidRPr="0089404A">
        <w:rPr>
          <w:rFonts w:ascii="Calibri" w:hAnsi="Calibri" w:cs="Calibri"/>
          <w:kern w:val="0"/>
          <w:sz w:val="22"/>
        </w:rPr>
        <w:t xml:space="preserve"> </w:t>
      </w:r>
      <w:r w:rsidRPr="0089404A">
        <w:rPr>
          <w:rFonts w:ascii="Calibri" w:hAnsi="Calibri" w:cs="Calibri"/>
          <w:b/>
          <w:kern w:val="0"/>
          <w:sz w:val="22"/>
        </w:rPr>
        <w:t>“ISAPI Filters”</w:t>
      </w:r>
      <w:r w:rsidR="00947CC1" w:rsidRPr="0089404A">
        <w:rPr>
          <w:rFonts w:asciiTheme="minorEastAsia" w:hAnsiTheme="minorEastAsia" w:cs="Calibri" w:hint="eastAsia"/>
          <w:kern w:val="0"/>
          <w:sz w:val="22"/>
        </w:rPr>
        <w:t>，</w:t>
      </w:r>
      <w:r w:rsidRPr="0089404A">
        <w:rPr>
          <w:rFonts w:ascii="Calibri" w:hAnsi="Calibri" w:cs="Calibri"/>
          <w:kern w:val="0"/>
          <w:sz w:val="22"/>
        </w:rPr>
        <w:t xml:space="preserve"> </w:t>
      </w:r>
      <w:r w:rsidRPr="0089404A">
        <w:rPr>
          <w:rFonts w:ascii="Calibri" w:hAnsi="Calibri" w:cs="Calibri" w:hint="eastAsia"/>
          <w:kern w:val="0"/>
          <w:sz w:val="22"/>
        </w:rPr>
        <w:t>然後點擊</w:t>
      </w:r>
      <w:r w:rsidRPr="0089404A">
        <w:rPr>
          <w:rFonts w:ascii="Calibri" w:hAnsi="Calibri" w:cs="Calibri" w:hint="eastAsia"/>
          <w:kern w:val="0"/>
          <w:sz w:val="22"/>
        </w:rPr>
        <w:t xml:space="preserve"> </w:t>
      </w:r>
      <w:r w:rsidRPr="0089404A">
        <w:rPr>
          <w:rFonts w:ascii="Calibri" w:hAnsi="Calibri" w:cs="Calibri"/>
          <w:kern w:val="0"/>
          <w:sz w:val="22"/>
        </w:rPr>
        <w:t>[</w:t>
      </w:r>
      <w:r w:rsidRPr="0089404A">
        <w:rPr>
          <w:rFonts w:ascii="Calibri-Bold" w:hAnsi="Calibri-Bold" w:cs="Calibri-Bold"/>
          <w:b/>
          <w:bCs/>
          <w:kern w:val="0"/>
          <w:sz w:val="22"/>
        </w:rPr>
        <w:t>Next</w:t>
      </w:r>
      <w:r w:rsidRPr="0089404A">
        <w:rPr>
          <w:rFonts w:ascii="Calibri" w:hAnsi="Calibri" w:cs="Calibri"/>
          <w:kern w:val="0"/>
          <w:sz w:val="22"/>
        </w:rPr>
        <w:t>]</w:t>
      </w:r>
    </w:p>
    <w:p w:rsidR="00C217B3" w:rsidRPr="0089404A" w:rsidRDefault="00C45A39" w:rsidP="00C217B3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C45A39">
        <w:rPr>
          <w:noProof/>
          <w:sz w:val="22"/>
        </w:rPr>
        <w:pict>
          <v:shape id="_x0000_s1188" type="#_x0000_t109" style="position:absolute;margin-left:108pt;margin-top:138pt;width:41.25pt;height:11.25pt;z-index:251841536" filled="f" strokecolor="red" strokeweight="1.5pt"/>
        </w:pict>
      </w:r>
      <w:r w:rsidRPr="00C45A39">
        <w:rPr>
          <w:noProof/>
          <w:sz w:val="22"/>
        </w:rPr>
        <w:pict>
          <v:shape id="_x0000_s1187" type="#_x0000_t109" style="position:absolute;margin-left:108pt;margin-top:105.75pt;width:60pt;height:9pt;z-index:251840512" filled="f" strokecolor="red" strokeweight="1.5pt"/>
        </w:pict>
      </w:r>
      <w:r w:rsidRPr="00C45A39">
        <w:rPr>
          <w:noProof/>
          <w:sz w:val="22"/>
        </w:rPr>
        <w:pict>
          <v:shape id="_x0000_s1189" type="#_x0000_t109" style="position:absolute;margin-left:108pt;margin-top:164.25pt;width:65.25pt;height:18.75pt;z-index:251842560" filled="f" strokecolor="red" strokeweight="1.5pt"/>
        </w:pict>
      </w:r>
      <w:r w:rsidR="006E0324" w:rsidRPr="0089404A">
        <w:rPr>
          <w:rFonts w:ascii="Calibri" w:hAnsi="Calibri" w:cs="Calibri"/>
          <w:noProof/>
          <w:kern w:val="0"/>
          <w:sz w:val="22"/>
        </w:rPr>
        <w:drawing>
          <wp:inline distT="0" distB="0" distL="0" distR="0">
            <wp:extent cx="6038850" cy="3246991"/>
            <wp:effectExtent l="19050" t="0" r="0" b="0"/>
            <wp:docPr id="120" name="图片 119" descr="擷取_2019_05_23_17_01_26_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3_17_01_26_231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24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7B3" w:rsidRPr="0089404A" w:rsidRDefault="00400594" w:rsidP="00C217B3">
      <w:pPr>
        <w:autoSpaceDE w:val="0"/>
        <w:autoSpaceDN w:val="0"/>
        <w:adjustRightInd w:val="0"/>
        <w:rPr>
          <w:rFonts w:ascii="Cambria" w:hAnsi="Cambria" w:cs="Cambria"/>
          <w:kern w:val="0"/>
          <w:sz w:val="22"/>
        </w:rPr>
      </w:pPr>
      <w:r w:rsidRPr="0089404A">
        <w:rPr>
          <w:rFonts w:ascii="Cambria" w:hAnsi="Cambria" w:cs="Cambria"/>
          <w:kern w:val="0"/>
          <w:sz w:val="22"/>
        </w:rPr>
        <w:t>2.11.1</w:t>
      </w:r>
      <w:r w:rsidRPr="0089404A">
        <w:rPr>
          <w:rFonts w:ascii="Cambria" w:hAnsi="Cambria" w:cs="Cambria" w:hint="eastAsia"/>
          <w:kern w:val="0"/>
          <w:sz w:val="22"/>
        </w:rPr>
        <w:t xml:space="preserve"> </w:t>
      </w:r>
      <w:r w:rsidRPr="0089404A">
        <w:rPr>
          <w:rFonts w:ascii="Cambria" w:hAnsi="Cambria" w:cs="Cambria" w:hint="eastAsia"/>
          <w:kern w:val="0"/>
          <w:sz w:val="22"/>
        </w:rPr>
        <w:t>選擇</w:t>
      </w:r>
      <w:r w:rsidR="00C217B3" w:rsidRPr="0089404A">
        <w:rPr>
          <w:rFonts w:ascii="Cambria" w:hAnsi="Cambria" w:cs="Cambria"/>
          <w:kern w:val="0"/>
          <w:sz w:val="22"/>
        </w:rPr>
        <w:t>“</w:t>
      </w:r>
      <w:r w:rsidR="00C217B3" w:rsidRPr="0089404A">
        <w:rPr>
          <w:rFonts w:ascii="Cambria-Bold" w:hAnsi="Cambria-Bold" w:cs="Cambria-Bold"/>
          <w:b/>
          <w:bCs/>
          <w:kern w:val="0"/>
          <w:sz w:val="22"/>
        </w:rPr>
        <w:t>.net Extensibility 3.5</w:t>
      </w:r>
      <w:r w:rsidR="00C217B3" w:rsidRPr="0089404A">
        <w:rPr>
          <w:rFonts w:ascii="Cambria" w:hAnsi="Cambria" w:cs="Cambria"/>
          <w:kern w:val="0"/>
          <w:sz w:val="22"/>
        </w:rPr>
        <w:t>”</w:t>
      </w:r>
      <w:r w:rsidRPr="0089404A">
        <w:rPr>
          <w:rFonts w:ascii="Cambria" w:hAnsi="Cambria" w:cs="Cambria"/>
          <w:kern w:val="0"/>
          <w:sz w:val="22"/>
        </w:rPr>
        <w:t xml:space="preserve"> </w:t>
      </w:r>
      <w:r w:rsidRPr="0089404A">
        <w:rPr>
          <w:rFonts w:ascii="Cambria" w:hAnsi="Cambria" w:cs="Cambria" w:hint="eastAsia"/>
          <w:kern w:val="0"/>
          <w:sz w:val="22"/>
        </w:rPr>
        <w:t>後</w:t>
      </w:r>
      <w:r w:rsidR="00C217B3" w:rsidRPr="0089404A">
        <w:rPr>
          <w:rFonts w:ascii="Cambria" w:hAnsi="Cambria" w:cs="Cambria"/>
          <w:kern w:val="0"/>
          <w:sz w:val="22"/>
        </w:rPr>
        <w:t xml:space="preserve">, </w:t>
      </w:r>
      <w:r w:rsidRPr="0089404A">
        <w:rPr>
          <w:rFonts w:ascii="Cambria" w:hAnsi="Cambria" w:cs="Cambria" w:hint="eastAsia"/>
          <w:kern w:val="0"/>
          <w:sz w:val="22"/>
        </w:rPr>
        <w:t>將會顯示</w:t>
      </w:r>
      <w:r w:rsidR="00C217B3" w:rsidRPr="0089404A">
        <w:rPr>
          <w:rFonts w:ascii="Cambria" w:hAnsi="Cambria" w:cs="Cambria"/>
          <w:kern w:val="0"/>
          <w:sz w:val="22"/>
        </w:rPr>
        <w:t>“</w:t>
      </w:r>
      <w:r w:rsidR="00B97883" w:rsidRPr="0089404A">
        <w:rPr>
          <w:rFonts w:ascii="Cambria-Bold" w:hAnsi="Cambria-Bold" w:cs="Cambria-Bold" w:hint="eastAsia"/>
          <w:b/>
          <w:bCs/>
          <w:kern w:val="0"/>
          <w:sz w:val="22"/>
        </w:rPr>
        <w:t>新增角色及功能精靈</w:t>
      </w:r>
      <w:r w:rsidR="00C217B3" w:rsidRPr="0089404A">
        <w:rPr>
          <w:rFonts w:ascii="Cambria" w:hAnsi="Cambria" w:cs="Cambria"/>
          <w:kern w:val="0"/>
          <w:sz w:val="22"/>
        </w:rPr>
        <w:t>”</w:t>
      </w:r>
      <w:r w:rsidRPr="0089404A">
        <w:rPr>
          <w:rFonts w:ascii="Cambria" w:hAnsi="Cambria" w:cs="Cambria" w:hint="eastAsia"/>
          <w:kern w:val="0"/>
          <w:sz w:val="22"/>
        </w:rPr>
        <w:t xml:space="preserve"> </w:t>
      </w:r>
      <w:r w:rsidRPr="0089404A">
        <w:rPr>
          <w:rFonts w:ascii="Cambria" w:hAnsi="Cambria" w:cs="Cambria" w:hint="eastAsia"/>
          <w:kern w:val="0"/>
          <w:sz w:val="22"/>
        </w:rPr>
        <w:t>的視窗</w:t>
      </w:r>
      <w:r w:rsidR="00947CC1" w:rsidRPr="0089404A">
        <w:rPr>
          <w:rFonts w:asciiTheme="minorEastAsia" w:hAnsiTheme="minorEastAsia" w:cs="Cambria" w:hint="eastAsia"/>
          <w:kern w:val="0"/>
          <w:sz w:val="22"/>
        </w:rPr>
        <w:t>。</w:t>
      </w:r>
      <w:r w:rsidRPr="0089404A">
        <w:rPr>
          <w:rFonts w:ascii="Cambria" w:hAnsi="Cambria" w:cs="Cambria"/>
          <w:kern w:val="0"/>
          <w:sz w:val="22"/>
        </w:rPr>
        <w:t xml:space="preserve"> </w:t>
      </w:r>
      <w:r w:rsidRPr="0089404A">
        <w:rPr>
          <w:rFonts w:ascii="Cambria" w:hAnsi="Cambria" w:cs="Cambria" w:hint="eastAsia"/>
          <w:kern w:val="0"/>
          <w:sz w:val="22"/>
        </w:rPr>
        <w:t>點擊</w:t>
      </w:r>
      <w:r w:rsidR="00C217B3" w:rsidRPr="0089404A">
        <w:rPr>
          <w:rFonts w:ascii="Cambria" w:hAnsi="Cambria" w:cs="Cambria"/>
          <w:kern w:val="0"/>
          <w:sz w:val="22"/>
        </w:rPr>
        <w:t xml:space="preserve"> [</w:t>
      </w:r>
      <w:r w:rsidR="00B97883" w:rsidRPr="0089404A">
        <w:rPr>
          <w:rFonts w:ascii="Cambria-Bold" w:hAnsi="Cambria-Bold" w:cs="Cambria-Bold" w:hint="eastAsia"/>
          <w:b/>
          <w:bCs/>
          <w:kern w:val="0"/>
          <w:sz w:val="22"/>
        </w:rPr>
        <w:t>新增功能</w:t>
      </w:r>
      <w:r w:rsidR="00C217B3" w:rsidRPr="0089404A">
        <w:rPr>
          <w:rFonts w:ascii="Cambria" w:hAnsi="Cambria" w:cs="Cambria"/>
          <w:kern w:val="0"/>
          <w:sz w:val="22"/>
        </w:rPr>
        <w:t>]</w:t>
      </w:r>
    </w:p>
    <w:p w:rsidR="00400594" w:rsidRDefault="00C45A39" w:rsidP="00C217B3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  <w:r>
        <w:rPr>
          <w:rFonts w:ascii="Cambria-Bold" w:hAnsi="Cambria-Bold" w:cs="Cambria-Bold"/>
          <w:b/>
          <w:bCs/>
          <w:noProof/>
          <w:kern w:val="0"/>
          <w:szCs w:val="24"/>
        </w:rPr>
        <w:pict>
          <v:shape id="_x0000_s1190" type="#_x0000_t109" style="position:absolute;margin-left:245.25pt;margin-top:205.5pt;width:30pt;height:15pt;z-index:251843584" filled="f" strokecolor="red" strokeweight="1.5pt"/>
        </w:pict>
      </w:r>
      <w:r w:rsidR="005D57AC">
        <w:rPr>
          <w:rFonts w:ascii="Cambria-Bold" w:hAnsi="Cambria-Bold" w:cs="Cambria-Bold"/>
          <w:b/>
          <w:bCs/>
          <w:noProof/>
          <w:kern w:val="0"/>
          <w:szCs w:val="24"/>
        </w:rPr>
        <w:drawing>
          <wp:inline distT="0" distB="0" distL="0" distR="0">
            <wp:extent cx="6038850" cy="3714750"/>
            <wp:effectExtent l="19050" t="0" r="0" b="0"/>
            <wp:docPr id="126" name="图片 125" descr="擷取_2019_05_23_17_39_36_5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3_17_39_36_560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9757" cy="3715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3A6" w:rsidRDefault="006573A6" w:rsidP="00951F53">
      <w:pPr>
        <w:rPr>
          <w:rFonts w:ascii="Calibri" w:hAnsi="Calibri" w:cs="Calibri"/>
          <w:sz w:val="22"/>
        </w:rPr>
      </w:pPr>
    </w:p>
    <w:p w:rsidR="00951F53" w:rsidRPr="006773DF" w:rsidRDefault="00951F53" w:rsidP="006773DF">
      <w:pPr>
        <w:rPr>
          <w:rFonts w:ascii="Calibri" w:hAnsi="Calibri" w:cs="Calibri"/>
          <w:sz w:val="22"/>
        </w:rPr>
      </w:pPr>
      <w:r w:rsidRPr="0089404A">
        <w:rPr>
          <w:noProof/>
          <w:sz w:val="22"/>
        </w:rPr>
        <w:drawing>
          <wp:anchor distT="0" distB="0" distL="0" distR="0" simplePos="0" relativeHeight="251846656" behindDoc="1" locked="0" layoutInCell="1" allowOverlap="1">
            <wp:simplePos x="0" y="0"/>
            <wp:positionH relativeFrom="page">
              <wp:posOffset>6515100</wp:posOffset>
            </wp:positionH>
            <wp:positionV relativeFrom="page">
              <wp:posOffset>257810</wp:posOffset>
            </wp:positionV>
            <wp:extent cx="572770" cy="575945"/>
            <wp:effectExtent l="0" t="0" r="0" b="0"/>
            <wp:wrapNone/>
            <wp:docPr id="1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0594" w:rsidRPr="0089404A" w:rsidRDefault="00400594" w:rsidP="00400594">
      <w:pPr>
        <w:autoSpaceDE w:val="0"/>
        <w:autoSpaceDN w:val="0"/>
        <w:adjustRightInd w:val="0"/>
        <w:rPr>
          <w:rFonts w:ascii="Cambria" w:hAnsi="Cambria" w:cs="Cambria"/>
          <w:kern w:val="0"/>
          <w:sz w:val="22"/>
        </w:rPr>
      </w:pPr>
      <w:r w:rsidRPr="0089404A">
        <w:rPr>
          <w:rFonts w:ascii="Cambria" w:hAnsi="Cambria" w:cs="Cambria"/>
          <w:kern w:val="0"/>
          <w:sz w:val="22"/>
        </w:rPr>
        <w:lastRenderedPageBreak/>
        <w:t>2.11.2</w:t>
      </w:r>
      <w:r w:rsidRPr="0089404A">
        <w:rPr>
          <w:rFonts w:ascii="Cambria" w:hAnsi="Cambria" w:cs="Cambria" w:hint="eastAsia"/>
          <w:kern w:val="0"/>
          <w:sz w:val="22"/>
        </w:rPr>
        <w:t xml:space="preserve"> </w:t>
      </w:r>
      <w:r w:rsidRPr="0089404A">
        <w:rPr>
          <w:rFonts w:ascii="Cambria" w:hAnsi="Cambria" w:cs="Cambria" w:hint="eastAsia"/>
          <w:kern w:val="0"/>
          <w:sz w:val="22"/>
        </w:rPr>
        <w:t>選擇</w:t>
      </w:r>
      <w:r w:rsidRPr="0089404A">
        <w:rPr>
          <w:rFonts w:ascii="Cambria" w:hAnsi="Cambria" w:cs="Cambria"/>
          <w:kern w:val="0"/>
          <w:sz w:val="22"/>
        </w:rPr>
        <w:t xml:space="preserve"> “</w:t>
      </w:r>
      <w:r w:rsidRPr="0089404A">
        <w:rPr>
          <w:rFonts w:ascii="Cambria-Bold" w:hAnsi="Cambria-Bold" w:cs="Cambria-Bold"/>
          <w:b/>
          <w:bCs/>
          <w:kern w:val="0"/>
          <w:sz w:val="22"/>
        </w:rPr>
        <w:t>ASP .NET 3.5</w:t>
      </w:r>
      <w:r w:rsidRPr="0089404A">
        <w:rPr>
          <w:rFonts w:ascii="Cambria" w:hAnsi="Cambria" w:cs="Cambria"/>
          <w:kern w:val="0"/>
          <w:sz w:val="22"/>
        </w:rPr>
        <w:t>”</w:t>
      </w:r>
      <w:r w:rsidRPr="0089404A">
        <w:rPr>
          <w:rFonts w:ascii="Cambria" w:hAnsi="Cambria" w:cs="Cambria" w:hint="eastAsia"/>
          <w:kern w:val="0"/>
          <w:sz w:val="22"/>
        </w:rPr>
        <w:t>後</w:t>
      </w:r>
      <w:r w:rsidRPr="0089404A">
        <w:rPr>
          <w:rFonts w:ascii="Cambria" w:hAnsi="Cambria" w:cs="Cambria"/>
          <w:kern w:val="0"/>
          <w:sz w:val="22"/>
        </w:rPr>
        <w:t xml:space="preserve"> , </w:t>
      </w:r>
      <w:r w:rsidRPr="0089404A">
        <w:rPr>
          <w:rFonts w:ascii="Cambria" w:hAnsi="Cambria" w:cs="Cambria" w:hint="eastAsia"/>
          <w:kern w:val="0"/>
          <w:sz w:val="22"/>
        </w:rPr>
        <w:t>將會顯示</w:t>
      </w:r>
      <w:r w:rsidRPr="0089404A">
        <w:rPr>
          <w:rFonts w:ascii="Cambria" w:hAnsi="Cambria" w:cs="Cambria"/>
          <w:kern w:val="0"/>
          <w:sz w:val="22"/>
        </w:rPr>
        <w:t>“</w:t>
      </w:r>
      <w:r w:rsidR="005D57AC" w:rsidRPr="0089404A">
        <w:rPr>
          <w:rFonts w:ascii="Cambria-Bold" w:hAnsi="Cambria-Bold" w:cs="Cambria-Bold" w:hint="eastAsia"/>
          <w:b/>
          <w:bCs/>
          <w:kern w:val="0"/>
          <w:sz w:val="22"/>
        </w:rPr>
        <w:t>新增角色及功能</w:t>
      </w:r>
      <w:r w:rsidRPr="0089404A">
        <w:rPr>
          <w:rFonts w:ascii="Cambria" w:hAnsi="Cambria" w:cs="Cambria"/>
          <w:kern w:val="0"/>
          <w:sz w:val="22"/>
        </w:rPr>
        <w:t xml:space="preserve">” </w:t>
      </w:r>
      <w:r w:rsidRPr="0089404A">
        <w:rPr>
          <w:rFonts w:ascii="Cambria" w:hAnsi="Cambria" w:cs="Cambria" w:hint="eastAsia"/>
          <w:kern w:val="0"/>
          <w:sz w:val="22"/>
        </w:rPr>
        <w:t>的視窗</w:t>
      </w:r>
      <w:r w:rsidR="00947CC1" w:rsidRPr="0089404A">
        <w:rPr>
          <w:rFonts w:asciiTheme="minorEastAsia" w:hAnsiTheme="minorEastAsia" w:cs="Cambria" w:hint="eastAsia"/>
          <w:kern w:val="0"/>
          <w:sz w:val="22"/>
        </w:rPr>
        <w:t>。</w:t>
      </w:r>
      <w:r w:rsidRPr="0089404A">
        <w:rPr>
          <w:rFonts w:ascii="Cambria" w:hAnsi="Cambria" w:cs="Cambria"/>
          <w:kern w:val="0"/>
          <w:sz w:val="22"/>
        </w:rPr>
        <w:t xml:space="preserve"> </w:t>
      </w:r>
      <w:r w:rsidRPr="0089404A">
        <w:rPr>
          <w:rFonts w:ascii="Cambria" w:hAnsi="Cambria" w:cs="Cambria" w:hint="eastAsia"/>
          <w:kern w:val="0"/>
          <w:sz w:val="22"/>
        </w:rPr>
        <w:t>點擊</w:t>
      </w:r>
      <w:r w:rsidRPr="0089404A">
        <w:rPr>
          <w:rFonts w:ascii="Cambria" w:hAnsi="Cambria" w:cs="Cambria"/>
          <w:kern w:val="0"/>
          <w:sz w:val="22"/>
        </w:rPr>
        <w:t xml:space="preserve"> [</w:t>
      </w:r>
      <w:r w:rsidR="005D57AC" w:rsidRPr="0089404A">
        <w:rPr>
          <w:rFonts w:ascii="Cambria-Bold" w:hAnsi="Cambria-Bold" w:cs="Cambria-Bold" w:hint="eastAsia"/>
          <w:b/>
          <w:bCs/>
          <w:kern w:val="0"/>
          <w:sz w:val="22"/>
        </w:rPr>
        <w:t>新增功能</w:t>
      </w:r>
      <w:r w:rsidRPr="0089404A">
        <w:rPr>
          <w:rFonts w:ascii="Cambria" w:hAnsi="Cambria" w:cs="Cambria"/>
          <w:kern w:val="0"/>
          <w:sz w:val="22"/>
        </w:rPr>
        <w:t>]</w:t>
      </w:r>
    </w:p>
    <w:p w:rsidR="00400594" w:rsidRPr="0089404A" w:rsidRDefault="00C45A39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 w:val="22"/>
        </w:rPr>
      </w:pPr>
      <w:r>
        <w:rPr>
          <w:rFonts w:ascii="Cambria-Bold" w:hAnsi="Cambria-Bold" w:cs="Cambria-Bold"/>
          <w:b/>
          <w:bCs/>
          <w:noProof/>
          <w:kern w:val="0"/>
          <w:sz w:val="22"/>
        </w:rPr>
        <w:pict>
          <v:shape id="_x0000_s1191" type="#_x0000_t109" style="position:absolute;margin-left:225pt;margin-top:190.5pt;width:30pt;height:15pt;z-index:251844608" filled="f" strokecolor="red" strokeweight="1.5pt"/>
        </w:pict>
      </w:r>
      <w:r w:rsidR="005D57AC" w:rsidRPr="0089404A">
        <w:rPr>
          <w:rFonts w:ascii="Cambria-Bold" w:hAnsi="Cambria-Bold" w:cs="Cambria-Bold"/>
          <w:b/>
          <w:bCs/>
          <w:noProof/>
          <w:kern w:val="0"/>
          <w:sz w:val="22"/>
        </w:rPr>
        <w:drawing>
          <wp:inline distT="0" distB="0" distL="0" distR="0">
            <wp:extent cx="6076950" cy="3533775"/>
            <wp:effectExtent l="19050" t="0" r="0" b="0"/>
            <wp:docPr id="127" name="图片 126" descr="擷取_2019_05_23_17_41_30_4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3_17_41_30_449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594" w:rsidRPr="0089404A" w:rsidRDefault="00400594" w:rsidP="00400594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89404A">
        <w:rPr>
          <w:rFonts w:ascii="Calibri" w:hAnsi="Calibri" w:cs="Calibri"/>
          <w:kern w:val="0"/>
          <w:sz w:val="22"/>
        </w:rPr>
        <w:t xml:space="preserve">2.12 </w:t>
      </w:r>
      <w:r w:rsidRPr="0089404A">
        <w:rPr>
          <w:rFonts w:ascii="Calibri" w:hAnsi="Calibri" w:cs="Calibri" w:hint="eastAsia"/>
          <w:kern w:val="0"/>
          <w:sz w:val="22"/>
        </w:rPr>
        <w:t>在</w:t>
      </w:r>
      <w:r w:rsidRPr="0089404A">
        <w:rPr>
          <w:rFonts w:ascii="Calibri" w:hAnsi="Calibri" w:cs="Calibri"/>
          <w:kern w:val="0"/>
          <w:sz w:val="22"/>
        </w:rPr>
        <w:t xml:space="preserve"> </w:t>
      </w:r>
      <w:r w:rsidR="00951F53" w:rsidRPr="0089404A">
        <w:rPr>
          <w:rFonts w:ascii="Calibri" w:hAnsi="Calibri" w:cs="Calibri" w:hint="eastAsia"/>
          <w:b/>
          <w:kern w:val="0"/>
          <w:sz w:val="22"/>
        </w:rPr>
        <w:t>確認</w:t>
      </w:r>
      <w:r w:rsidRPr="0089404A">
        <w:rPr>
          <w:rFonts w:ascii="Calibri" w:hAnsi="Calibri" w:cs="Calibri" w:hint="eastAsia"/>
          <w:kern w:val="0"/>
          <w:sz w:val="22"/>
        </w:rPr>
        <w:t>中點擊</w:t>
      </w:r>
      <w:r w:rsidRPr="0089404A">
        <w:rPr>
          <w:rFonts w:ascii="Calibri" w:hAnsi="Calibri" w:cs="Calibri"/>
          <w:kern w:val="0"/>
          <w:sz w:val="22"/>
        </w:rPr>
        <w:t xml:space="preserve"> [</w:t>
      </w:r>
      <w:r w:rsidR="00951F53" w:rsidRPr="0089404A">
        <w:rPr>
          <w:rFonts w:ascii="Calibri-Bold" w:hAnsi="Calibri-Bold" w:cs="Calibri-Bold" w:hint="eastAsia"/>
          <w:b/>
          <w:bCs/>
          <w:kern w:val="0"/>
          <w:sz w:val="22"/>
        </w:rPr>
        <w:t>安裝</w:t>
      </w:r>
      <w:r w:rsidRPr="0089404A">
        <w:rPr>
          <w:rFonts w:ascii="Calibri" w:hAnsi="Calibri" w:cs="Calibri"/>
          <w:kern w:val="0"/>
          <w:sz w:val="22"/>
        </w:rPr>
        <w:t>]</w:t>
      </w:r>
    </w:p>
    <w:p w:rsidR="00400594" w:rsidRDefault="00C45A39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  <w:r>
        <w:rPr>
          <w:rFonts w:ascii="Cambria-Bold" w:hAnsi="Cambria-Bold" w:cs="Cambria-Bold"/>
          <w:b/>
          <w:bCs/>
          <w:noProof/>
          <w:kern w:val="0"/>
          <w:szCs w:val="24"/>
        </w:rPr>
        <w:pict>
          <v:shape id="_x0000_s1192" type="#_x0000_t109" style="position:absolute;margin-left:301.5pt;margin-top:264pt;width:30pt;height:12pt;z-index:251847680" filled="f" strokecolor="red" strokeweight="1.5pt"/>
        </w:pict>
      </w:r>
      <w:r w:rsidR="00951F53">
        <w:rPr>
          <w:rFonts w:ascii="Cambria-Bold" w:hAnsi="Cambria-Bold" w:cs="Cambria-Bold"/>
          <w:b/>
          <w:bCs/>
          <w:noProof/>
          <w:kern w:val="0"/>
          <w:szCs w:val="24"/>
        </w:rPr>
        <w:drawing>
          <wp:inline distT="0" distB="0" distL="0" distR="0">
            <wp:extent cx="6076950" cy="3938084"/>
            <wp:effectExtent l="19050" t="0" r="0" b="0"/>
            <wp:docPr id="160" name="图片 159" descr="擷取_2019_05_23_17_47_15_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3_17_47_15_150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7864" cy="393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594" w:rsidRPr="00EB4ADA" w:rsidRDefault="0089404A" w:rsidP="00EB4ADA">
      <w:pPr>
        <w:rPr>
          <w:rFonts w:ascii="Calibri" w:hAnsi="Calibri" w:cs="Calibri"/>
          <w:sz w:val="22"/>
        </w:rPr>
      </w:pPr>
      <w:r w:rsidRPr="00885776">
        <w:rPr>
          <w:noProof/>
          <w:sz w:val="22"/>
        </w:rPr>
        <w:drawing>
          <wp:anchor distT="0" distB="0" distL="0" distR="0" simplePos="0" relativeHeight="251849728" behindDoc="1" locked="0" layoutInCell="1" allowOverlap="1">
            <wp:simplePos x="0" y="0"/>
            <wp:positionH relativeFrom="page">
              <wp:posOffset>6515100</wp:posOffset>
            </wp:positionH>
            <wp:positionV relativeFrom="page">
              <wp:posOffset>257810</wp:posOffset>
            </wp:positionV>
            <wp:extent cx="572770" cy="575945"/>
            <wp:effectExtent l="0" t="0" r="0" b="0"/>
            <wp:wrapNone/>
            <wp:docPr id="1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0594" w:rsidRPr="00885776" w:rsidRDefault="00400594" w:rsidP="00400594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885776">
        <w:rPr>
          <w:rFonts w:ascii="Calibri" w:hAnsi="Calibri" w:cs="Calibri"/>
          <w:kern w:val="0"/>
          <w:sz w:val="22"/>
        </w:rPr>
        <w:lastRenderedPageBreak/>
        <w:t xml:space="preserve">2.13 </w:t>
      </w:r>
      <w:r w:rsidRPr="00885776">
        <w:rPr>
          <w:rFonts w:ascii="Calibri" w:hAnsi="Calibri" w:cs="Calibri" w:hint="eastAsia"/>
          <w:kern w:val="0"/>
          <w:sz w:val="22"/>
        </w:rPr>
        <w:t>安裝完成後</w:t>
      </w:r>
      <w:r w:rsidR="00947CC1" w:rsidRPr="00885776">
        <w:rPr>
          <w:rFonts w:asciiTheme="minorEastAsia" w:hAnsiTheme="minorEastAsia" w:cs="Calibri" w:hint="eastAsia"/>
          <w:kern w:val="0"/>
          <w:sz w:val="22"/>
        </w:rPr>
        <w:t>，</w:t>
      </w:r>
      <w:r w:rsidRPr="00885776">
        <w:rPr>
          <w:rFonts w:ascii="Calibri" w:hAnsi="Calibri" w:cs="Calibri"/>
          <w:kern w:val="0"/>
          <w:sz w:val="22"/>
        </w:rPr>
        <w:t xml:space="preserve"> </w:t>
      </w:r>
      <w:r w:rsidRPr="00885776">
        <w:rPr>
          <w:rFonts w:ascii="Calibri" w:hAnsi="Calibri" w:cs="Calibri" w:hint="eastAsia"/>
          <w:kern w:val="0"/>
          <w:sz w:val="22"/>
        </w:rPr>
        <w:t>點擊</w:t>
      </w:r>
      <w:r w:rsidRPr="00885776">
        <w:rPr>
          <w:rFonts w:ascii="Calibri" w:hAnsi="Calibri" w:cs="Calibri"/>
          <w:kern w:val="0"/>
          <w:sz w:val="22"/>
        </w:rPr>
        <w:t xml:space="preserve"> [</w:t>
      </w:r>
      <w:r w:rsidR="00885776" w:rsidRPr="00885776">
        <w:rPr>
          <w:rFonts w:ascii="Calibri-Bold" w:hAnsi="Calibri-Bold" w:cs="Calibri-Bold" w:hint="eastAsia"/>
          <w:b/>
          <w:bCs/>
          <w:kern w:val="0"/>
          <w:sz w:val="22"/>
        </w:rPr>
        <w:t>關閉</w:t>
      </w:r>
      <w:r w:rsidRPr="00885776">
        <w:rPr>
          <w:rFonts w:ascii="Calibri" w:hAnsi="Calibri" w:cs="Calibri"/>
          <w:kern w:val="0"/>
          <w:sz w:val="22"/>
        </w:rPr>
        <w:t>]</w:t>
      </w:r>
    </w:p>
    <w:p w:rsidR="00400594" w:rsidRDefault="00C45A39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  <w:r>
        <w:rPr>
          <w:rFonts w:ascii="Cambria-Bold" w:hAnsi="Cambria-Bold" w:cs="Cambria-Bold"/>
          <w:b/>
          <w:bCs/>
          <w:noProof/>
          <w:kern w:val="0"/>
          <w:szCs w:val="24"/>
        </w:rPr>
        <w:pict>
          <v:shape id="_x0000_s1193" type="#_x0000_t109" style="position:absolute;margin-left:296.25pt;margin-top:257.25pt;width:31.5pt;height:9pt;z-index:251850752" filled="f" strokecolor="red" strokeweight="1.5pt"/>
        </w:pict>
      </w:r>
      <w:r w:rsidR="00885776">
        <w:rPr>
          <w:rFonts w:ascii="Cambria-Bold" w:hAnsi="Cambria-Bold" w:cs="Cambria-Bold"/>
          <w:b/>
          <w:bCs/>
          <w:noProof/>
          <w:kern w:val="0"/>
          <w:szCs w:val="24"/>
        </w:rPr>
        <w:drawing>
          <wp:inline distT="0" distB="0" distL="0" distR="0">
            <wp:extent cx="6000750" cy="3876675"/>
            <wp:effectExtent l="19050" t="0" r="0" b="0"/>
            <wp:docPr id="2" name="图片 1" descr="擷取_2019_05_23_18_23_09_3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3_18_23_09_37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5344" cy="387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596315" w:rsidRPr="003F3836" w:rsidRDefault="00885776" w:rsidP="00885776">
      <w:pPr>
        <w:rPr>
          <w:rFonts w:ascii="Calibri" w:hAnsi="Calibri" w:cs="Calibri"/>
          <w:sz w:val="22"/>
        </w:rPr>
      </w:pPr>
      <w:r w:rsidRPr="0089404A">
        <w:rPr>
          <w:noProof/>
          <w:sz w:val="22"/>
        </w:rPr>
        <w:drawing>
          <wp:anchor distT="0" distB="0" distL="0" distR="0" simplePos="0" relativeHeight="251852800" behindDoc="1" locked="0" layoutInCell="1" allowOverlap="1">
            <wp:simplePos x="0" y="0"/>
            <wp:positionH relativeFrom="page">
              <wp:posOffset>6515100</wp:posOffset>
            </wp:positionH>
            <wp:positionV relativeFrom="page">
              <wp:posOffset>257810</wp:posOffset>
            </wp:positionV>
            <wp:extent cx="572770" cy="575945"/>
            <wp:effectExtent l="0" t="0" r="0" b="0"/>
            <wp:wrapNone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0594" w:rsidRDefault="002336AC" w:rsidP="002336AC">
      <w:pPr>
        <w:pStyle w:val="1"/>
        <w:tabs>
          <w:tab w:val="left" w:pos="5190"/>
        </w:tabs>
        <w:rPr>
          <w:color w:val="002060"/>
          <w:kern w:val="0"/>
          <w:sz w:val="40"/>
          <w:szCs w:val="40"/>
        </w:rPr>
      </w:pPr>
      <w:bookmarkStart w:id="2" w:name="_Toc10105116"/>
      <w:r w:rsidRPr="002336AC">
        <w:rPr>
          <w:rFonts w:hint="eastAsia"/>
          <w:color w:val="002060"/>
          <w:kern w:val="0"/>
          <w:sz w:val="40"/>
          <w:szCs w:val="40"/>
        </w:rPr>
        <w:lastRenderedPageBreak/>
        <w:t>3</w:t>
      </w:r>
      <w:r w:rsidR="00CF5A20">
        <w:rPr>
          <w:rFonts w:hint="eastAsia"/>
          <w:color w:val="002060"/>
          <w:kern w:val="0"/>
          <w:sz w:val="40"/>
          <w:szCs w:val="40"/>
        </w:rPr>
        <w:t xml:space="preserve">  </w:t>
      </w:r>
      <w:r w:rsidRPr="002336AC">
        <w:rPr>
          <w:rFonts w:hint="eastAsia"/>
          <w:color w:val="002060"/>
          <w:kern w:val="0"/>
          <w:sz w:val="40"/>
          <w:szCs w:val="40"/>
        </w:rPr>
        <w:t>安裝</w:t>
      </w:r>
      <w:r w:rsidR="003E3A62">
        <w:rPr>
          <w:rFonts w:hint="eastAsia"/>
          <w:color w:val="002060"/>
          <w:kern w:val="0"/>
          <w:sz w:val="40"/>
          <w:szCs w:val="40"/>
        </w:rPr>
        <w:t>Microsoft WSE 3</w:t>
      </w:r>
      <w:r w:rsidRPr="002336AC">
        <w:rPr>
          <w:rFonts w:hint="eastAsia"/>
          <w:color w:val="002060"/>
          <w:kern w:val="0"/>
          <w:sz w:val="40"/>
          <w:szCs w:val="40"/>
        </w:rPr>
        <w:t>.0</w:t>
      </w:r>
      <w:bookmarkEnd w:id="2"/>
      <w:r w:rsidRPr="002336AC">
        <w:rPr>
          <w:color w:val="002060"/>
          <w:kern w:val="0"/>
          <w:sz w:val="40"/>
          <w:szCs w:val="40"/>
        </w:rPr>
        <w:tab/>
      </w:r>
    </w:p>
    <w:p w:rsidR="002336AC" w:rsidRPr="00885776" w:rsidRDefault="002336AC" w:rsidP="002336AC">
      <w:pPr>
        <w:rPr>
          <w:rFonts w:ascii="Calibri" w:hAnsi="Calibri" w:cs="Calibri"/>
          <w:b/>
          <w:kern w:val="0"/>
          <w:sz w:val="22"/>
        </w:rPr>
      </w:pPr>
      <w:r w:rsidRPr="00885776">
        <w:rPr>
          <w:rFonts w:ascii="Calibri" w:hAnsi="Calibri" w:cs="Calibri"/>
          <w:kern w:val="0"/>
          <w:sz w:val="22"/>
        </w:rPr>
        <w:t xml:space="preserve">3.1 </w:t>
      </w:r>
      <w:r w:rsidRPr="00885776">
        <w:rPr>
          <w:rFonts w:ascii="Calibri" w:hAnsi="Calibri" w:cs="Calibri" w:hint="eastAsia"/>
          <w:kern w:val="0"/>
          <w:sz w:val="22"/>
        </w:rPr>
        <w:t>雙擊</w:t>
      </w:r>
      <w:r w:rsidRPr="00885776">
        <w:rPr>
          <w:rFonts w:ascii="Calibri" w:hAnsi="Calibri" w:cs="Calibri"/>
          <w:kern w:val="0"/>
          <w:sz w:val="22"/>
        </w:rPr>
        <w:t xml:space="preserve"> </w:t>
      </w:r>
      <w:r w:rsidR="003E3A62">
        <w:rPr>
          <w:rFonts w:ascii="Calibri" w:hAnsi="Calibri" w:cs="Calibri"/>
          <w:b/>
          <w:kern w:val="0"/>
          <w:sz w:val="22"/>
        </w:rPr>
        <w:t>“Microsoft WSE</w:t>
      </w:r>
      <w:r w:rsidR="003E3A62">
        <w:rPr>
          <w:rFonts w:ascii="Calibri" w:hAnsi="Calibri" w:cs="Calibri" w:hint="eastAsia"/>
          <w:b/>
          <w:kern w:val="0"/>
          <w:sz w:val="22"/>
        </w:rPr>
        <w:t>3</w:t>
      </w:r>
      <w:r w:rsidRPr="00885776">
        <w:rPr>
          <w:rFonts w:ascii="Calibri" w:hAnsi="Calibri" w:cs="Calibri"/>
          <w:b/>
          <w:kern w:val="0"/>
          <w:sz w:val="22"/>
        </w:rPr>
        <w:t>.0 SP3”</w:t>
      </w:r>
      <w:r w:rsidRPr="00885776">
        <w:rPr>
          <w:rFonts w:ascii="Calibri" w:hAnsi="Calibri" w:cs="Calibri"/>
          <w:kern w:val="0"/>
          <w:sz w:val="22"/>
        </w:rPr>
        <w:t xml:space="preserve">, </w:t>
      </w:r>
      <w:r w:rsidRPr="00885776">
        <w:rPr>
          <w:rFonts w:ascii="Calibri" w:hAnsi="Calibri" w:cs="Calibri" w:hint="eastAsia"/>
          <w:kern w:val="0"/>
          <w:sz w:val="22"/>
        </w:rPr>
        <w:t>並點擊</w:t>
      </w:r>
      <w:r w:rsidRPr="00885776">
        <w:rPr>
          <w:rFonts w:ascii="Calibri" w:hAnsi="Calibri" w:cs="Calibri"/>
          <w:kern w:val="0"/>
          <w:sz w:val="22"/>
        </w:rPr>
        <w:t xml:space="preserve"> </w:t>
      </w:r>
      <w:r w:rsidRPr="00885776">
        <w:rPr>
          <w:rFonts w:ascii="Calibri" w:hAnsi="Calibri" w:cs="Calibri"/>
          <w:b/>
          <w:kern w:val="0"/>
          <w:sz w:val="22"/>
        </w:rPr>
        <w:t>[Next</w:t>
      </w:r>
      <w:r w:rsidR="00596315">
        <w:rPr>
          <w:rFonts w:ascii="Calibri" w:hAnsi="Calibri" w:cs="Calibri" w:hint="eastAsia"/>
          <w:b/>
          <w:kern w:val="0"/>
          <w:sz w:val="22"/>
        </w:rPr>
        <w:t xml:space="preserve"> &gt;</w:t>
      </w:r>
      <w:r w:rsidRPr="00885776">
        <w:rPr>
          <w:rFonts w:ascii="Calibri" w:hAnsi="Calibri" w:cs="Calibri"/>
          <w:b/>
          <w:kern w:val="0"/>
          <w:sz w:val="22"/>
        </w:rPr>
        <w:t>]</w:t>
      </w:r>
    </w:p>
    <w:p w:rsidR="002336AC" w:rsidRDefault="00C45A39" w:rsidP="002336AC">
      <w:pPr>
        <w:rPr>
          <w:szCs w:val="24"/>
        </w:rPr>
      </w:pPr>
      <w:r w:rsidRPr="00C45A39">
        <w:rPr>
          <w:noProof/>
        </w:rPr>
        <w:pict>
          <v:shape id="_x0000_s1194" type="#_x0000_t109" style="position:absolute;margin-left:209.25pt;margin-top:241.95pt;width:57.75pt;height:13.5pt;z-index:251853824" filled="f" strokecolor="red" strokeweight="1.5pt"/>
        </w:pict>
      </w:r>
      <w:r w:rsidR="00C008A1">
        <w:rPr>
          <w:noProof/>
          <w:szCs w:val="24"/>
        </w:rPr>
        <w:drawing>
          <wp:inline distT="0" distB="0" distL="0" distR="0">
            <wp:extent cx="4314825" cy="3304069"/>
            <wp:effectExtent l="19050" t="0" r="9525" b="0"/>
            <wp:docPr id="40" name="图片 39" descr="擷取_2019_05_30_10_30_57_3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30_10_30_57_387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30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6AC" w:rsidRPr="00596315" w:rsidRDefault="002336AC" w:rsidP="002336AC">
      <w:pPr>
        <w:rPr>
          <w:rFonts w:ascii="Calibri" w:hAnsi="Calibri" w:cs="Calibri"/>
          <w:b/>
          <w:kern w:val="0"/>
          <w:sz w:val="22"/>
        </w:rPr>
      </w:pPr>
      <w:r w:rsidRPr="00596315">
        <w:rPr>
          <w:rFonts w:ascii="Calibri" w:hAnsi="Calibri" w:cs="Calibri"/>
          <w:kern w:val="0"/>
          <w:sz w:val="22"/>
        </w:rPr>
        <w:t xml:space="preserve">3.2 </w:t>
      </w:r>
      <w:r w:rsidRPr="00596315">
        <w:rPr>
          <w:rFonts w:ascii="Calibri" w:hAnsi="Calibri" w:cs="Calibri" w:hint="eastAsia"/>
          <w:kern w:val="0"/>
          <w:sz w:val="22"/>
        </w:rPr>
        <w:t>選擇</w:t>
      </w:r>
      <w:r w:rsidRPr="00596315">
        <w:rPr>
          <w:rFonts w:ascii="Calibri" w:hAnsi="Calibri" w:cs="Calibri"/>
          <w:kern w:val="0"/>
          <w:sz w:val="22"/>
        </w:rPr>
        <w:t xml:space="preserve"> </w:t>
      </w:r>
      <w:r w:rsidRPr="00596315">
        <w:rPr>
          <w:rFonts w:ascii="Calibri" w:hAnsi="Calibri" w:cs="Calibri"/>
          <w:b/>
          <w:kern w:val="0"/>
          <w:sz w:val="22"/>
        </w:rPr>
        <w:t>“I accept the terms in the license agreement”</w:t>
      </w:r>
      <w:r w:rsidRPr="00596315">
        <w:rPr>
          <w:rFonts w:ascii="Calibri" w:hAnsi="Calibri" w:cs="Calibri"/>
          <w:kern w:val="0"/>
          <w:sz w:val="22"/>
        </w:rPr>
        <w:t xml:space="preserve"> </w:t>
      </w:r>
      <w:r w:rsidRPr="00596315">
        <w:rPr>
          <w:rFonts w:ascii="Calibri" w:hAnsi="Calibri" w:cs="Calibri" w:hint="eastAsia"/>
          <w:kern w:val="0"/>
          <w:sz w:val="22"/>
        </w:rPr>
        <w:t>並點擊</w:t>
      </w:r>
      <w:r w:rsidRPr="00596315">
        <w:rPr>
          <w:rFonts w:ascii="Calibri" w:hAnsi="Calibri" w:cs="Calibri"/>
          <w:b/>
          <w:kern w:val="0"/>
          <w:sz w:val="22"/>
        </w:rPr>
        <w:t>[Next</w:t>
      </w:r>
      <w:r w:rsidR="00146B82">
        <w:rPr>
          <w:rFonts w:ascii="Calibri" w:hAnsi="Calibri" w:cs="Calibri" w:hint="eastAsia"/>
          <w:b/>
          <w:kern w:val="0"/>
          <w:sz w:val="22"/>
        </w:rPr>
        <w:t xml:space="preserve"> &gt;</w:t>
      </w:r>
      <w:r w:rsidRPr="00596315">
        <w:rPr>
          <w:rFonts w:ascii="Calibri" w:hAnsi="Calibri" w:cs="Calibri"/>
          <w:b/>
          <w:kern w:val="0"/>
          <w:sz w:val="22"/>
        </w:rPr>
        <w:t>]</w:t>
      </w:r>
    </w:p>
    <w:p w:rsidR="00B94900" w:rsidRPr="00CF6EB9" w:rsidRDefault="00C60244" w:rsidP="002336AC">
      <w:pPr>
        <w:rPr>
          <w:b/>
          <w:szCs w:val="24"/>
        </w:rPr>
      </w:pPr>
      <w:r>
        <w:rPr>
          <w:b/>
          <w:noProof/>
          <w:szCs w:val="24"/>
        </w:rPr>
        <w:pict>
          <v:shape id="_x0000_s1196" type="#_x0000_t109" style="position:absolute;margin-left:234pt;margin-top:272.25pt;width:63.75pt;height:17.7pt;z-index:251855872" filled="f" strokecolor="red" strokeweight="1.5pt"/>
        </w:pict>
      </w:r>
      <w:r>
        <w:rPr>
          <w:b/>
          <w:noProof/>
          <w:szCs w:val="24"/>
        </w:rPr>
        <w:pict>
          <v:shape id="_x0000_s1195" type="#_x0000_t109" style="position:absolute;margin-left:10.5pt;margin-top:221.7pt;width:179.25pt;height:13.5pt;z-index:251854848" filled="f" strokecolor="red" strokeweight="1.5pt"/>
        </w:pict>
      </w:r>
      <w:r>
        <w:rPr>
          <w:b/>
          <w:noProof/>
          <w:szCs w:val="24"/>
        </w:rPr>
        <w:drawing>
          <wp:inline distT="0" distB="0" distL="0" distR="0">
            <wp:extent cx="4838700" cy="3705225"/>
            <wp:effectExtent l="19050" t="0" r="0" b="0"/>
            <wp:docPr id="42" name="图片 41" descr="擷取_2019_05_30_10_33_01_4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30_10_33_01_49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4900" w:rsidRPr="0089404A">
        <w:rPr>
          <w:noProof/>
          <w:sz w:val="22"/>
        </w:rPr>
        <w:drawing>
          <wp:anchor distT="0" distB="0" distL="0" distR="0" simplePos="0" relativeHeight="251857920" behindDoc="1" locked="0" layoutInCell="1" allowOverlap="1">
            <wp:simplePos x="0" y="0"/>
            <wp:positionH relativeFrom="page">
              <wp:posOffset>6515100</wp:posOffset>
            </wp:positionH>
            <wp:positionV relativeFrom="page">
              <wp:posOffset>257810</wp:posOffset>
            </wp:positionV>
            <wp:extent cx="572770" cy="575945"/>
            <wp:effectExtent l="0" t="0" r="0" b="0"/>
            <wp:wrapNone/>
            <wp:docPr id="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336AC" w:rsidRPr="001B0B07" w:rsidRDefault="002336AC" w:rsidP="002336AC">
      <w:pPr>
        <w:rPr>
          <w:rFonts w:ascii="Calibri" w:hAnsi="Calibri" w:cs="Calibri"/>
          <w:b/>
          <w:kern w:val="0"/>
          <w:sz w:val="22"/>
        </w:rPr>
      </w:pPr>
      <w:r w:rsidRPr="001B0B07">
        <w:rPr>
          <w:rFonts w:ascii="Calibri" w:hAnsi="Calibri" w:cs="Calibri"/>
          <w:kern w:val="0"/>
          <w:sz w:val="22"/>
        </w:rPr>
        <w:lastRenderedPageBreak/>
        <w:t xml:space="preserve">3.3 </w:t>
      </w:r>
      <w:r w:rsidRPr="001B0B07">
        <w:rPr>
          <w:rFonts w:ascii="Calibri" w:hAnsi="Calibri" w:cs="Calibri" w:hint="eastAsia"/>
          <w:kern w:val="0"/>
          <w:sz w:val="22"/>
        </w:rPr>
        <w:t>選擇</w:t>
      </w:r>
      <w:r w:rsidRPr="001B0B07">
        <w:rPr>
          <w:rFonts w:ascii="Calibri" w:hAnsi="Calibri" w:cs="Calibri"/>
          <w:kern w:val="0"/>
          <w:sz w:val="22"/>
        </w:rPr>
        <w:t xml:space="preserve"> </w:t>
      </w:r>
      <w:r w:rsidRPr="001B0B07">
        <w:rPr>
          <w:rFonts w:ascii="Calibri" w:hAnsi="Calibri" w:cs="Calibri"/>
          <w:b/>
          <w:kern w:val="0"/>
          <w:sz w:val="22"/>
        </w:rPr>
        <w:t>“Runtime”</w:t>
      </w:r>
      <w:r w:rsidRPr="001B0B07">
        <w:rPr>
          <w:rFonts w:ascii="Calibri" w:hAnsi="Calibri" w:cs="Calibri"/>
          <w:kern w:val="0"/>
          <w:sz w:val="22"/>
        </w:rPr>
        <w:t xml:space="preserve"> </w:t>
      </w:r>
      <w:r w:rsidRPr="001B0B07">
        <w:rPr>
          <w:rFonts w:ascii="Calibri" w:hAnsi="Calibri" w:cs="Calibri" w:hint="eastAsia"/>
          <w:kern w:val="0"/>
          <w:sz w:val="22"/>
        </w:rPr>
        <w:t>並點擊</w:t>
      </w:r>
      <w:r w:rsidRPr="001B0B07">
        <w:rPr>
          <w:rFonts w:ascii="Calibri" w:hAnsi="Calibri" w:cs="Calibri"/>
          <w:kern w:val="0"/>
          <w:sz w:val="22"/>
        </w:rPr>
        <w:t xml:space="preserve"> </w:t>
      </w:r>
      <w:r w:rsidRPr="001B0B07">
        <w:rPr>
          <w:rFonts w:ascii="Calibri" w:hAnsi="Calibri" w:cs="Calibri"/>
          <w:b/>
          <w:kern w:val="0"/>
          <w:sz w:val="22"/>
        </w:rPr>
        <w:t>[Next</w:t>
      </w:r>
      <w:r w:rsidR="00B94900" w:rsidRPr="001B0B07">
        <w:rPr>
          <w:rFonts w:ascii="Calibri" w:hAnsi="Calibri" w:cs="Calibri" w:hint="eastAsia"/>
          <w:b/>
          <w:kern w:val="0"/>
          <w:sz w:val="22"/>
        </w:rPr>
        <w:t xml:space="preserve"> &gt;</w:t>
      </w:r>
      <w:r w:rsidRPr="001B0B07">
        <w:rPr>
          <w:rFonts w:ascii="Calibri" w:hAnsi="Calibri" w:cs="Calibri"/>
          <w:b/>
          <w:kern w:val="0"/>
          <w:sz w:val="22"/>
        </w:rPr>
        <w:t>]</w:t>
      </w:r>
    </w:p>
    <w:p w:rsidR="002336AC" w:rsidRDefault="00C45A39" w:rsidP="002336AC">
      <w:pPr>
        <w:rPr>
          <w:b/>
          <w:szCs w:val="24"/>
        </w:rPr>
      </w:pPr>
      <w:r w:rsidRPr="00C45A39">
        <w:rPr>
          <w:b/>
          <w:noProof/>
          <w:sz w:val="22"/>
        </w:rPr>
        <w:pict>
          <v:shape id="_x0000_s1198" type="#_x0000_t109" style="position:absolute;margin-left:234pt;margin-top:272.7pt;width:63.75pt;height:16.5pt;z-index:251859968" filled="f" strokecolor="red" strokeweight="1.5pt"/>
        </w:pict>
      </w:r>
      <w:r w:rsidRPr="00C45A39">
        <w:rPr>
          <w:b/>
          <w:noProof/>
          <w:sz w:val="22"/>
        </w:rPr>
        <w:pict>
          <v:shape id="_x0000_s1197" type="#_x0000_t109" style="position:absolute;margin-left:22.5pt;margin-top:100.5pt;width:57pt;height:13.5pt;z-index:251858944" filled="f" strokecolor="red" strokeweight="1.5pt"/>
        </w:pict>
      </w:r>
      <w:r w:rsidR="006C30CA">
        <w:rPr>
          <w:b/>
          <w:noProof/>
          <w:szCs w:val="24"/>
        </w:rPr>
        <w:drawing>
          <wp:inline distT="0" distB="0" distL="0" distR="0">
            <wp:extent cx="4838700" cy="3705225"/>
            <wp:effectExtent l="19050" t="0" r="0" b="0"/>
            <wp:docPr id="47" name="图片 46" descr="擷取_2019_05_30_10_33_59_8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30_10_33_59_836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6AC" w:rsidRPr="001B0B07" w:rsidRDefault="00883F57" w:rsidP="002336AC">
      <w:pPr>
        <w:rPr>
          <w:rFonts w:ascii="Calibri" w:hAnsi="Calibri" w:cs="Calibri"/>
          <w:b/>
          <w:kern w:val="0"/>
          <w:sz w:val="22"/>
        </w:rPr>
      </w:pPr>
      <w:r w:rsidRPr="001B0B07">
        <w:rPr>
          <w:rFonts w:ascii="Calibri" w:hAnsi="Calibri" w:cs="Calibri"/>
          <w:kern w:val="0"/>
          <w:sz w:val="22"/>
        </w:rPr>
        <w:t xml:space="preserve">3.4 </w:t>
      </w:r>
      <w:r w:rsidRPr="001B0B07">
        <w:rPr>
          <w:rFonts w:ascii="Calibri" w:hAnsi="Calibri" w:cs="Calibri" w:hint="eastAsia"/>
          <w:kern w:val="0"/>
          <w:sz w:val="22"/>
        </w:rPr>
        <w:t>點擊</w:t>
      </w:r>
      <w:r w:rsidRPr="001B0B07">
        <w:rPr>
          <w:rFonts w:ascii="Calibri" w:hAnsi="Calibri" w:cs="Calibri"/>
          <w:kern w:val="0"/>
          <w:sz w:val="22"/>
        </w:rPr>
        <w:t xml:space="preserve"> </w:t>
      </w:r>
      <w:r w:rsidRPr="001B0B07">
        <w:rPr>
          <w:rFonts w:ascii="Calibri" w:hAnsi="Calibri" w:cs="Calibri"/>
          <w:b/>
          <w:kern w:val="0"/>
          <w:sz w:val="22"/>
        </w:rPr>
        <w:t>[Install]</w:t>
      </w:r>
    </w:p>
    <w:p w:rsidR="00883F57" w:rsidRDefault="00C45A39" w:rsidP="002336AC">
      <w:pPr>
        <w:rPr>
          <w:b/>
          <w:szCs w:val="24"/>
        </w:rPr>
      </w:pPr>
      <w:r>
        <w:rPr>
          <w:b/>
          <w:noProof/>
          <w:szCs w:val="24"/>
        </w:rPr>
        <w:pict>
          <v:shape id="_x0000_s1199" type="#_x0000_t109" style="position:absolute;margin-left:234pt;margin-top:274.2pt;width:63.75pt;height:13.05pt;z-index:251860992" filled="f" strokecolor="red" strokeweight="1.5pt"/>
        </w:pict>
      </w:r>
      <w:r w:rsidR="006C30CA">
        <w:rPr>
          <w:b/>
          <w:noProof/>
          <w:szCs w:val="24"/>
        </w:rPr>
        <w:drawing>
          <wp:inline distT="0" distB="0" distL="0" distR="0">
            <wp:extent cx="4838700" cy="3705225"/>
            <wp:effectExtent l="19050" t="0" r="0" b="0"/>
            <wp:docPr id="51" name="图片 50" descr="擷取_2019_05_30_10_34_40_1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30_10_34_40_193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034" w:rsidRDefault="00A37034" w:rsidP="002336AC">
      <w:pPr>
        <w:rPr>
          <w:rFonts w:ascii="Calibri" w:hAnsi="Calibri" w:cs="Calibri"/>
          <w:sz w:val="22"/>
        </w:rPr>
      </w:pPr>
    </w:p>
    <w:p w:rsidR="00CE6F9A" w:rsidRPr="00A37034" w:rsidRDefault="00CE6F9A" w:rsidP="002336AC">
      <w:pPr>
        <w:rPr>
          <w:rFonts w:ascii="Calibri" w:hAnsi="Calibri" w:cs="Calibri"/>
          <w:sz w:val="22"/>
        </w:rPr>
      </w:pPr>
      <w:r w:rsidRPr="0089404A">
        <w:rPr>
          <w:noProof/>
          <w:sz w:val="22"/>
        </w:rPr>
        <w:drawing>
          <wp:anchor distT="0" distB="0" distL="0" distR="0" simplePos="0" relativeHeight="251863040" behindDoc="1" locked="0" layoutInCell="1" allowOverlap="1">
            <wp:simplePos x="0" y="0"/>
            <wp:positionH relativeFrom="page">
              <wp:posOffset>6515100</wp:posOffset>
            </wp:positionH>
            <wp:positionV relativeFrom="page">
              <wp:posOffset>257810</wp:posOffset>
            </wp:positionV>
            <wp:extent cx="572770" cy="575945"/>
            <wp:effectExtent l="0" t="0" r="0" b="0"/>
            <wp:wrapNone/>
            <wp:docPr id="1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83F57" w:rsidRPr="001B0B07" w:rsidRDefault="00883F57" w:rsidP="002336AC">
      <w:pPr>
        <w:rPr>
          <w:rFonts w:ascii="Calibri" w:hAnsi="Calibri" w:cs="Calibri"/>
          <w:kern w:val="0"/>
          <w:sz w:val="22"/>
        </w:rPr>
      </w:pPr>
      <w:r w:rsidRPr="001B0B07">
        <w:rPr>
          <w:rFonts w:ascii="Calibri" w:hAnsi="Calibri" w:cs="Calibri"/>
          <w:kern w:val="0"/>
          <w:sz w:val="22"/>
        </w:rPr>
        <w:lastRenderedPageBreak/>
        <w:t xml:space="preserve">3.5 </w:t>
      </w:r>
      <w:r w:rsidRPr="001B0B07">
        <w:rPr>
          <w:rFonts w:ascii="Calibri" w:hAnsi="Calibri" w:cs="Calibri" w:hint="eastAsia"/>
          <w:kern w:val="0"/>
          <w:sz w:val="22"/>
        </w:rPr>
        <w:t>安裝完成後，點擊</w:t>
      </w:r>
      <w:r w:rsidRPr="001B0B07">
        <w:rPr>
          <w:rFonts w:ascii="Calibri" w:hAnsi="Calibri" w:cs="Calibri"/>
          <w:b/>
          <w:kern w:val="0"/>
          <w:sz w:val="22"/>
        </w:rPr>
        <w:t>[Finish]</w:t>
      </w:r>
      <w:r w:rsidRPr="001B0B07">
        <w:rPr>
          <w:rFonts w:ascii="Calibri" w:hAnsi="Calibri" w:cs="Calibri"/>
          <w:kern w:val="0"/>
          <w:sz w:val="22"/>
        </w:rPr>
        <w:t>.</w:t>
      </w:r>
    </w:p>
    <w:p w:rsidR="00883F57" w:rsidRDefault="00C45A39" w:rsidP="002336AC">
      <w:pPr>
        <w:rPr>
          <w:b/>
          <w:szCs w:val="24"/>
        </w:rPr>
      </w:pPr>
      <w:r>
        <w:rPr>
          <w:b/>
          <w:noProof/>
          <w:szCs w:val="24"/>
        </w:rPr>
        <w:pict>
          <v:shape id="_x0000_s1200" type="#_x0000_t109" style="position:absolute;margin-left:235.5pt;margin-top:274.2pt;width:62.25pt;height:12.75pt;z-index:251864064" filled="f" strokecolor="red" strokeweight="1.5pt"/>
        </w:pict>
      </w:r>
      <w:r w:rsidR="006C30CA">
        <w:rPr>
          <w:b/>
          <w:noProof/>
          <w:szCs w:val="24"/>
        </w:rPr>
        <w:drawing>
          <wp:inline distT="0" distB="0" distL="0" distR="0">
            <wp:extent cx="4838700" cy="3705225"/>
            <wp:effectExtent l="19050" t="0" r="0" b="0"/>
            <wp:docPr id="52" name="图片 51" descr="擷取_2019_05_30_10_36_49_7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30_10_36_49_754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941191" w:rsidRDefault="00941191" w:rsidP="002336AC">
      <w:pPr>
        <w:rPr>
          <w:rFonts w:ascii="Calibri" w:hAnsi="Calibri" w:cs="Calibri"/>
          <w:sz w:val="22"/>
        </w:rPr>
      </w:pPr>
    </w:p>
    <w:p w:rsidR="00CF5A20" w:rsidRPr="002F1340" w:rsidRDefault="00B75740" w:rsidP="002336AC">
      <w:pPr>
        <w:rPr>
          <w:rFonts w:ascii="Calibri" w:hAnsi="Calibri" w:cs="Calibri"/>
          <w:sz w:val="22"/>
        </w:rPr>
      </w:pPr>
      <w:r w:rsidRPr="0089404A">
        <w:rPr>
          <w:noProof/>
          <w:sz w:val="22"/>
        </w:rPr>
        <w:drawing>
          <wp:anchor distT="0" distB="0" distL="0" distR="0" simplePos="0" relativeHeight="251866112" behindDoc="1" locked="0" layoutInCell="1" allowOverlap="1">
            <wp:simplePos x="0" y="0"/>
            <wp:positionH relativeFrom="page">
              <wp:posOffset>6515100</wp:posOffset>
            </wp:positionH>
            <wp:positionV relativeFrom="page">
              <wp:posOffset>257810</wp:posOffset>
            </wp:positionV>
            <wp:extent cx="572770" cy="575945"/>
            <wp:effectExtent l="0" t="0" r="0" b="0"/>
            <wp:wrapNone/>
            <wp:docPr id="1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5A20" w:rsidRDefault="00CF5A20" w:rsidP="00CF5A20">
      <w:pPr>
        <w:pStyle w:val="1"/>
        <w:rPr>
          <w:color w:val="002060"/>
          <w:sz w:val="40"/>
          <w:szCs w:val="40"/>
        </w:rPr>
      </w:pPr>
      <w:bookmarkStart w:id="3" w:name="_Toc10105117"/>
      <w:r w:rsidRPr="00CF5A20">
        <w:rPr>
          <w:rFonts w:hint="eastAsia"/>
          <w:color w:val="002060"/>
          <w:sz w:val="40"/>
          <w:szCs w:val="40"/>
        </w:rPr>
        <w:lastRenderedPageBreak/>
        <w:t>4</w:t>
      </w:r>
      <w:r>
        <w:rPr>
          <w:rFonts w:hint="eastAsia"/>
          <w:color w:val="002060"/>
          <w:sz w:val="40"/>
          <w:szCs w:val="40"/>
        </w:rPr>
        <w:t xml:space="preserve">  </w:t>
      </w:r>
      <w:r w:rsidRPr="00CF5A20">
        <w:rPr>
          <w:rFonts w:hint="eastAsia"/>
          <w:color w:val="002060"/>
          <w:sz w:val="40"/>
          <w:szCs w:val="40"/>
        </w:rPr>
        <w:t>DIKO</w:t>
      </w:r>
      <w:r w:rsidRPr="00CF5A20">
        <w:rPr>
          <w:rFonts w:hint="eastAsia"/>
          <w:color w:val="002060"/>
          <w:sz w:val="40"/>
          <w:szCs w:val="40"/>
        </w:rPr>
        <w:t>伺服器核心</w:t>
      </w:r>
      <w:bookmarkEnd w:id="3"/>
    </w:p>
    <w:p w:rsidR="008549F1" w:rsidRPr="00B75740" w:rsidRDefault="008549F1" w:rsidP="008549F1">
      <w:pPr>
        <w:rPr>
          <w:rFonts w:ascii="Calibri" w:hAnsi="Calibri" w:cs="Calibri"/>
          <w:kern w:val="0"/>
          <w:sz w:val="22"/>
        </w:rPr>
      </w:pPr>
      <w:r w:rsidRPr="00B75740">
        <w:rPr>
          <w:rFonts w:ascii="Calibri" w:hAnsi="Calibri" w:cs="Calibri"/>
          <w:kern w:val="0"/>
          <w:sz w:val="22"/>
        </w:rPr>
        <w:t xml:space="preserve">4.1 </w:t>
      </w:r>
      <w:r w:rsidRPr="00B75740">
        <w:rPr>
          <w:rFonts w:ascii="Calibri" w:hAnsi="Calibri" w:cs="Calibri" w:hint="eastAsia"/>
          <w:kern w:val="0"/>
          <w:sz w:val="22"/>
        </w:rPr>
        <w:t>雙擊</w:t>
      </w:r>
      <w:r w:rsidRPr="00B75740">
        <w:rPr>
          <w:rFonts w:ascii="Calibri" w:hAnsi="Calibri" w:cs="Calibri"/>
          <w:kern w:val="0"/>
          <w:sz w:val="22"/>
        </w:rPr>
        <w:t xml:space="preserve"> </w:t>
      </w:r>
      <w:r w:rsidRPr="00B75740">
        <w:rPr>
          <w:rFonts w:ascii="Calibri" w:hAnsi="Calibri" w:cs="Calibri"/>
          <w:b/>
          <w:kern w:val="0"/>
          <w:sz w:val="22"/>
        </w:rPr>
        <w:t>“DIKO setup.exe”</w:t>
      </w:r>
      <w:r w:rsidRPr="00B75740">
        <w:rPr>
          <w:rFonts w:ascii="Calibri" w:hAnsi="Calibri" w:cs="Calibri"/>
          <w:kern w:val="0"/>
          <w:sz w:val="22"/>
        </w:rPr>
        <w:t xml:space="preserve"> </w:t>
      </w:r>
      <w:r w:rsidRPr="00B75740">
        <w:rPr>
          <w:rFonts w:ascii="Calibri" w:hAnsi="Calibri" w:cs="Calibri" w:hint="eastAsia"/>
          <w:kern w:val="0"/>
          <w:sz w:val="22"/>
        </w:rPr>
        <w:t>啟動</w:t>
      </w:r>
      <w:r w:rsidRPr="00B75740">
        <w:rPr>
          <w:rFonts w:ascii="Calibri" w:hAnsi="Calibri" w:cs="Calibri"/>
          <w:kern w:val="0"/>
          <w:sz w:val="22"/>
        </w:rPr>
        <w:t xml:space="preserve"> </w:t>
      </w:r>
      <w:r w:rsidRPr="00B75740">
        <w:rPr>
          <w:rFonts w:ascii="Calibri" w:hAnsi="Calibri" w:cs="Calibri"/>
          <w:b/>
          <w:kern w:val="0"/>
          <w:sz w:val="22"/>
        </w:rPr>
        <w:t>setup wizard</w:t>
      </w:r>
      <w:r w:rsidRPr="00B75740">
        <w:rPr>
          <w:rFonts w:asciiTheme="minorEastAsia" w:hAnsiTheme="minorEastAsia" w:cs="Calibri" w:hint="eastAsia"/>
          <w:kern w:val="0"/>
          <w:sz w:val="22"/>
        </w:rPr>
        <w:t>，</w:t>
      </w:r>
      <w:r w:rsidRPr="00B75740">
        <w:rPr>
          <w:rFonts w:ascii="Calibri" w:hAnsi="Calibri" w:cs="Calibri"/>
          <w:kern w:val="0"/>
          <w:sz w:val="22"/>
        </w:rPr>
        <w:t xml:space="preserve"> </w:t>
      </w:r>
      <w:r w:rsidRPr="00B75740">
        <w:rPr>
          <w:rFonts w:ascii="Calibri" w:hAnsi="Calibri" w:cs="Calibri" w:hint="eastAsia"/>
          <w:kern w:val="0"/>
          <w:sz w:val="22"/>
        </w:rPr>
        <w:t>並點擊</w:t>
      </w:r>
      <w:r w:rsidRPr="00B75740">
        <w:rPr>
          <w:rFonts w:ascii="Calibri" w:hAnsi="Calibri" w:cs="Calibri"/>
          <w:kern w:val="0"/>
          <w:sz w:val="22"/>
        </w:rPr>
        <w:t xml:space="preserve"> [</w:t>
      </w:r>
      <w:r w:rsidRPr="00B75740">
        <w:rPr>
          <w:rFonts w:ascii="Calibri-Bold" w:hAnsi="Calibri-Bold" w:cs="Calibri-Bold"/>
          <w:b/>
          <w:bCs/>
          <w:kern w:val="0"/>
          <w:sz w:val="22"/>
        </w:rPr>
        <w:t>Next</w:t>
      </w:r>
      <w:r w:rsidR="00B75740">
        <w:rPr>
          <w:rFonts w:ascii="Calibri-Bold" w:hAnsi="Calibri-Bold" w:cs="Calibri-Bold" w:hint="eastAsia"/>
          <w:b/>
          <w:bCs/>
          <w:kern w:val="0"/>
          <w:sz w:val="22"/>
        </w:rPr>
        <w:t xml:space="preserve"> &gt;</w:t>
      </w:r>
      <w:r w:rsidRPr="00B75740">
        <w:rPr>
          <w:rFonts w:ascii="Calibri" w:hAnsi="Calibri" w:cs="Calibri"/>
          <w:kern w:val="0"/>
          <w:sz w:val="22"/>
        </w:rPr>
        <w:t>]</w:t>
      </w:r>
    </w:p>
    <w:p w:rsidR="008549F1" w:rsidRDefault="00C45A39" w:rsidP="008549F1">
      <w:pPr>
        <w:rPr>
          <w:szCs w:val="24"/>
        </w:rPr>
      </w:pPr>
      <w:r>
        <w:rPr>
          <w:noProof/>
          <w:szCs w:val="24"/>
        </w:rPr>
        <w:pict>
          <v:shape id="_x0000_s1201" type="#_x0000_t109" style="position:absolute;margin-left:204.75pt;margin-top:239.25pt;width:57pt;height:12pt;z-index:251867136" filled="f" strokecolor="red" strokeweight="1.5pt"/>
        </w:pict>
      </w:r>
      <w:r w:rsidR="00B75740">
        <w:rPr>
          <w:noProof/>
          <w:szCs w:val="24"/>
        </w:rPr>
        <w:drawing>
          <wp:inline distT="0" distB="0" distL="0" distR="0">
            <wp:extent cx="4257675" cy="3214127"/>
            <wp:effectExtent l="19050" t="0" r="9525" b="0"/>
            <wp:docPr id="165" name="图片 164" descr="擷取_2019_05_24_11_37_08_2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1_37_08_215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321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9F1" w:rsidRPr="00107497" w:rsidRDefault="008549F1" w:rsidP="008549F1">
      <w:pPr>
        <w:rPr>
          <w:rFonts w:ascii="Calibri" w:hAnsi="Calibri" w:cs="Calibri"/>
          <w:kern w:val="0"/>
          <w:sz w:val="22"/>
        </w:rPr>
      </w:pPr>
      <w:r w:rsidRPr="00107497">
        <w:rPr>
          <w:rFonts w:ascii="Calibri" w:hAnsi="Calibri" w:cs="Calibri"/>
          <w:kern w:val="0"/>
          <w:sz w:val="22"/>
        </w:rPr>
        <w:t xml:space="preserve">4.2 </w:t>
      </w:r>
      <w:r w:rsidRPr="00107497">
        <w:rPr>
          <w:rFonts w:ascii="Calibri" w:hAnsi="Calibri" w:cs="Calibri" w:hint="eastAsia"/>
          <w:kern w:val="0"/>
          <w:sz w:val="22"/>
        </w:rPr>
        <w:t>選擇</w:t>
      </w:r>
      <w:r w:rsidRPr="00107497">
        <w:rPr>
          <w:rFonts w:ascii="Calibri" w:hAnsi="Calibri" w:cs="Calibri"/>
          <w:kern w:val="0"/>
          <w:sz w:val="22"/>
        </w:rPr>
        <w:t xml:space="preserve"> </w:t>
      </w:r>
      <w:r w:rsidRPr="00107497">
        <w:rPr>
          <w:rFonts w:ascii="Calibri" w:hAnsi="Calibri" w:cs="Calibri"/>
          <w:b/>
          <w:kern w:val="0"/>
          <w:sz w:val="22"/>
        </w:rPr>
        <w:t>“I accept the terms in the license agreement”</w:t>
      </w:r>
      <w:r w:rsidRPr="00107497">
        <w:rPr>
          <w:rFonts w:asciiTheme="minorEastAsia" w:hAnsiTheme="minorEastAsia" w:cs="Calibri" w:hint="eastAsia"/>
          <w:kern w:val="0"/>
          <w:sz w:val="22"/>
        </w:rPr>
        <w:t>，</w:t>
      </w:r>
      <w:r w:rsidRPr="00107497">
        <w:rPr>
          <w:rFonts w:ascii="Calibri" w:hAnsi="Calibri" w:cs="Calibri"/>
          <w:kern w:val="0"/>
          <w:sz w:val="22"/>
        </w:rPr>
        <w:t xml:space="preserve"> </w:t>
      </w:r>
      <w:r w:rsidRPr="00107497">
        <w:rPr>
          <w:rFonts w:ascii="Calibri" w:hAnsi="Calibri" w:cs="Calibri" w:hint="eastAsia"/>
          <w:kern w:val="0"/>
          <w:sz w:val="22"/>
        </w:rPr>
        <w:t>並點擊</w:t>
      </w:r>
      <w:r w:rsidRPr="00107497">
        <w:rPr>
          <w:rFonts w:ascii="Calibri" w:hAnsi="Calibri" w:cs="Calibri"/>
          <w:kern w:val="0"/>
          <w:sz w:val="22"/>
        </w:rPr>
        <w:t xml:space="preserve"> [</w:t>
      </w:r>
      <w:r w:rsidRPr="00107497">
        <w:rPr>
          <w:rFonts w:ascii="Calibri-Bold" w:hAnsi="Calibri-Bold" w:cs="Calibri-Bold"/>
          <w:b/>
          <w:bCs/>
          <w:kern w:val="0"/>
          <w:sz w:val="22"/>
        </w:rPr>
        <w:t>Next</w:t>
      </w:r>
      <w:r w:rsidR="002C682B">
        <w:rPr>
          <w:rFonts w:ascii="Calibri-Bold" w:hAnsi="Calibri-Bold" w:cs="Calibri-Bold" w:hint="eastAsia"/>
          <w:b/>
          <w:bCs/>
          <w:kern w:val="0"/>
          <w:sz w:val="22"/>
        </w:rPr>
        <w:t xml:space="preserve"> &gt;</w:t>
      </w:r>
      <w:r w:rsidRPr="00107497">
        <w:rPr>
          <w:rFonts w:ascii="Calibri" w:hAnsi="Calibri" w:cs="Calibri"/>
          <w:kern w:val="0"/>
          <w:sz w:val="22"/>
        </w:rPr>
        <w:t>]</w:t>
      </w:r>
    </w:p>
    <w:p w:rsidR="000E4F9D" w:rsidRPr="00DD7EE2" w:rsidRDefault="00C45A39" w:rsidP="008549F1">
      <w:pPr>
        <w:rPr>
          <w:szCs w:val="24"/>
        </w:rPr>
      </w:pPr>
      <w:r>
        <w:rPr>
          <w:noProof/>
          <w:szCs w:val="24"/>
        </w:rPr>
        <w:pict>
          <v:shape id="_x0000_s1203" type="#_x0000_t109" style="position:absolute;margin-left:235.5pt;margin-top:273pt;width:66pt;height:13.5pt;z-index:251869184" filled="f" strokecolor="red" strokeweight="1.5pt"/>
        </w:pict>
      </w:r>
      <w:r>
        <w:rPr>
          <w:noProof/>
          <w:szCs w:val="24"/>
        </w:rPr>
        <w:pict>
          <v:shape id="_x0000_s1202" type="#_x0000_t109" style="position:absolute;margin-left:9pt;margin-top:219pt;width:180pt;height:17.25pt;z-index:251868160" filled="f" strokecolor="red" strokeweight="1.5pt"/>
        </w:pict>
      </w:r>
      <w:r w:rsidR="00107497">
        <w:rPr>
          <w:noProof/>
          <w:szCs w:val="24"/>
        </w:rPr>
        <w:drawing>
          <wp:inline distT="0" distB="0" distL="0" distR="0">
            <wp:extent cx="4857750" cy="3667125"/>
            <wp:effectExtent l="19050" t="0" r="0" b="0"/>
            <wp:docPr id="169" name="图片 168" descr="擷取_2019_05_24_11_38_59_6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1_38_59_614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F9D" w:rsidRPr="0089404A">
        <w:rPr>
          <w:noProof/>
          <w:sz w:val="22"/>
        </w:rPr>
        <w:drawing>
          <wp:anchor distT="0" distB="0" distL="0" distR="0" simplePos="0" relativeHeight="251871232" behindDoc="1" locked="0" layoutInCell="1" allowOverlap="1">
            <wp:simplePos x="0" y="0"/>
            <wp:positionH relativeFrom="page">
              <wp:posOffset>6515100</wp:posOffset>
            </wp:positionH>
            <wp:positionV relativeFrom="page">
              <wp:posOffset>257810</wp:posOffset>
            </wp:positionV>
            <wp:extent cx="572770" cy="575945"/>
            <wp:effectExtent l="0" t="0" r="0" b="0"/>
            <wp:wrapNone/>
            <wp:docPr id="1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549F1" w:rsidRPr="000E4F9D" w:rsidRDefault="008549F1" w:rsidP="008549F1">
      <w:pPr>
        <w:rPr>
          <w:rFonts w:ascii="Calibri" w:hAnsi="Calibri" w:cs="Calibri"/>
          <w:kern w:val="0"/>
          <w:sz w:val="22"/>
        </w:rPr>
      </w:pPr>
      <w:r w:rsidRPr="000E4F9D">
        <w:rPr>
          <w:rFonts w:ascii="Calibri" w:hAnsi="Calibri" w:cs="Calibri"/>
          <w:kern w:val="0"/>
          <w:sz w:val="22"/>
        </w:rPr>
        <w:lastRenderedPageBreak/>
        <w:t xml:space="preserve">4.3 </w:t>
      </w:r>
      <w:r w:rsidRPr="000E4F9D">
        <w:rPr>
          <w:rFonts w:ascii="Calibri" w:hAnsi="Calibri" w:cs="Calibri" w:hint="eastAsia"/>
          <w:kern w:val="0"/>
          <w:sz w:val="22"/>
        </w:rPr>
        <w:t>如有需要</w:t>
      </w:r>
      <w:r w:rsidRPr="000E4F9D">
        <w:rPr>
          <w:rFonts w:asciiTheme="minorEastAsia" w:hAnsiTheme="minorEastAsia" w:cs="Calibri" w:hint="eastAsia"/>
          <w:kern w:val="0"/>
          <w:sz w:val="22"/>
        </w:rPr>
        <w:t>，可以</w:t>
      </w:r>
      <w:r w:rsidRPr="000E4F9D">
        <w:rPr>
          <w:rFonts w:ascii="Calibri" w:hAnsi="Calibri" w:cs="Calibri" w:hint="eastAsia"/>
          <w:kern w:val="0"/>
          <w:sz w:val="22"/>
        </w:rPr>
        <w:t>改變安裝路徑</w:t>
      </w:r>
      <w:r w:rsidRPr="000E4F9D">
        <w:rPr>
          <w:rFonts w:asciiTheme="minorEastAsia" w:hAnsiTheme="minorEastAsia" w:cs="Calibri" w:hint="eastAsia"/>
          <w:kern w:val="0"/>
          <w:sz w:val="22"/>
        </w:rPr>
        <w:t>，</w:t>
      </w:r>
      <w:r w:rsidRPr="000E4F9D">
        <w:rPr>
          <w:rFonts w:ascii="Calibri" w:hAnsi="Calibri" w:cs="Calibri"/>
          <w:kern w:val="0"/>
          <w:sz w:val="22"/>
        </w:rPr>
        <w:t xml:space="preserve"> </w:t>
      </w:r>
      <w:r w:rsidRPr="000E4F9D">
        <w:rPr>
          <w:rFonts w:ascii="Calibri" w:hAnsi="Calibri" w:cs="Calibri" w:hint="eastAsia"/>
          <w:kern w:val="0"/>
          <w:sz w:val="22"/>
        </w:rPr>
        <w:t>然後點擊</w:t>
      </w:r>
      <w:r w:rsidRPr="000E4F9D">
        <w:rPr>
          <w:rFonts w:ascii="Calibri" w:hAnsi="Calibri" w:cs="Calibri"/>
          <w:kern w:val="0"/>
          <w:sz w:val="22"/>
        </w:rPr>
        <w:t xml:space="preserve"> [</w:t>
      </w:r>
      <w:r w:rsidRPr="000E4F9D">
        <w:rPr>
          <w:rFonts w:ascii="Calibri-Bold" w:hAnsi="Calibri-Bold" w:cs="Calibri-Bold"/>
          <w:b/>
          <w:bCs/>
          <w:kern w:val="0"/>
          <w:sz w:val="22"/>
        </w:rPr>
        <w:t>Next</w:t>
      </w:r>
      <w:r w:rsidR="000E4F9D">
        <w:rPr>
          <w:rFonts w:ascii="Calibri-Bold" w:hAnsi="Calibri-Bold" w:cs="Calibri-Bold" w:hint="eastAsia"/>
          <w:b/>
          <w:bCs/>
          <w:kern w:val="0"/>
          <w:sz w:val="22"/>
        </w:rPr>
        <w:t xml:space="preserve"> &gt;</w:t>
      </w:r>
      <w:r w:rsidRPr="000E4F9D">
        <w:rPr>
          <w:rFonts w:ascii="Calibri" w:hAnsi="Calibri" w:cs="Calibri"/>
          <w:kern w:val="0"/>
          <w:sz w:val="22"/>
        </w:rPr>
        <w:t>]</w:t>
      </w:r>
    </w:p>
    <w:p w:rsidR="008549F1" w:rsidRDefault="00C45A39" w:rsidP="008549F1">
      <w:pPr>
        <w:rPr>
          <w:szCs w:val="24"/>
        </w:rPr>
      </w:pPr>
      <w:r>
        <w:rPr>
          <w:noProof/>
          <w:szCs w:val="24"/>
        </w:rPr>
        <w:pict>
          <v:shape id="_x0000_s1204" type="#_x0000_t109" style="position:absolute;margin-left:236.25pt;margin-top:273pt;width:62.25pt;height:13.5pt;z-index:251872256" filled="f" strokecolor="red" strokeweight="1.5pt"/>
        </w:pict>
      </w:r>
      <w:r w:rsidR="000E4F9D">
        <w:rPr>
          <w:noProof/>
          <w:szCs w:val="24"/>
        </w:rPr>
        <w:drawing>
          <wp:inline distT="0" distB="0" distL="0" distR="0">
            <wp:extent cx="4857750" cy="3667125"/>
            <wp:effectExtent l="19050" t="0" r="0" b="0"/>
            <wp:docPr id="175" name="图片 174" descr="擷取_2019_05_24_11_42_28_4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1_42_28_468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9F1" w:rsidRPr="00175B84" w:rsidRDefault="008549F1" w:rsidP="008549F1">
      <w:pPr>
        <w:rPr>
          <w:rFonts w:ascii="Calibri" w:hAnsi="Calibri" w:cs="Calibri"/>
          <w:kern w:val="0"/>
          <w:sz w:val="22"/>
        </w:rPr>
      </w:pPr>
      <w:r w:rsidRPr="00175B84">
        <w:rPr>
          <w:rFonts w:ascii="Calibri" w:hAnsi="Calibri" w:cs="Calibri"/>
          <w:kern w:val="0"/>
          <w:sz w:val="22"/>
        </w:rPr>
        <w:t xml:space="preserve">4.4 </w:t>
      </w:r>
      <w:r w:rsidRPr="00175B84">
        <w:rPr>
          <w:rFonts w:ascii="Calibri" w:hAnsi="Calibri" w:cs="Calibri" w:hint="eastAsia"/>
          <w:kern w:val="0"/>
          <w:sz w:val="22"/>
        </w:rPr>
        <w:t>點擊</w:t>
      </w:r>
      <w:r w:rsidRPr="00175B84">
        <w:rPr>
          <w:rFonts w:ascii="Calibri" w:hAnsi="Calibri" w:cs="Calibri"/>
          <w:kern w:val="0"/>
          <w:sz w:val="22"/>
        </w:rPr>
        <w:t xml:space="preserve"> [</w:t>
      </w:r>
      <w:r w:rsidRPr="00175B84">
        <w:rPr>
          <w:rFonts w:ascii="Calibri-Bold" w:hAnsi="Calibri-Bold" w:cs="Calibri-Bold"/>
          <w:b/>
          <w:bCs/>
          <w:kern w:val="0"/>
          <w:sz w:val="22"/>
        </w:rPr>
        <w:t>Install</w:t>
      </w:r>
      <w:r w:rsidRPr="00175B84">
        <w:rPr>
          <w:rFonts w:ascii="Calibri" w:hAnsi="Calibri" w:cs="Calibri"/>
          <w:kern w:val="0"/>
          <w:sz w:val="22"/>
        </w:rPr>
        <w:t>]</w:t>
      </w:r>
    </w:p>
    <w:p w:rsidR="008549F1" w:rsidRDefault="00C45A39" w:rsidP="008549F1">
      <w:pPr>
        <w:rPr>
          <w:szCs w:val="24"/>
        </w:rPr>
      </w:pPr>
      <w:r>
        <w:rPr>
          <w:noProof/>
          <w:szCs w:val="24"/>
        </w:rPr>
        <w:pict>
          <v:shape id="_x0000_s1205" type="#_x0000_t109" style="position:absolute;margin-left:236.25pt;margin-top:273pt;width:62.25pt;height:13.5pt;z-index:251873280" filled="f" strokecolor="red" strokeweight="1.5pt"/>
        </w:pict>
      </w:r>
      <w:r w:rsidR="00175B84">
        <w:rPr>
          <w:noProof/>
          <w:szCs w:val="24"/>
        </w:rPr>
        <w:drawing>
          <wp:inline distT="0" distB="0" distL="0" distR="0">
            <wp:extent cx="4857750" cy="3667125"/>
            <wp:effectExtent l="19050" t="0" r="0" b="0"/>
            <wp:docPr id="176" name="图片 175" descr="擷取_2019_05_24_11_44_28_4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1_44_28_494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191" w:rsidRDefault="00941191" w:rsidP="00070794">
      <w:pPr>
        <w:rPr>
          <w:rFonts w:ascii="Calibri" w:hAnsi="Calibri" w:cs="Calibri"/>
          <w:sz w:val="22"/>
        </w:rPr>
      </w:pPr>
    </w:p>
    <w:p w:rsidR="008549F1" w:rsidRPr="00211ACE" w:rsidRDefault="00070794" w:rsidP="008549F1">
      <w:pPr>
        <w:rPr>
          <w:rFonts w:ascii="Calibri" w:hAnsi="Calibri" w:cs="Calibri"/>
          <w:sz w:val="22"/>
        </w:rPr>
      </w:pPr>
      <w:r w:rsidRPr="0089404A">
        <w:rPr>
          <w:noProof/>
          <w:sz w:val="22"/>
        </w:rPr>
        <w:drawing>
          <wp:anchor distT="0" distB="0" distL="0" distR="0" simplePos="0" relativeHeight="251875328" behindDoc="1" locked="0" layoutInCell="1" allowOverlap="1">
            <wp:simplePos x="0" y="0"/>
            <wp:positionH relativeFrom="page">
              <wp:posOffset>6515100</wp:posOffset>
            </wp:positionH>
            <wp:positionV relativeFrom="page">
              <wp:posOffset>257810</wp:posOffset>
            </wp:positionV>
            <wp:extent cx="572770" cy="575945"/>
            <wp:effectExtent l="0" t="0" r="0" b="0"/>
            <wp:wrapNone/>
            <wp:docPr id="1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549F1" w:rsidRPr="001B0B07" w:rsidRDefault="008549F1" w:rsidP="008549F1">
      <w:pPr>
        <w:rPr>
          <w:rFonts w:ascii="Calibri" w:hAnsi="Calibri" w:cs="Calibri"/>
          <w:kern w:val="0"/>
          <w:sz w:val="22"/>
        </w:rPr>
      </w:pPr>
      <w:r w:rsidRPr="001B0B07">
        <w:rPr>
          <w:rFonts w:ascii="Calibri" w:hAnsi="Calibri" w:cs="Calibri"/>
          <w:kern w:val="0"/>
          <w:sz w:val="22"/>
        </w:rPr>
        <w:lastRenderedPageBreak/>
        <w:t>4.5</w:t>
      </w:r>
      <w:r w:rsidRPr="001B0B07">
        <w:rPr>
          <w:rFonts w:ascii="Calibri" w:hAnsi="Calibri" w:cs="Calibri" w:hint="eastAsia"/>
          <w:kern w:val="0"/>
          <w:sz w:val="22"/>
        </w:rPr>
        <w:t xml:space="preserve"> </w:t>
      </w:r>
      <w:r w:rsidRPr="001B0B07">
        <w:rPr>
          <w:rFonts w:ascii="Calibri" w:hAnsi="Calibri" w:cs="Calibri" w:hint="eastAsia"/>
          <w:kern w:val="0"/>
          <w:sz w:val="22"/>
        </w:rPr>
        <w:t>等待安裝程序</w:t>
      </w:r>
    </w:p>
    <w:p w:rsidR="008549F1" w:rsidRDefault="00070794" w:rsidP="008549F1">
      <w:pPr>
        <w:rPr>
          <w:szCs w:val="24"/>
        </w:rPr>
      </w:pPr>
      <w:r>
        <w:rPr>
          <w:noProof/>
          <w:szCs w:val="24"/>
        </w:rPr>
        <w:drawing>
          <wp:inline distT="0" distB="0" distL="0" distR="0">
            <wp:extent cx="4857750" cy="3667125"/>
            <wp:effectExtent l="19050" t="0" r="0" b="0"/>
            <wp:docPr id="181" name="图片 180" descr="擷取_2019_05_24_11_46_40_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1_46_40_21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9F1" w:rsidRPr="001B0B07" w:rsidRDefault="008549F1" w:rsidP="008549F1">
      <w:pPr>
        <w:rPr>
          <w:rFonts w:ascii="Calibri" w:hAnsi="Calibri" w:cs="Calibri"/>
          <w:kern w:val="0"/>
          <w:sz w:val="22"/>
        </w:rPr>
      </w:pPr>
      <w:r w:rsidRPr="001B0B07">
        <w:rPr>
          <w:rFonts w:ascii="Calibri" w:hAnsi="Calibri" w:cs="Calibri"/>
          <w:kern w:val="0"/>
          <w:sz w:val="22"/>
        </w:rPr>
        <w:t xml:space="preserve">4.6 </w:t>
      </w:r>
      <w:r w:rsidRPr="001B0B07">
        <w:rPr>
          <w:rFonts w:ascii="Calibri" w:hAnsi="Calibri" w:cs="Calibri" w:hint="eastAsia"/>
          <w:kern w:val="0"/>
          <w:sz w:val="22"/>
        </w:rPr>
        <w:t>點擊</w:t>
      </w:r>
      <w:r w:rsidRPr="001B0B07">
        <w:rPr>
          <w:rFonts w:ascii="Calibri" w:hAnsi="Calibri" w:cs="Calibri"/>
          <w:kern w:val="0"/>
          <w:sz w:val="22"/>
        </w:rPr>
        <w:t xml:space="preserve"> [</w:t>
      </w:r>
      <w:r w:rsidRPr="001B0B07">
        <w:rPr>
          <w:rFonts w:ascii="Calibri-Bold" w:hAnsi="Calibri-Bold" w:cs="Calibri-Bold"/>
          <w:b/>
          <w:bCs/>
          <w:kern w:val="0"/>
          <w:sz w:val="22"/>
        </w:rPr>
        <w:t>Finish</w:t>
      </w:r>
      <w:r w:rsidRPr="001B0B07">
        <w:rPr>
          <w:rFonts w:ascii="Calibri" w:hAnsi="Calibri" w:cs="Calibri"/>
          <w:kern w:val="0"/>
          <w:sz w:val="22"/>
        </w:rPr>
        <w:t>]</w:t>
      </w:r>
    </w:p>
    <w:p w:rsidR="008549F1" w:rsidRDefault="00C45A39" w:rsidP="008549F1">
      <w:pPr>
        <w:rPr>
          <w:szCs w:val="24"/>
        </w:rPr>
      </w:pPr>
      <w:r>
        <w:rPr>
          <w:noProof/>
          <w:szCs w:val="24"/>
        </w:rPr>
        <w:pict>
          <v:shape id="_x0000_s1206" type="#_x0000_t109" style="position:absolute;margin-left:235.5pt;margin-top:271.5pt;width:63pt;height:18pt;z-index:251876352" filled="f" strokecolor="red" strokeweight="1.5pt"/>
        </w:pict>
      </w:r>
      <w:r w:rsidR="00B22231">
        <w:rPr>
          <w:noProof/>
          <w:szCs w:val="24"/>
        </w:rPr>
        <w:drawing>
          <wp:inline distT="0" distB="0" distL="0" distR="0">
            <wp:extent cx="4857750" cy="3667125"/>
            <wp:effectExtent l="19050" t="0" r="0" b="0"/>
            <wp:docPr id="182" name="图片 181" descr="擷取_2019_05_24_11_47_30_7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1_47_30_737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392" w:rsidRPr="000C643E" w:rsidRDefault="004D6392" w:rsidP="004D6392">
      <w:pPr>
        <w:rPr>
          <w:rFonts w:ascii="Calibri" w:hAnsi="Calibri" w:cs="Calibri"/>
          <w:sz w:val="22"/>
        </w:rPr>
      </w:pPr>
      <w:r w:rsidRPr="0089404A">
        <w:rPr>
          <w:noProof/>
          <w:sz w:val="22"/>
        </w:rPr>
        <w:drawing>
          <wp:anchor distT="0" distB="0" distL="0" distR="0" simplePos="0" relativeHeight="251878400" behindDoc="1" locked="0" layoutInCell="1" allowOverlap="1">
            <wp:simplePos x="0" y="0"/>
            <wp:positionH relativeFrom="page">
              <wp:posOffset>6515100</wp:posOffset>
            </wp:positionH>
            <wp:positionV relativeFrom="page">
              <wp:posOffset>257810</wp:posOffset>
            </wp:positionV>
            <wp:extent cx="572770" cy="575945"/>
            <wp:effectExtent l="0" t="0" r="0" b="0"/>
            <wp:wrapNone/>
            <wp:docPr id="1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549F1" w:rsidRDefault="008549F1" w:rsidP="008549F1">
      <w:pPr>
        <w:rPr>
          <w:szCs w:val="24"/>
        </w:rPr>
      </w:pPr>
    </w:p>
    <w:p w:rsidR="008549F1" w:rsidRDefault="008549F1" w:rsidP="008549F1">
      <w:pPr>
        <w:pStyle w:val="1"/>
        <w:rPr>
          <w:color w:val="002060"/>
          <w:sz w:val="40"/>
          <w:szCs w:val="40"/>
        </w:rPr>
      </w:pPr>
      <w:bookmarkStart w:id="4" w:name="_Toc10105118"/>
      <w:r w:rsidRPr="008549F1">
        <w:rPr>
          <w:rFonts w:hint="eastAsia"/>
          <w:color w:val="002060"/>
          <w:sz w:val="40"/>
          <w:szCs w:val="40"/>
        </w:rPr>
        <w:lastRenderedPageBreak/>
        <w:t xml:space="preserve">5  </w:t>
      </w:r>
      <w:r w:rsidRPr="008549F1">
        <w:rPr>
          <w:rFonts w:hint="eastAsia"/>
          <w:color w:val="002060"/>
          <w:sz w:val="40"/>
          <w:szCs w:val="40"/>
        </w:rPr>
        <w:t>安裝</w:t>
      </w:r>
      <w:r w:rsidRPr="008549F1">
        <w:rPr>
          <w:rFonts w:hint="eastAsia"/>
          <w:color w:val="002060"/>
          <w:sz w:val="40"/>
          <w:szCs w:val="40"/>
        </w:rPr>
        <w:t>Open Office</w:t>
      </w:r>
      <w:bookmarkEnd w:id="4"/>
    </w:p>
    <w:p w:rsidR="008549F1" w:rsidRPr="00E96C47" w:rsidRDefault="00C55BDA" w:rsidP="008549F1">
      <w:pPr>
        <w:rPr>
          <w:rFonts w:ascii="Calibri" w:hAnsi="Calibri" w:cs="Calibri"/>
          <w:b/>
          <w:kern w:val="0"/>
          <w:sz w:val="22"/>
        </w:rPr>
      </w:pPr>
      <w:r w:rsidRPr="00E96C47">
        <w:rPr>
          <w:rFonts w:ascii="Calibri" w:hAnsi="Calibri" w:cs="Calibri"/>
          <w:kern w:val="0"/>
          <w:sz w:val="22"/>
        </w:rPr>
        <w:t xml:space="preserve">5.1 </w:t>
      </w:r>
      <w:r w:rsidRPr="00E96C47">
        <w:rPr>
          <w:rFonts w:ascii="Calibri" w:hAnsi="Calibri" w:cs="Calibri" w:hint="eastAsia"/>
          <w:kern w:val="0"/>
          <w:sz w:val="22"/>
        </w:rPr>
        <w:t>在</w:t>
      </w:r>
      <w:r w:rsidRPr="00E96C47">
        <w:rPr>
          <w:rFonts w:ascii="Calibri" w:hAnsi="Calibri" w:cs="Calibri" w:hint="eastAsia"/>
          <w:kern w:val="0"/>
          <w:sz w:val="22"/>
        </w:rPr>
        <w:t>DIKO</w:t>
      </w:r>
      <w:r w:rsidRPr="00E96C47">
        <w:rPr>
          <w:rFonts w:ascii="Calibri" w:hAnsi="Calibri" w:cs="Calibri" w:hint="eastAsia"/>
          <w:kern w:val="0"/>
          <w:sz w:val="22"/>
        </w:rPr>
        <w:t>的目錄中打開</w:t>
      </w:r>
      <w:r w:rsidRPr="00E96C47">
        <w:rPr>
          <w:rFonts w:ascii="Calibri" w:hAnsi="Calibri" w:cs="Calibri"/>
          <w:kern w:val="0"/>
          <w:sz w:val="22"/>
        </w:rPr>
        <w:t xml:space="preserve"> </w:t>
      </w:r>
      <w:r w:rsidRPr="00E96C47">
        <w:rPr>
          <w:rFonts w:ascii="Calibri" w:hAnsi="Calibri" w:cs="Calibri"/>
          <w:b/>
          <w:kern w:val="0"/>
          <w:sz w:val="22"/>
        </w:rPr>
        <w:t>OOO3_4_1</w:t>
      </w:r>
      <w:r w:rsidRPr="00E96C47">
        <w:rPr>
          <w:rFonts w:ascii="Calibri" w:hAnsi="Calibri" w:cs="Calibri"/>
          <w:kern w:val="0"/>
          <w:sz w:val="22"/>
        </w:rPr>
        <w:t xml:space="preserve"> </w:t>
      </w:r>
      <w:r w:rsidRPr="00E96C47">
        <w:rPr>
          <w:rFonts w:ascii="Calibri" w:hAnsi="Calibri" w:cs="Calibri" w:hint="eastAsia"/>
          <w:kern w:val="0"/>
          <w:sz w:val="22"/>
        </w:rPr>
        <w:t>資料夾並點擊</w:t>
      </w:r>
      <w:r w:rsidR="008549F1" w:rsidRPr="00E96C47">
        <w:rPr>
          <w:rFonts w:ascii="Calibri" w:hAnsi="Calibri" w:cs="Calibri"/>
          <w:b/>
          <w:kern w:val="0"/>
          <w:sz w:val="22"/>
        </w:rPr>
        <w:t>Setup.exe</w:t>
      </w:r>
    </w:p>
    <w:p w:rsidR="00C55BDA" w:rsidRDefault="00C45A39" w:rsidP="008549F1">
      <w:pPr>
        <w:rPr>
          <w:b/>
          <w:szCs w:val="24"/>
        </w:rPr>
      </w:pPr>
      <w:r>
        <w:rPr>
          <w:b/>
          <w:noProof/>
          <w:szCs w:val="24"/>
        </w:rPr>
        <w:pict>
          <v:shape id="_x0000_s1207" type="#_x0000_t109" style="position:absolute;margin-left:82.5pt;margin-top:112.95pt;width:30pt;height:8.25pt;z-index:251879424" filled="f" strokecolor="red" strokeweight="1.5pt"/>
        </w:pict>
      </w:r>
      <w:r w:rsidR="00844123">
        <w:rPr>
          <w:b/>
          <w:noProof/>
          <w:szCs w:val="24"/>
        </w:rPr>
        <w:drawing>
          <wp:inline distT="0" distB="0" distL="0" distR="0">
            <wp:extent cx="4783790" cy="3360057"/>
            <wp:effectExtent l="19050" t="0" r="0" b="0"/>
            <wp:docPr id="188" name="图片 187" descr="擷取_2019_05_24_11_59_42_2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1_59_42_299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8389" cy="336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BDA" w:rsidRPr="00E96C47" w:rsidRDefault="00C55BDA" w:rsidP="008549F1">
      <w:pPr>
        <w:rPr>
          <w:rFonts w:ascii="Calibri" w:hAnsi="Calibri" w:cs="Calibri"/>
          <w:b/>
          <w:kern w:val="0"/>
          <w:sz w:val="22"/>
        </w:rPr>
      </w:pPr>
      <w:r w:rsidRPr="00E96C47">
        <w:rPr>
          <w:rFonts w:ascii="Calibri" w:hAnsi="Calibri" w:cs="Calibri"/>
          <w:kern w:val="0"/>
          <w:sz w:val="22"/>
        </w:rPr>
        <w:t xml:space="preserve">5.2 </w:t>
      </w:r>
      <w:r w:rsidRPr="00E96C47">
        <w:rPr>
          <w:rFonts w:ascii="Calibri" w:hAnsi="Calibri" w:cs="Calibri" w:hint="eastAsia"/>
          <w:kern w:val="0"/>
          <w:sz w:val="22"/>
        </w:rPr>
        <w:t>點擊</w:t>
      </w:r>
      <w:r w:rsidRPr="00E96C47">
        <w:rPr>
          <w:rFonts w:ascii="Calibri" w:hAnsi="Calibri" w:cs="Calibri"/>
          <w:kern w:val="0"/>
          <w:sz w:val="22"/>
        </w:rPr>
        <w:t xml:space="preserve"> </w:t>
      </w:r>
      <w:r w:rsidRPr="00E96C47">
        <w:rPr>
          <w:rFonts w:ascii="Calibri" w:hAnsi="Calibri" w:cs="Calibri"/>
          <w:b/>
          <w:kern w:val="0"/>
          <w:sz w:val="22"/>
        </w:rPr>
        <w:t>[Next</w:t>
      </w:r>
      <w:r w:rsidR="00E96C47">
        <w:rPr>
          <w:rFonts w:ascii="Calibri" w:hAnsi="Calibri" w:cs="Calibri" w:hint="eastAsia"/>
          <w:b/>
          <w:kern w:val="0"/>
          <w:sz w:val="22"/>
        </w:rPr>
        <w:t xml:space="preserve"> </w:t>
      </w:r>
      <w:r w:rsidRPr="00E96C47">
        <w:rPr>
          <w:rFonts w:ascii="Calibri" w:hAnsi="Calibri" w:cs="Calibri"/>
          <w:b/>
          <w:kern w:val="0"/>
          <w:sz w:val="22"/>
        </w:rPr>
        <w:t>&gt;]</w:t>
      </w:r>
    </w:p>
    <w:p w:rsidR="00C55BDA" w:rsidRDefault="00C45A39" w:rsidP="008549F1">
      <w:pPr>
        <w:rPr>
          <w:b/>
          <w:szCs w:val="24"/>
        </w:rPr>
      </w:pPr>
      <w:r>
        <w:rPr>
          <w:b/>
          <w:noProof/>
          <w:szCs w:val="24"/>
        </w:rPr>
        <w:pict>
          <v:shape id="_x0000_s1208" type="#_x0000_t109" style="position:absolute;margin-left:237pt;margin-top:270.45pt;width:63.75pt;height:13.5pt;z-index:251880448" filled="f" strokecolor="red" strokeweight="1.5pt"/>
        </w:pict>
      </w:r>
      <w:r w:rsidR="00871CA3">
        <w:rPr>
          <w:b/>
          <w:noProof/>
          <w:szCs w:val="24"/>
        </w:rPr>
        <w:drawing>
          <wp:inline distT="0" distB="0" distL="0" distR="0">
            <wp:extent cx="4867275" cy="3733800"/>
            <wp:effectExtent l="19050" t="0" r="9525" b="0"/>
            <wp:docPr id="192" name="图片 191" descr="擷取_2019_05_24_12_04_08_5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2_04_08_562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BDA" w:rsidRPr="00D11F20" w:rsidRDefault="00C55BDA" w:rsidP="008549F1">
      <w:pPr>
        <w:rPr>
          <w:rFonts w:ascii="Calibri" w:hAnsi="Calibri" w:cs="Calibri"/>
          <w:b/>
          <w:kern w:val="0"/>
          <w:sz w:val="22"/>
        </w:rPr>
      </w:pPr>
      <w:r w:rsidRPr="00D11F20">
        <w:rPr>
          <w:rFonts w:ascii="Calibri" w:hAnsi="Calibri" w:cs="Calibri"/>
          <w:kern w:val="0"/>
          <w:sz w:val="22"/>
        </w:rPr>
        <w:lastRenderedPageBreak/>
        <w:t xml:space="preserve">5.3 </w:t>
      </w:r>
      <w:r w:rsidRPr="00D11F20">
        <w:rPr>
          <w:rFonts w:ascii="Calibri" w:hAnsi="Calibri" w:cs="Calibri" w:hint="eastAsia"/>
          <w:kern w:val="0"/>
          <w:sz w:val="22"/>
        </w:rPr>
        <w:t>如有需要</w:t>
      </w:r>
      <w:r w:rsidRPr="00D11F20">
        <w:rPr>
          <w:rFonts w:asciiTheme="minorEastAsia" w:hAnsiTheme="minorEastAsia" w:cs="Calibri" w:hint="eastAsia"/>
          <w:kern w:val="0"/>
          <w:sz w:val="22"/>
        </w:rPr>
        <w:t>，可輸入您的</w:t>
      </w:r>
      <w:r w:rsidR="00EC32B0">
        <w:rPr>
          <w:rFonts w:asciiTheme="minorEastAsia" w:hAnsiTheme="minorEastAsia" w:cs="Calibri" w:hint="eastAsia"/>
          <w:kern w:val="0"/>
          <w:sz w:val="22"/>
        </w:rPr>
        <w:t>使用者</w:t>
      </w:r>
      <w:r w:rsidRPr="00D11F20">
        <w:rPr>
          <w:rFonts w:asciiTheme="minorEastAsia" w:hAnsiTheme="minorEastAsia" w:cs="Calibri" w:hint="eastAsia"/>
          <w:kern w:val="0"/>
          <w:sz w:val="22"/>
        </w:rPr>
        <w:t>資訊，並點擊</w:t>
      </w:r>
      <w:r w:rsidRPr="00D11F20">
        <w:rPr>
          <w:rFonts w:ascii="Calibri" w:hAnsi="Calibri" w:cs="Calibri"/>
          <w:kern w:val="0"/>
          <w:sz w:val="22"/>
        </w:rPr>
        <w:t xml:space="preserve"> </w:t>
      </w:r>
      <w:r w:rsidRPr="00D11F20">
        <w:rPr>
          <w:rFonts w:ascii="Calibri" w:hAnsi="Calibri" w:cs="Calibri"/>
          <w:b/>
          <w:kern w:val="0"/>
          <w:sz w:val="22"/>
        </w:rPr>
        <w:t>[Next</w:t>
      </w:r>
      <w:r w:rsidR="00D11F20">
        <w:rPr>
          <w:rFonts w:ascii="Calibri" w:hAnsi="Calibri" w:cs="Calibri" w:hint="eastAsia"/>
          <w:b/>
          <w:kern w:val="0"/>
          <w:sz w:val="22"/>
        </w:rPr>
        <w:t xml:space="preserve"> </w:t>
      </w:r>
      <w:r w:rsidRPr="00D11F20">
        <w:rPr>
          <w:rFonts w:ascii="Calibri" w:hAnsi="Calibri" w:cs="Calibri"/>
          <w:b/>
          <w:kern w:val="0"/>
          <w:sz w:val="22"/>
        </w:rPr>
        <w:t>&gt;]</w:t>
      </w:r>
    </w:p>
    <w:p w:rsidR="00C55BDA" w:rsidRPr="00F21C24" w:rsidRDefault="00C45A39" w:rsidP="008549F1">
      <w:pPr>
        <w:rPr>
          <w:b/>
          <w:sz w:val="22"/>
        </w:rPr>
      </w:pPr>
      <w:r>
        <w:rPr>
          <w:b/>
          <w:noProof/>
          <w:sz w:val="22"/>
        </w:rPr>
        <w:pict>
          <v:shape id="_x0000_s1209" type="#_x0000_t109" style="position:absolute;margin-left:237pt;margin-top:269.7pt;width:63.75pt;height:13.5pt;z-index:251881472" filled="f" strokecolor="red" strokeweight="1.5pt"/>
        </w:pict>
      </w:r>
      <w:r w:rsidR="00EC32B0" w:rsidRPr="00F21C24">
        <w:rPr>
          <w:b/>
          <w:noProof/>
          <w:sz w:val="22"/>
        </w:rPr>
        <w:drawing>
          <wp:inline distT="0" distB="0" distL="0" distR="0">
            <wp:extent cx="4867275" cy="3733800"/>
            <wp:effectExtent l="19050" t="0" r="9525" b="0"/>
            <wp:docPr id="193" name="图片 192" descr="擷取_2019_05_24_12_11_46_4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2_11_46_451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BDA" w:rsidRPr="00F21C24" w:rsidRDefault="00C55BDA" w:rsidP="008549F1">
      <w:pPr>
        <w:rPr>
          <w:rFonts w:ascii="Calibri" w:hAnsi="Calibri" w:cs="Calibri"/>
          <w:b/>
          <w:kern w:val="0"/>
          <w:sz w:val="22"/>
        </w:rPr>
      </w:pPr>
      <w:r w:rsidRPr="00F21C24">
        <w:rPr>
          <w:rFonts w:ascii="Calibri" w:hAnsi="Calibri" w:cs="Calibri"/>
          <w:kern w:val="0"/>
          <w:sz w:val="22"/>
        </w:rPr>
        <w:t xml:space="preserve">5.4 </w:t>
      </w:r>
      <w:r w:rsidRPr="00F21C24">
        <w:rPr>
          <w:rFonts w:ascii="Calibri" w:hAnsi="Calibri" w:cs="Calibri" w:hint="eastAsia"/>
          <w:kern w:val="0"/>
          <w:sz w:val="22"/>
        </w:rPr>
        <w:t>點擊</w:t>
      </w:r>
      <w:r w:rsidRPr="00F21C24">
        <w:rPr>
          <w:rFonts w:ascii="Calibri" w:hAnsi="Calibri" w:cs="Calibri"/>
          <w:kern w:val="0"/>
          <w:sz w:val="22"/>
        </w:rPr>
        <w:t xml:space="preserve"> </w:t>
      </w:r>
      <w:r w:rsidRPr="00F21C24">
        <w:rPr>
          <w:rFonts w:ascii="Calibri" w:hAnsi="Calibri" w:cs="Calibri"/>
          <w:b/>
          <w:kern w:val="0"/>
          <w:sz w:val="22"/>
        </w:rPr>
        <w:t>[Next&gt;]</w:t>
      </w:r>
    </w:p>
    <w:p w:rsidR="00C55BDA" w:rsidRDefault="00C45A39" w:rsidP="008549F1">
      <w:pPr>
        <w:rPr>
          <w:b/>
          <w:szCs w:val="24"/>
        </w:rPr>
      </w:pPr>
      <w:r>
        <w:rPr>
          <w:b/>
          <w:noProof/>
          <w:szCs w:val="24"/>
        </w:rPr>
        <w:pict>
          <v:shape id="_x0000_s1210" type="#_x0000_t109" style="position:absolute;margin-left:237pt;margin-top:269.7pt;width:63.75pt;height:13.5pt;z-index:251882496" filled="f" strokecolor="red" strokeweight="1.5pt"/>
        </w:pict>
      </w:r>
      <w:r w:rsidR="00F21C24">
        <w:rPr>
          <w:b/>
          <w:noProof/>
          <w:szCs w:val="24"/>
        </w:rPr>
        <w:drawing>
          <wp:inline distT="0" distB="0" distL="0" distR="0">
            <wp:extent cx="4867275" cy="3733800"/>
            <wp:effectExtent l="19050" t="0" r="9525" b="0"/>
            <wp:docPr id="195" name="图片 194" descr="擷取_2019_05_24_12_15_17_2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2_15_17_236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BDA" w:rsidRDefault="00C55BDA" w:rsidP="008549F1">
      <w:pPr>
        <w:rPr>
          <w:b/>
          <w:szCs w:val="24"/>
        </w:rPr>
      </w:pPr>
    </w:p>
    <w:p w:rsidR="00C55BDA" w:rsidRDefault="00C55BDA" w:rsidP="008549F1">
      <w:pPr>
        <w:rPr>
          <w:b/>
          <w:szCs w:val="24"/>
        </w:rPr>
      </w:pPr>
    </w:p>
    <w:p w:rsidR="00C55BDA" w:rsidRDefault="00C55BDA" w:rsidP="008549F1">
      <w:pPr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lastRenderedPageBreak/>
        <w:t xml:space="preserve">5.5 </w:t>
      </w:r>
      <w:r>
        <w:rPr>
          <w:rFonts w:ascii="Calibri" w:hAnsi="Calibri" w:cs="Calibri" w:hint="eastAsia"/>
          <w:kern w:val="0"/>
          <w:szCs w:val="24"/>
        </w:rPr>
        <w:t>點擊</w:t>
      </w:r>
      <w:r w:rsidRPr="00C55BDA">
        <w:rPr>
          <w:rFonts w:ascii="Calibri" w:hAnsi="Calibri" w:cs="Calibri"/>
          <w:kern w:val="0"/>
          <w:szCs w:val="24"/>
        </w:rPr>
        <w:t xml:space="preserve"> </w:t>
      </w:r>
      <w:r w:rsidRPr="00C55BDA">
        <w:rPr>
          <w:rFonts w:ascii="Calibri" w:hAnsi="Calibri" w:cs="Calibri"/>
          <w:b/>
          <w:kern w:val="0"/>
          <w:szCs w:val="24"/>
        </w:rPr>
        <w:t>[Install]</w:t>
      </w:r>
    </w:p>
    <w:p w:rsidR="00C55BDA" w:rsidRDefault="00C45A39" w:rsidP="008549F1">
      <w:pPr>
        <w:rPr>
          <w:b/>
          <w:szCs w:val="24"/>
        </w:rPr>
      </w:pPr>
      <w:r>
        <w:rPr>
          <w:b/>
          <w:noProof/>
          <w:szCs w:val="24"/>
        </w:rPr>
        <w:pict>
          <v:shape id="_x0000_s1211" type="#_x0000_t109" style="position:absolute;margin-left:237pt;margin-top:269.7pt;width:63.75pt;height:13.5pt;z-index:251883520" filled="f" strokecolor="red" strokeweight="1.5pt"/>
        </w:pict>
      </w:r>
      <w:r w:rsidR="00BD3F29">
        <w:rPr>
          <w:b/>
          <w:noProof/>
          <w:szCs w:val="24"/>
        </w:rPr>
        <w:drawing>
          <wp:inline distT="0" distB="0" distL="0" distR="0">
            <wp:extent cx="4867275" cy="3733800"/>
            <wp:effectExtent l="19050" t="0" r="9525" b="0"/>
            <wp:docPr id="196" name="图片 195" descr="擷取_2019_05_24_12_17_49_1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2_17_49_194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BDA" w:rsidRDefault="00C55BDA" w:rsidP="008549F1">
      <w:pPr>
        <w:rPr>
          <w:rFonts w:ascii="Calibri" w:hAnsi="Calibri" w:cs="Calibri"/>
          <w:kern w:val="0"/>
          <w:szCs w:val="24"/>
        </w:rPr>
      </w:pPr>
      <w:r w:rsidRPr="00C55BDA">
        <w:rPr>
          <w:rFonts w:ascii="Calibri" w:hAnsi="Calibri" w:cs="Calibri"/>
          <w:kern w:val="0"/>
          <w:szCs w:val="24"/>
        </w:rPr>
        <w:t xml:space="preserve">5.6 </w:t>
      </w:r>
      <w:r>
        <w:rPr>
          <w:rFonts w:ascii="Calibri" w:hAnsi="Calibri" w:cs="Calibri" w:hint="eastAsia"/>
          <w:kern w:val="0"/>
          <w:szCs w:val="24"/>
        </w:rPr>
        <w:t>等待安裝程序</w:t>
      </w:r>
    </w:p>
    <w:p w:rsidR="00C55BDA" w:rsidRDefault="00817349" w:rsidP="008549F1">
      <w:pPr>
        <w:rPr>
          <w:b/>
          <w:szCs w:val="24"/>
        </w:rPr>
      </w:pPr>
      <w:r>
        <w:rPr>
          <w:b/>
          <w:noProof/>
          <w:szCs w:val="24"/>
        </w:rPr>
        <w:drawing>
          <wp:inline distT="0" distB="0" distL="0" distR="0">
            <wp:extent cx="4867275" cy="3733800"/>
            <wp:effectExtent l="19050" t="0" r="9525" b="0"/>
            <wp:docPr id="197" name="图片 196" descr="擷取_2019_05_24_12_19_10_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2_19_10_252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BDA" w:rsidRDefault="00C55BDA" w:rsidP="008549F1">
      <w:pPr>
        <w:rPr>
          <w:b/>
          <w:szCs w:val="24"/>
        </w:rPr>
      </w:pPr>
    </w:p>
    <w:p w:rsidR="00C55BDA" w:rsidRDefault="00C55BDA" w:rsidP="008549F1">
      <w:pPr>
        <w:rPr>
          <w:b/>
          <w:szCs w:val="24"/>
        </w:rPr>
      </w:pPr>
    </w:p>
    <w:p w:rsidR="00C55BDA" w:rsidRPr="00947CC1" w:rsidRDefault="00C55BDA" w:rsidP="008549F1">
      <w:pPr>
        <w:rPr>
          <w:rFonts w:ascii="Calibri" w:hAnsi="Calibri" w:cs="Calibri"/>
          <w:b/>
          <w:kern w:val="0"/>
          <w:szCs w:val="24"/>
        </w:rPr>
      </w:pPr>
      <w:r w:rsidRPr="00C53FF1">
        <w:rPr>
          <w:rFonts w:ascii="Calibri" w:hAnsi="Calibri" w:cs="Calibri"/>
          <w:kern w:val="0"/>
          <w:szCs w:val="24"/>
        </w:rPr>
        <w:lastRenderedPageBreak/>
        <w:t xml:space="preserve">5.7 </w:t>
      </w:r>
      <w:r w:rsidR="00C53FF1">
        <w:rPr>
          <w:rFonts w:ascii="Calibri" w:hAnsi="Calibri" w:cs="Calibri" w:hint="eastAsia"/>
          <w:kern w:val="0"/>
          <w:szCs w:val="24"/>
        </w:rPr>
        <w:t>完成安裝程序後</w:t>
      </w:r>
      <w:r w:rsidR="00C53FF1" w:rsidRPr="00C53FF1">
        <w:rPr>
          <w:rFonts w:asciiTheme="minorEastAsia" w:hAnsiTheme="minorEastAsia" w:cs="Calibri" w:hint="eastAsia"/>
          <w:kern w:val="0"/>
          <w:szCs w:val="24"/>
        </w:rPr>
        <w:t>，</w:t>
      </w:r>
      <w:r w:rsidR="00C53FF1">
        <w:rPr>
          <w:rFonts w:ascii="Calibri" w:hAnsi="Calibri" w:cs="Calibri" w:hint="eastAsia"/>
          <w:kern w:val="0"/>
          <w:szCs w:val="24"/>
        </w:rPr>
        <w:t>點擊</w:t>
      </w:r>
      <w:r w:rsidRPr="00C53FF1">
        <w:rPr>
          <w:rFonts w:ascii="Calibri" w:hAnsi="Calibri" w:cs="Calibri"/>
          <w:kern w:val="0"/>
          <w:szCs w:val="24"/>
        </w:rPr>
        <w:t xml:space="preserve"> </w:t>
      </w:r>
      <w:r w:rsidR="00947CC1" w:rsidRPr="00947CC1">
        <w:rPr>
          <w:rFonts w:ascii="Calibri" w:hAnsi="Calibri" w:cs="Calibri" w:hint="eastAsia"/>
          <w:b/>
          <w:kern w:val="0"/>
          <w:szCs w:val="24"/>
        </w:rPr>
        <w:t>[</w:t>
      </w:r>
      <w:r w:rsidRPr="00947CC1">
        <w:rPr>
          <w:rFonts w:ascii="Calibri" w:hAnsi="Calibri" w:cs="Calibri"/>
          <w:b/>
          <w:kern w:val="0"/>
          <w:szCs w:val="24"/>
        </w:rPr>
        <w:t>Finish</w:t>
      </w:r>
      <w:r w:rsidR="00947CC1" w:rsidRPr="00947CC1">
        <w:rPr>
          <w:rFonts w:ascii="Calibri" w:hAnsi="Calibri" w:cs="Calibri" w:hint="eastAsia"/>
          <w:b/>
          <w:kern w:val="0"/>
          <w:szCs w:val="24"/>
        </w:rPr>
        <w:t>]</w:t>
      </w:r>
      <w:r w:rsidRPr="00947CC1">
        <w:rPr>
          <w:rFonts w:ascii="Calibri" w:hAnsi="Calibri" w:cs="Calibri"/>
          <w:b/>
          <w:kern w:val="0"/>
          <w:szCs w:val="24"/>
        </w:rPr>
        <w:t xml:space="preserve"> </w:t>
      </w:r>
    </w:p>
    <w:p w:rsidR="00C53FF1" w:rsidRDefault="00C45A39" w:rsidP="008549F1">
      <w:pPr>
        <w:rPr>
          <w:b/>
          <w:szCs w:val="24"/>
        </w:rPr>
      </w:pPr>
      <w:r>
        <w:rPr>
          <w:b/>
          <w:noProof/>
          <w:szCs w:val="24"/>
        </w:rPr>
        <w:pict>
          <v:shape id="_x0000_s1212" type="#_x0000_t109" style="position:absolute;margin-left:237.75pt;margin-top:268.2pt;width:63.75pt;height:16.5pt;z-index:251884544" filled="f" strokecolor="red" strokeweight="1.5pt"/>
        </w:pict>
      </w:r>
      <w:r w:rsidR="00817349">
        <w:rPr>
          <w:b/>
          <w:noProof/>
          <w:szCs w:val="24"/>
        </w:rPr>
        <w:drawing>
          <wp:inline distT="0" distB="0" distL="0" distR="0">
            <wp:extent cx="4867275" cy="3733800"/>
            <wp:effectExtent l="19050" t="0" r="9525" b="0"/>
            <wp:docPr id="198" name="图片 197" descr="擷取_2019_05_24_12_19_35_4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2_19_35_446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0548CC" w:rsidRPr="000548CC" w:rsidRDefault="00C53FF1" w:rsidP="000548CC">
      <w:pPr>
        <w:pStyle w:val="1"/>
        <w:rPr>
          <w:color w:val="002060"/>
          <w:sz w:val="40"/>
          <w:szCs w:val="40"/>
        </w:rPr>
      </w:pPr>
      <w:bookmarkStart w:id="5" w:name="_Toc10105119"/>
      <w:r w:rsidRPr="00C53FF1">
        <w:rPr>
          <w:rFonts w:hint="eastAsia"/>
          <w:color w:val="002060"/>
          <w:sz w:val="40"/>
          <w:szCs w:val="40"/>
        </w:rPr>
        <w:lastRenderedPageBreak/>
        <w:t xml:space="preserve">6  </w:t>
      </w:r>
      <w:r w:rsidRPr="00C53FF1">
        <w:rPr>
          <w:rFonts w:hint="eastAsia"/>
          <w:color w:val="002060"/>
          <w:sz w:val="40"/>
          <w:szCs w:val="40"/>
        </w:rPr>
        <w:t>安裝</w:t>
      </w:r>
      <w:r w:rsidRPr="00C53FF1">
        <w:rPr>
          <w:color w:val="002060"/>
          <w:sz w:val="40"/>
          <w:szCs w:val="40"/>
        </w:rPr>
        <w:t>”</w:t>
      </w:r>
      <w:r w:rsidRPr="00C53FF1">
        <w:rPr>
          <w:rFonts w:hint="eastAsia"/>
          <w:color w:val="002060"/>
          <w:sz w:val="40"/>
          <w:szCs w:val="40"/>
        </w:rPr>
        <w:t>Microsoft SQL 2012 Express</w:t>
      </w:r>
      <w:r w:rsidRPr="00C53FF1">
        <w:rPr>
          <w:color w:val="002060"/>
          <w:sz w:val="40"/>
          <w:szCs w:val="40"/>
        </w:rPr>
        <w:t>”</w:t>
      </w:r>
      <w:bookmarkEnd w:id="5"/>
    </w:p>
    <w:p w:rsidR="00284B8C" w:rsidRPr="00284B8C" w:rsidRDefault="00C53FF1" w:rsidP="00284B8C">
      <w:pPr>
        <w:pStyle w:val="HTML"/>
        <w:shd w:val="clear" w:color="auto" w:fill="FFFFFF"/>
        <w:rPr>
          <w:rFonts w:ascii="inherit" w:hAnsi="inherit" w:hint="eastAsia"/>
          <w:color w:val="212121"/>
          <w:sz w:val="22"/>
          <w:szCs w:val="22"/>
        </w:rPr>
      </w:pPr>
      <w:r w:rsidRPr="00284B8C">
        <w:rPr>
          <w:rFonts w:ascii="Calibri" w:hAnsi="Calibri" w:cs="Calibri"/>
          <w:sz w:val="22"/>
          <w:szCs w:val="22"/>
        </w:rPr>
        <w:t xml:space="preserve">6.1 </w:t>
      </w:r>
      <w:r w:rsidR="000548CC" w:rsidRPr="00284B8C">
        <w:rPr>
          <w:rFonts w:ascii="Calibri" w:hAnsi="Calibri" w:cs="Calibri" w:hint="eastAsia"/>
          <w:sz w:val="22"/>
          <w:szCs w:val="22"/>
        </w:rPr>
        <w:t xml:space="preserve"> Microsoft® SQL Server® 2012 Express </w:t>
      </w:r>
      <w:r w:rsidR="000548CC" w:rsidRPr="00284B8C">
        <w:rPr>
          <w:rFonts w:ascii="Calibri" w:hAnsi="Calibri" w:cs="Calibri" w:hint="eastAsia"/>
          <w:sz w:val="22"/>
          <w:szCs w:val="22"/>
        </w:rPr>
        <w:t>是一個功能強大而且可靠的免費資料管理系統，可為輕量型網站和桌面應用程式，提供豐富可靠的資料存放區。</w:t>
      </w:r>
      <w:r w:rsidR="00284B8C" w:rsidRPr="00284B8C">
        <w:rPr>
          <w:rFonts w:ascii="Calibri" w:hAnsi="Calibri" w:cs="Calibri"/>
          <w:sz w:val="22"/>
          <w:szCs w:val="22"/>
        </w:rPr>
        <w:br/>
      </w:r>
      <w:r w:rsidR="00284B8C" w:rsidRPr="00284B8C">
        <w:rPr>
          <w:rFonts w:ascii="inherit" w:hAnsi="inherit" w:hint="eastAsia"/>
          <w:color w:val="212121"/>
          <w:sz w:val="22"/>
          <w:szCs w:val="22"/>
        </w:rPr>
        <w:t>您可以從</w:t>
      </w:r>
      <w:r w:rsidR="00284B8C" w:rsidRPr="00284B8C">
        <w:rPr>
          <w:rFonts w:ascii="inherit" w:hAnsi="inherit" w:hint="eastAsia"/>
          <w:color w:val="212121"/>
          <w:sz w:val="22"/>
          <w:szCs w:val="22"/>
        </w:rPr>
        <w:t>Microsoft</w:t>
      </w:r>
      <w:r w:rsidR="00284B8C" w:rsidRPr="00284B8C">
        <w:rPr>
          <w:rFonts w:ascii="inherit" w:hAnsi="inherit" w:hint="eastAsia"/>
          <w:color w:val="212121"/>
          <w:sz w:val="22"/>
          <w:szCs w:val="22"/>
        </w:rPr>
        <w:t>的網站下載</w:t>
      </w:r>
      <w:r w:rsidR="00284B8C" w:rsidRPr="00284B8C">
        <w:rPr>
          <w:rFonts w:ascii="inherit" w:hAnsi="inherit" w:hint="eastAsia"/>
          <w:color w:val="212121"/>
          <w:sz w:val="22"/>
          <w:szCs w:val="22"/>
        </w:rPr>
        <w:t>Microsoft SQL Express</w:t>
      </w:r>
    </w:p>
    <w:p w:rsidR="000548CC" w:rsidRPr="00284B8C" w:rsidRDefault="00C45A39" w:rsidP="00284B8C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  <w:u w:val="single"/>
        </w:rPr>
      </w:pPr>
      <w:hyperlink r:id="rId43" w:history="1">
        <w:r w:rsidR="000548CC" w:rsidRPr="00284B8C">
          <w:rPr>
            <w:rStyle w:val="ab"/>
            <w:rFonts w:ascii="Calibri" w:hAnsi="Calibri" w:cs="Calibri"/>
            <w:color w:val="4472C4" w:themeColor="accent1"/>
            <w:kern w:val="0"/>
            <w:sz w:val="22"/>
          </w:rPr>
          <w:t>https://www.microsoft.com/zh-tw/download/details.aspx?id=29062</w:t>
        </w:r>
      </w:hyperlink>
    </w:p>
    <w:p w:rsidR="00284B8C" w:rsidRPr="00284B8C" w:rsidRDefault="000548CC" w:rsidP="00284B8C">
      <w:pPr>
        <w:pStyle w:val="HTML"/>
        <w:shd w:val="clear" w:color="auto" w:fill="FFFFFF"/>
        <w:rPr>
          <w:rFonts w:ascii="inherit" w:hAnsi="inherit" w:hint="eastAsia"/>
          <w:color w:val="212121"/>
          <w:sz w:val="22"/>
          <w:szCs w:val="22"/>
        </w:rPr>
      </w:pPr>
      <w:r>
        <w:rPr>
          <w:rFonts w:ascii="Calibri" w:hAnsi="Calibri" w:cs="Calibri" w:hint="eastAsia"/>
          <w:noProof/>
          <w:u w:val="single"/>
        </w:rPr>
        <w:drawing>
          <wp:inline distT="0" distB="0" distL="0" distR="0">
            <wp:extent cx="5943600" cy="3551739"/>
            <wp:effectExtent l="19050" t="0" r="0" b="0"/>
            <wp:docPr id="199" name="图片 198" descr="擷取_2019_05_24_12_50_11_4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2_50_11_438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196" cy="35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4B8C">
        <w:rPr>
          <w:rFonts w:ascii="Calibri" w:hAnsi="Calibri" w:cs="Calibri"/>
          <w:u w:val="single"/>
        </w:rPr>
        <w:br/>
      </w:r>
      <w:r w:rsidR="00284B8C" w:rsidRPr="00284B8C">
        <w:rPr>
          <w:rFonts w:ascii="inherit" w:hAnsi="inherit" w:hint="eastAsia"/>
          <w:color w:val="212121"/>
          <w:sz w:val="22"/>
          <w:szCs w:val="22"/>
        </w:rPr>
        <w:t>啟動您下載的</w:t>
      </w:r>
      <w:r w:rsidR="00284B8C" w:rsidRPr="00284B8C">
        <w:rPr>
          <w:rFonts w:ascii="inherit" w:hAnsi="inherit"/>
          <w:color w:val="212121"/>
          <w:sz w:val="22"/>
          <w:szCs w:val="22"/>
        </w:rPr>
        <w:t>SQLEXPRADV_x64_CHT</w:t>
      </w:r>
      <w:r w:rsidR="00284B8C" w:rsidRPr="00284B8C">
        <w:rPr>
          <w:rFonts w:ascii="inherit" w:hAnsi="inherit" w:hint="eastAsia"/>
          <w:color w:val="212121"/>
          <w:sz w:val="22"/>
          <w:szCs w:val="22"/>
        </w:rPr>
        <w:t>（</w:t>
      </w:r>
      <w:r w:rsidR="00284B8C">
        <w:rPr>
          <w:rFonts w:ascii="inherit" w:hAnsi="inherit" w:hint="eastAsia"/>
          <w:color w:val="212121"/>
          <w:sz w:val="22"/>
          <w:szCs w:val="22"/>
        </w:rPr>
        <w:t>1.4</w:t>
      </w:r>
      <w:r w:rsidR="00284B8C" w:rsidRPr="00284B8C">
        <w:rPr>
          <w:rFonts w:ascii="inherit" w:hAnsi="inherit" w:hint="eastAsia"/>
          <w:color w:val="212121"/>
          <w:sz w:val="22"/>
          <w:szCs w:val="22"/>
        </w:rPr>
        <w:t xml:space="preserve"> GB</w:t>
      </w:r>
      <w:r w:rsidR="00284B8C">
        <w:rPr>
          <w:rFonts w:ascii="inherit" w:hAnsi="inherit" w:hint="eastAsia"/>
          <w:color w:val="212121"/>
          <w:sz w:val="22"/>
          <w:szCs w:val="22"/>
        </w:rPr>
        <w:t>）。系統將在運行安裝之前壓縮</w:t>
      </w:r>
      <w:r w:rsidR="00284B8C" w:rsidRPr="00284B8C">
        <w:rPr>
          <w:rFonts w:ascii="inherit" w:hAnsi="inherit" w:hint="eastAsia"/>
          <w:color w:val="212121"/>
          <w:sz w:val="22"/>
          <w:szCs w:val="22"/>
        </w:rPr>
        <w:t>下載的文件。</w:t>
      </w:r>
    </w:p>
    <w:p w:rsidR="000548CC" w:rsidRPr="00284B8C" w:rsidRDefault="00284B8C" w:rsidP="00C53FF1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  <w:u w:val="single"/>
        </w:rPr>
      </w:pPr>
      <w:r>
        <w:rPr>
          <w:rFonts w:ascii="Calibri" w:hAnsi="Calibri" w:cs="Calibri" w:hint="eastAsia"/>
          <w:noProof/>
          <w:kern w:val="0"/>
          <w:szCs w:val="24"/>
          <w:u w:val="single"/>
        </w:rPr>
        <w:drawing>
          <wp:inline distT="0" distB="0" distL="0" distR="0">
            <wp:extent cx="3314700" cy="1247775"/>
            <wp:effectExtent l="19050" t="0" r="0" b="0"/>
            <wp:docPr id="205" name="图片 204" descr="擷取_2019_05_24_15_18_03_4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5_18_03_487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8CC" w:rsidRPr="000548CC" w:rsidRDefault="000548CC" w:rsidP="00C53FF1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0548CC" w:rsidRDefault="000548CC" w:rsidP="00C53FF1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0548CC" w:rsidRDefault="000548CC" w:rsidP="00C53FF1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284B8C" w:rsidRDefault="00284B8C" w:rsidP="00C53FF1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284B8C" w:rsidRDefault="00284B8C" w:rsidP="00C53FF1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C53FF1" w:rsidRPr="00760D79" w:rsidRDefault="00284B8C" w:rsidP="00C53FF1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760D79">
        <w:rPr>
          <w:rFonts w:ascii="Calibri" w:hAnsi="Calibri" w:cs="Calibri"/>
          <w:kern w:val="0"/>
          <w:sz w:val="22"/>
        </w:rPr>
        <w:lastRenderedPageBreak/>
        <w:t>6.</w:t>
      </w:r>
      <w:r w:rsidRPr="00760D79">
        <w:rPr>
          <w:rFonts w:ascii="Calibri" w:hAnsi="Calibri" w:cs="Calibri" w:hint="eastAsia"/>
          <w:kern w:val="0"/>
          <w:sz w:val="22"/>
        </w:rPr>
        <w:t xml:space="preserve">2  </w:t>
      </w:r>
      <w:r w:rsidR="00C53FF1" w:rsidRPr="00760D79">
        <w:rPr>
          <w:rFonts w:ascii="Calibri" w:hAnsi="Calibri" w:cs="Calibri" w:hint="eastAsia"/>
          <w:kern w:val="0"/>
          <w:sz w:val="22"/>
        </w:rPr>
        <w:t>啟動</w:t>
      </w:r>
      <w:r w:rsidR="00C53FF1" w:rsidRPr="00760D79">
        <w:rPr>
          <w:rFonts w:ascii="Calibri" w:hAnsi="Calibri" w:cs="Calibri"/>
          <w:kern w:val="0"/>
          <w:sz w:val="22"/>
        </w:rPr>
        <w:t xml:space="preserve"> </w:t>
      </w:r>
      <w:r w:rsidRPr="00760D79">
        <w:rPr>
          <w:rFonts w:ascii="Calibri" w:hAnsi="Calibri" w:cs="Calibri"/>
          <w:b/>
          <w:kern w:val="0"/>
          <w:sz w:val="22"/>
        </w:rPr>
        <w:t>SQLEXPRADV_x64_</w:t>
      </w:r>
      <w:r w:rsidRPr="00760D79">
        <w:rPr>
          <w:rFonts w:ascii="Calibri" w:hAnsi="Calibri" w:cs="Calibri" w:hint="eastAsia"/>
          <w:b/>
          <w:kern w:val="0"/>
          <w:sz w:val="22"/>
        </w:rPr>
        <w:t>CHT</w:t>
      </w:r>
      <w:r w:rsidR="00C53FF1" w:rsidRPr="00760D79">
        <w:rPr>
          <w:rFonts w:ascii="Calibri" w:hAnsi="Calibri" w:cs="Calibri"/>
          <w:b/>
          <w:kern w:val="0"/>
          <w:sz w:val="22"/>
        </w:rPr>
        <w:t>.exe</w:t>
      </w:r>
      <w:r w:rsidR="00C53FF1" w:rsidRPr="00760D79">
        <w:rPr>
          <w:rFonts w:ascii="Calibri" w:hAnsi="Calibri" w:cs="Calibri"/>
          <w:kern w:val="0"/>
          <w:sz w:val="22"/>
        </w:rPr>
        <w:t xml:space="preserve"> </w:t>
      </w:r>
      <w:r w:rsidR="00C53FF1" w:rsidRPr="00760D79">
        <w:rPr>
          <w:rFonts w:ascii="Calibri" w:hAnsi="Calibri" w:cs="Calibri" w:hint="eastAsia"/>
          <w:kern w:val="0"/>
          <w:sz w:val="22"/>
        </w:rPr>
        <w:t>選擇</w:t>
      </w:r>
      <w:r w:rsidR="00C53FF1" w:rsidRPr="00760D79">
        <w:rPr>
          <w:rFonts w:ascii="Calibri" w:hAnsi="Calibri" w:cs="Calibri"/>
          <w:kern w:val="0"/>
          <w:sz w:val="22"/>
        </w:rPr>
        <w:t xml:space="preserve"> </w:t>
      </w:r>
      <w:r w:rsidR="004270C1" w:rsidRPr="00760D79">
        <w:rPr>
          <w:rFonts w:ascii="Calibri" w:hAnsi="Calibri" w:cs="Calibri"/>
          <w:b/>
          <w:kern w:val="0"/>
          <w:sz w:val="22"/>
        </w:rPr>
        <w:t>“</w:t>
      </w:r>
      <w:r w:rsidR="004270C1" w:rsidRPr="00760D79">
        <w:rPr>
          <w:rFonts w:ascii="Calibri" w:hAnsi="Calibri" w:cs="Calibri" w:hint="eastAsia"/>
          <w:b/>
          <w:kern w:val="0"/>
          <w:sz w:val="22"/>
        </w:rPr>
        <w:t>安裝</w:t>
      </w:r>
      <w:r w:rsidR="00C53FF1" w:rsidRPr="00760D79">
        <w:rPr>
          <w:rFonts w:ascii="Calibri" w:hAnsi="Calibri" w:cs="Calibri"/>
          <w:b/>
          <w:kern w:val="0"/>
          <w:sz w:val="22"/>
        </w:rPr>
        <w:t>”</w:t>
      </w:r>
      <w:r w:rsidR="00C53FF1" w:rsidRPr="00760D79">
        <w:rPr>
          <w:rFonts w:ascii="Calibri" w:hAnsi="Calibri" w:cs="Calibri"/>
          <w:kern w:val="0"/>
          <w:sz w:val="22"/>
        </w:rPr>
        <w:t xml:space="preserve"> &gt; </w:t>
      </w:r>
      <w:r w:rsidR="00760D79">
        <w:rPr>
          <w:rFonts w:ascii="Calibri" w:hAnsi="Calibri" w:cs="Calibri"/>
          <w:b/>
          <w:kern w:val="0"/>
          <w:sz w:val="22"/>
        </w:rPr>
        <w:t>“</w:t>
      </w:r>
      <w:r w:rsidR="00760D79">
        <w:rPr>
          <w:rFonts w:ascii="Calibri" w:hAnsi="Calibri" w:cs="Calibri" w:hint="eastAsia"/>
          <w:b/>
          <w:kern w:val="0"/>
          <w:sz w:val="22"/>
        </w:rPr>
        <w:t>新增</w:t>
      </w:r>
      <w:r w:rsidR="00F321F2">
        <w:rPr>
          <w:rFonts w:ascii="Calibri" w:hAnsi="Calibri" w:cs="Calibri"/>
          <w:b/>
          <w:kern w:val="0"/>
          <w:sz w:val="22"/>
        </w:rPr>
        <w:t>SQL</w:t>
      </w:r>
      <w:r w:rsidR="00F321F2">
        <w:rPr>
          <w:rFonts w:ascii="Calibri" w:hAnsi="Calibri" w:cs="Calibri" w:hint="eastAsia"/>
          <w:b/>
          <w:kern w:val="0"/>
          <w:sz w:val="22"/>
        </w:rPr>
        <w:t xml:space="preserve"> </w:t>
      </w:r>
      <w:r w:rsidR="00F321F2">
        <w:rPr>
          <w:rFonts w:ascii="Calibri" w:hAnsi="Calibri" w:cs="Calibri"/>
          <w:b/>
          <w:kern w:val="0"/>
          <w:sz w:val="22"/>
        </w:rPr>
        <w:t xml:space="preserve"> Server</w:t>
      </w:r>
      <w:r w:rsidR="00F321F2">
        <w:rPr>
          <w:rFonts w:ascii="Calibri" w:hAnsi="Calibri" w:cs="Calibri" w:hint="eastAsia"/>
          <w:b/>
          <w:kern w:val="0"/>
          <w:sz w:val="22"/>
        </w:rPr>
        <w:t>獨立安裝或將功能加入至現有安裝</w:t>
      </w:r>
      <w:r w:rsidR="00C53FF1" w:rsidRPr="00760D79">
        <w:rPr>
          <w:rFonts w:ascii="Calibri" w:hAnsi="Calibri" w:cs="Calibri"/>
          <w:b/>
          <w:kern w:val="0"/>
          <w:sz w:val="22"/>
        </w:rPr>
        <w:t>”</w:t>
      </w:r>
    </w:p>
    <w:p w:rsidR="00C53FF1" w:rsidRDefault="00C45A39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C45A39">
        <w:rPr>
          <w:b/>
          <w:noProof/>
          <w:szCs w:val="24"/>
        </w:rPr>
        <w:pict>
          <v:shape id="_x0000_s1213" type="#_x0000_t109" style="position:absolute;margin-left:11.25pt;margin-top:39.3pt;width:21pt;height:11.4pt;z-index:251885568" filled="f" strokecolor="red" strokeweight="1.5pt"/>
        </w:pict>
      </w:r>
      <w:r w:rsidRPr="00C45A39">
        <w:rPr>
          <w:b/>
          <w:noProof/>
          <w:szCs w:val="24"/>
        </w:rPr>
        <w:pict>
          <v:shape id="_x0000_s1214" type="#_x0000_t109" style="position:absolute;margin-left:214.5pt;margin-top:22.8pt;width:190.5pt;height:33pt;z-index:251886592" filled="f" strokecolor="red" strokeweight="1.5pt"/>
        </w:pict>
      </w:r>
      <w:r w:rsidR="00F321F2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935730"/>
            <wp:effectExtent l="19050" t="0" r="2540" b="0"/>
            <wp:docPr id="206" name="图片 205" descr="擷取_2019_05_24_15_25_37_2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5_25_37_273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E41" w:rsidRPr="00006736" w:rsidRDefault="00EF3F70" w:rsidP="00C53FF1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t>6.</w:t>
      </w:r>
      <w:r>
        <w:rPr>
          <w:rFonts w:ascii="Calibri" w:hAnsi="Calibri" w:cs="Calibri" w:hint="eastAsia"/>
          <w:kern w:val="0"/>
          <w:sz w:val="22"/>
        </w:rPr>
        <w:t>3</w:t>
      </w:r>
      <w:r w:rsidR="00CD3E41" w:rsidRPr="00006736">
        <w:rPr>
          <w:rFonts w:ascii="Calibri" w:hAnsi="Calibri" w:cs="Calibri" w:hint="eastAsia"/>
          <w:kern w:val="0"/>
          <w:sz w:val="22"/>
        </w:rPr>
        <w:t xml:space="preserve"> </w:t>
      </w:r>
      <w:r w:rsidR="00CD3E41" w:rsidRPr="00006736">
        <w:rPr>
          <w:rFonts w:ascii="Calibri" w:hAnsi="Calibri" w:cs="Calibri" w:hint="eastAsia"/>
          <w:kern w:val="0"/>
          <w:sz w:val="22"/>
        </w:rPr>
        <w:t>選取</w:t>
      </w:r>
      <w:r w:rsidR="00947CC1" w:rsidRPr="00006736">
        <w:rPr>
          <w:rFonts w:ascii="Calibri" w:hAnsi="Calibri" w:cs="Calibri" w:hint="eastAsia"/>
          <w:kern w:val="0"/>
          <w:sz w:val="22"/>
        </w:rPr>
        <w:t xml:space="preserve"> </w:t>
      </w:r>
      <w:r w:rsidR="00930472" w:rsidRPr="00006736">
        <w:rPr>
          <w:rFonts w:ascii="Calibri" w:hAnsi="Calibri" w:cs="Calibri"/>
          <w:b/>
          <w:kern w:val="0"/>
          <w:sz w:val="22"/>
        </w:rPr>
        <w:t>“</w:t>
      </w:r>
      <w:r w:rsidR="00930472" w:rsidRPr="00006736">
        <w:rPr>
          <w:rFonts w:ascii="Calibri" w:hAnsi="Calibri" w:cs="Calibri" w:hint="eastAsia"/>
          <w:b/>
          <w:kern w:val="0"/>
          <w:sz w:val="22"/>
        </w:rPr>
        <w:t>我接受授權條款</w:t>
      </w:r>
      <w:r w:rsidR="00930472" w:rsidRPr="00006736">
        <w:rPr>
          <w:rFonts w:ascii="Calibri" w:hAnsi="Calibri" w:cs="Calibri" w:hint="eastAsia"/>
          <w:b/>
          <w:kern w:val="0"/>
          <w:sz w:val="22"/>
        </w:rPr>
        <w:t>(A)</w:t>
      </w:r>
      <w:r w:rsidR="00CD3E41" w:rsidRPr="00006736">
        <w:rPr>
          <w:rFonts w:ascii="Calibri" w:hAnsi="Calibri" w:cs="Calibri"/>
          <w:b/>
          <w:kern w:val="0"/>
          <w:sz w:val="22"/>
        </w:rPr>
        <w:t>”</w:t>
      </w:r>
      <w:r w:rsidR="00CD3E41" w:rsidRPr="00006736">
        <w:rPr>
          <w:rFonts w:ascii="Calibri" w:hAnsi="Calibri" w:cs="Calibri"/>
          <w:kern w:val="0"/>
          <w:sz w:val="22"/>
        </w:rPr>
        <w:t xml:space="preserve"> </w:t>
      </w:r>
      <w:r w:rsidR="00CD3E41" w:rsidRPr="00006736">
        <w:rPr>
          <w:rFonts w:ascii="Calibri" w:hAnsi="Calibri" w:cs="Calibri" w:hint="eastAsia"/>
          <w:kern w:val="0"/>
          <w:sz w:val="22"/>
        </w:rPr>
        <w:t>並點擊</w:t>
      </w:r>
      <w:r w:rsidR="00CD3E41" w:rsidRPr="00006736">
        <w:rPr>
          <w:rFonts w:ascii="Calibri" w:hAnsi="Calibri" w:cs="Calibri"/>
          <w:kern w:val="0"/>
          <w:sz w:val="22"/>
        </w:rPr>
        <w:t xml:space="preserve"> </w:t>
      </w:r>
      <w:r w:rsidR="00930472" w:rsidRPr="00006736">
        <w:rPr>
          <w:rFonts w:ascii="Calibri" w:hAnsi="Calibri" w:cs="Calibri"/>
          <w:b/>
          <w:kern w:val="0"/>
          <w:sz w:val="22"/>
        </w:rPr>
        <w:t>[</w:t>
      </w:r>
      <w:r w:rsidR="00930472" w:rsidRPr="00006736">
        <w:rPr>
          <w:rFonts w:ascii="Calibri" w:hAnsi="Calibri" w:cs="Calibri" w:hint="eastAsia"/>
          <w:b/>
          <w:kern w:val="0"/>
          <w:sz w:val="22"/>
        </w:rPr>
        <w:t>下一步</w:t>
      </w:r>
      <w:r w:rsidR="00930472" w:rsidRPr="00006736">
        <w:rPr>
          <w:rFonts w:ascii="Calibri" w:hAnsi="Calibri" w:cs="Calibri" w:hint="eastAsia"/>
          <w:b/>
          <w:kern w:val="0"/>
          <w:sz w:val="22"/>
        </w:rPr>
        <w:t>(N) &gt;</w:t>
      </w:r>
      <w:r w:rsidR="00CD3E41" w:rsidRPr="00006736">
        <w:rPr>
          <w:rFonts w:ascii="Calibri" w:hAnsi="Calibri" w:cs="Calibri"/>
          <w:b/>
          <w:kern w:val="0"/>
          <w:sz w:val="22"/>
        </w:rPr>
        <w:t>]</w:t>
      </w:r>
    </w:p>
    <w:p w:rsidR="00CD3E41" w:rsidRDefault="00C45A39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17" type="#_x0000_t109" style="position:absolute;margin-left:309pt;margin-top:279.45pt;width:42.75pt;height:12.75pt;z-index:251889664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>
          <v:shape id="_x0000_s1215" type="#_x0000_t109" style="position:absolute;margin-left:106.5pt;margin-top:209.7pt;width:65.25pt;height:17.25pt;z-index:251887616" filled="f" strokecolor="red" strokeweight="1.5pt"/>
        </w:pict>
      </w:r>
      <w:r w:rsidR="00930472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157708" cy="3848100"/>
            <wp:effectExtent l="19050" t="0" r="4842" b="0"/>
            <wp:docPr id="207" name="图片 206" descr="擷取_2019_05_24_15_30_35_9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5_30_35_987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8929" cy="384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E41" w:rsidRPr="00330B5C" w:rsidRDefault="00EF3F70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lastRenderedPageBreak/>
        <w:t>6.</w:t>
      </w:r>
      <w:r>
        <w:rPr>
          <w:rFonts w:ascii="Calibri" w:hAnsi="Calibri" w:cs="Calibri" w:hint="eastAsia"/>
          <w:kern w:val="0"/>
          <w:sz w:val="22"/>
        </w:rPr>
        <w:t>4</w:t>
      </w:r>
      <w:r w:rsidR="00CD3E41" w:rsidRPr="00330B5C">
        <w:rPr>
          <w:rFonts w:ascii="Calibri" w:hAnsi="Calibri" w:cs="Calibri"/>
          <w:kern w:val="0"/>
          <w:sz w:val="22"/>
        </w:rPr>
        <w:t xml:space="preserve"> </w:t>
      </w:r>
      <w:r w:rsidR="00CD3E41" w:rsidRPr="00330B5C">
        <w:rPr>
          <w:rFonts w:ascii="Calibri" w:hAnsi="Calibri" w:cs="Calibri" w:hint="eastAsia"/>
          <w:kern w:val="0"/>
          <w:sz w:val="22"/>
        </w:rPr>
        <w:t>點擊</w:t>
      </w:r>
      <w:r w:rsidR="00CD3E41" w:rsidRPr="00330B5C">
        <w:rPr>
          <w:rFonts w:ascii="Calibri" w:hAnsi="Calibri" w:cs="Calibri"/>
          <w:kern w:val="0"/>
          <w:sz w:val="22"/>
        </w:rPr>
        <w:t xml:space="preserve"> </w:t>
      </w:r>
      <w:r w:rsidR="00EB7005" w:rsidRPr="00330B5C">
        <w:rPr>
          <w:rFonts w:ascii="Calibri" w:hAnsi="Calibri" w:cs="Calibri"/>
          <w:b/>
          <w:kern w:val="0"/>
          <w:sz w:val="22"/>
        </w:rPr>
        <w:t>[</w:t>
      </w:r>
      <w:r w:rsidR="00EB7005" w:rsidRPr="00330B5C">
        <w:rPr>
          <w:rFonts w:ascii="Calibri" w:hAnsi="Calibri" w:cs="Calibri" w:hint="eastAsia"/>
          <w:b/>
          <w:kern w:val="0"/>
          <w:sz w:val="22"/>
        </w:rPr>
        <w:t>下一步</w:t>
      </w:r>
      <w:r w:rsidR="00EB7005" w:rsidRPr="00330B5C">
        <w:rPr>
          <w:rFonts w:ascii="Calibri" w:hAnsi="Calibri" w:cs="Calibri" w:hint="eastAsia"/>
          <w:b/>
          <w:kern w:val="0"/>
          <w:sz w:val="22"/>
        </w:rPr>
        <w:t>(N) &gt;</w:t>
      </w:r>
      <w:r w:rsidR="00CD3E41" w:rsidRPr="00330B5C">
        <w:rPr>
          <w:rFonts w:ascii="Calibri" w:hAnsi="Calibri" w:cs="Calibri"/>
          <w:b/>
          <w:kern w:val="0"/>
          <w:sz w:val="22"/>
        </w:rPr>
        <w:t>]</w:t>
      </w:r>
    </w:p>
    <w:p w:rsidR="00CD3E41" w:rsidRDefault="00C45A39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16" type="#_x0000_t109" style="position:absolute;margin-left:314.25pt;margin-top:292.95pt;width:45.75pt;height:13.5pt;z-index:251888640" filled="f" strokecolor="red" strokeweight="1.5pt"/>
        </w:pict>
      </w:r>
      <w:r w:rsidR="00EB7005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935095"/>
            <wp:effectExtent l="19050" t="0" r="2540" b="0"/>
            <wp:docPr id="208" name="图片 207" descr="擷取_2019_05_24_15_32_57_4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5_32_57_443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E41" w:rsidRPr="00330B5C" w:rsidRDefault="00EF3F70" w:rsidP="00C53FF1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t>6.</w:t>
      </w:r>
      <w:r>
        <w:rPr>
          <w:rFonts w:ascii="Calibri" w:hAnsi="Calibri" w:cs="Calibri" w:hint="eastAsia"/>
          <w:kern w:val="0"/>
          <w:sz w:val="22"/>
        </w:rPr>
        <w:t>5</w:t>
      </w:r>
      <w:r w:rsidR="00CD3E41" w:rsidRPr="00330B5C">
        <w:rPr>
          <w:rFonts w:ascii="Calibri" w:hAnsi="Calibri" w:cs="Calibri"/>
          <w:kern w:val="0"/>
          <w:sz w:val="22"/>
        </w:rPr>
        <w:t xml:space="preserve"> </w:t>
      </w:r>
      <w:r w:rsidR="00947CC1" w:rsidRPr="00330B5C">
        <w:rPr>
          <w:rFonts w:ascii="Calibri" w:hAnsi="Calibri" w:cs="Calibri" w:hint="eastAsia"/>
          <w:kern w:val="0"/>
          <w:sz w:val="22"/>
        </w:rPr>
        <w:t>等待</w:t>
      </w:r>
      <w:r w:rsidR="00CD3E41" w:rsidRPr="00330B5C">
        <w:rPr>
          <w:rFonts w:ascii="Calibri" w:hAnsi="Calibri" w:cs="Calibri" w:hint="eastAsia"/>
          <w:kern w:val="0"/>
          <w:sz w:val="22"/>
        </w:rPr>
        <w:t>作業程序</w:t>
      </w:r>
    </w:p>
    <w:p w:rsidR="00CD3E41" w:rsidRDefault="002713DC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935095"/>
            <wp:effectExtent l="19050" t="0" r="2540" b="0"/>
            <wp:docPr id="209" name="图片 208" descr="擷取_2019_05_24_15_38_09_9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5_38_09_919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E41" w:rsidRPr="00330B5C" w:rsidRDefault="00EF3F70" w:rsidP="00C53FF1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lastRenderedPageBreak/>
        <w:t>6.</w:t>
      </w:r>
      <w:r>
        <w:rPr>
          <w:rFonts w:ascii="Calibri" w:hAnsi="Calibri" w:cs="Calibri" w:hint="eastAsia"/>
          <w:kern w:val="0"/>
          <w:sz w:val="22"/>
        </w:rPr>
        <w:t>6</w:t>
      </w:r>
      <w:r w:rsidR="00D45667" w:rsidRPr="00330B5C">
        <w:rPr>
          <w:rFonts w:ascii="Calibri" w:hAnsi="Calibri" w:cs="Calibri"/>
          <w:kern w:val="0"/>
          <w:sz w:val="22"/>
        </w:rPr>
        <w:t xml:space="preserve"> </w:t>
      </w:r>
      <w:r w:rsidR="00D45667" w:rsidRPr="00330B5C">
        <w:rPr>
          <w:rFonts w:ascii="Calibri" w:hAnsi="Calibri" w:cs="Calibri" w:hint="eastAsia"/>
          <w:kern w:val="0"/>
          <w:sz w:val="22"/>
        </w:rPr>
        <w:t>完成程序後</w:t>
      </w:r>
      <w:r w:rsidR="00D45667" w:rsidRPr="00330B5C">
        <w:rPr>
          <w:rFonts w:asciiTheme="minorEastAsia" w:hAnsiTheme="minorEastAsia" w:cs="Calibri" w:hint="eastAsia"/>
          <w:kern w:val="0"/>
          <w:sz w:val="22"/>
        </w:rPr>
        <w:t>，</w:t>
      </w:r>
      <w:r w:rsidR="00D45667" w:rsidRPr="00330B5C">
        <w:rPr>
          <w:rFonts w:ascii="Calibri" w:hAnsi="Calibri" w:cs="Calibri" w:hint="eastAsia"/>
          <w:kern w:val="0"/>
          <w:sz w:val="22"/>
        </w:rPr>
        <w:t>點擊</w:t>
      </w:r>
      <w:r w:rsidR="00D45667" w:rsidRPr="00330B5C">
        <w:rPr>
          <w:rFonts w:ascii="Calibri" w:hAnsi="Calibri" w:cs="Calibri"/>
          <w:kern w:val="0"/>
          <w:sz w:val="22"/>
        </w:rPr>
        <w:t xml:space="preserve"> </w:t>
      </w:r>
      <w:r w:rsidR="002713DC" w:rsidRPr="00330B5C">
        <w:rPr>
          <w:rFonts w:ascii="Calibri" w:hAnsi="Calibri" w:cs="Calibri"/>
          <w:b/>
          <w:kern w:val="0"/>
          <w:sz w:val="22"/>
        </w:rPr>
        <w:t>[</w:t>
      </w:r>
      <w:r w:rsidR="002713DC" w:rsidRPr="00330B5C">
        <w:rPr>
          <w:rFonts w:ascii="Calibri" w:hAnsi="Calibri" w:cs="Calibri" w:hint="eastAsia"/>
          <w:b/>
          <w:kern w:val="0"/>
          <w:sz w:val="22"/>
        </w:rPr>
        <w:t>下一步</w:t>
      </w:r>
      <w:r w:rsidR="002713DC" w:rsidRPr="00330B5C">
        <w:rPr>
          <w:rFonts w:ascii="Calibri" w:hAnsi="Calibri" w:cs="Calibri" w:hint="eastAsia"/>
          <w:b/>
          <w:kern w:val="0"/>
          <w:sz w:val="22"/>
        </w:rPr>
        <w:t>(N) &gt;</w:t>
      </w:r>
      <w:r w:rsidR="00D45667" w:rsidRPr="00330B5C">
        <w:rPr>
          <w:rFonts w:ascii="Calibri" w:hAnsi="Calibri" w:cs="Calibri"/>
          <w:b/>
          <w:kern w:val="0"/>
          <w:sz w:val="22"/>
        </w:rPr>
        <w:t>]</w:t>
      </w:r>
      <w:r w:rsidR="00D45667" w:rsidRPr="00330B5C">
        <w:rPr>
          <w:rFonts w:ascii="Calibri" w:hAnsi="Calibri" w:cs="Calibri"/>
          <w:kern w:val="0"/>
          <w:sz w:val="22"/>
        </w:rPr>
        <w:t xml:space="preserve"> </w:t>
      </w:r>
      <w:r w:rsidR="00600D78" w:rsidRPr="00330B5C">
        <w:rPr>
          <w:rFonts w:ascii="Calibri" w:hAnsi="Calibri" w:cs="Calibri" w:hint="eastAsia"/>
          <w:kern w:val="0"/>
          <w:sz w:val="22"/>
        </w:rPr>
        <w:t>以確定默認設置</w:t>
      </w:r>
      <w:r w:rsidR="00E13BE1" w:rsidRPr="00330B5C">
        <w:rPr>
          <w:rFonts w:asciiTheme="minorEastAsia" w:hAnsiTheme="minorEastAsia" w:cs="Calibri" w:hint="eastAsia"/>
          <w:kern w:val="0"/>
          <w:sz w:val="22"/>
        </w:rPr>
        <w:t>。</w:t>
      </w:r>
    </w:p>
    <w:p w:rsidR="00D45667" w:rsidRDefault="00C45A39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18" type="#_x0000_t109" style="position:absolute;margin-left:269.25pt;margin-top:295.95pt;width:45.75pt;height:13.5pt;z-index:251890688" filled="f" strokecolor="red" strokeweight="1.5pt"/>
        </w:pict>
      </w:r>
      <w:r w:rsidR="002713DC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935095"/>
            <wp:effectExtent l="19050" t="0" r="2540" b="0"/>
            <wp:docPr id="210" name="图片 209" descr="擷取_2019_05_24_15_41_24_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5_41_24_210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667" w:rsidRPr="00EF3F70" w:rsidRDefault="00EF3F70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EF3F70">
        <w:rPr>
          <w:rFonts w:ascii="Calibri" w:hAnsi="Calibri" w:cs="Calibri"/>
          <w:kern w:val="0"/>
          <w:sz w:val="22"/>
        </w:rPr>
        <w:t>6.</w:t>
      </w:r>
      <w:r w:rsidRPr="00EF3F70">
        <w:rPr>
          <w:rFonts w:ascii="Calibri" w:hAnsi="Calibri" w:cs="Calibri" w:hint="eastAsia"/>
          <w:kern w:val="0"/>
          <w:sz w:val="22"/>
        </w:rPr>
        <w:t>7</w:t>
      </w:r>
      <w:r w:rsidR="00D45667" w:rsidRPr="00EF3F70">
        <w:rPr>
          <w:rFonts w:ascii="Calibri" w:hAnsi="Calibri" w:cs="Calibri"/>
          <w:kern w:val="0"/>
          <w:sz w:val="22"/>
        </w:rPr>
        <w:t xml:space="preserve"> </w:t>
      </w:r>
      <w:r w:rsidR="00D45667" w:rsidRPr="00EF3F70">
        <w:rPr>
          <w:rFonts w:ascii="Calibri" w:hAnsi="Calibri" w:cs="Calibri" w:hint="eastAsia"/>
          <w:kern w:val="0"/>
          <w:sz w:val="22"/>
        </w:rPr>
        <w:t>點擊</w:t>
      </w:r>
      <w:r w:rsidR="00D45667" w:rsidRPr="00EF3F70">
        <w:rPr>
          <w:rFonts w:ascii="Calibri" w:hAnsi="Calibri" w:cs="Calibri"/>
          <w:kern w:val="0"/>
          <w:sz w:val="22"/>
        </w:rPr>
        <w:t xml:space="preserve"> </w:t>
      </w:r>
      <w:r w:rsidR="008926E9" w:rsidRPr="00EF3F70">
        <w:rPr>
          <w:rFonts w:ascii="Calibri" w:hAnsi="Calibri" w:cs="Calibri"/>
          <w:b/>
          <w:kern w:val="0"/>
          <w:sz w:val="22"/>
        </w:rPr>
        <w:t>[</w:t>
      </w:r>
      <w:r w:rsidR="008926E9" w:rsidRPr="00EF3F70">
        <w:rPr>
          <w:rFonts w:ascii="Calibri" w:hAnsi="Calibri" w:cs="Calibri" w:hint="eastAsia"/>
          <w:b/>
          <w:kern w:val="0"/>
          <w:sz w:val="22"/>
        </w:rPr>
        <w:t>下一步</w:t>
      </w:r>
      <w:r w:rsidR="008926E9" w:rsidRPr="00EF3F70">
        <w:rPr>
          <w:rFonts w:ascii="Calibri" w:hAnsi="Calibri" w:cs="Calibri" w:hint="eastAsia"/>
          <w:b/>
          <w:kern w:val="0"/>
          <w:sz w:val="22"/>
        </w:rPr>
        <w:t>(N) &gt;</w:t>
      </w:r>
      <w:r w:rsidR="00D45667" w:rsidRPr="00EF3F70">
        <w:rPr>
          <w:rFonts w:ascii="Calibri" w:hAnsi="Calibri" w:cs="Calibri"/>
          <w:b/>
          <w:kern w:val="0"/>
          <w:sz w:val="22"/>
        </w:rPr>
        <w:t>]</w:t>
      </w:r>
    </w:p>
    <w:p w:rsidR="00D45667" w:rsidRDefault="00C45A39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19" type="#_x0000_t109" style="position:absolute;margin-left:269.25pt;margin-top:296.7pt;width:45.75pt;height:9.75pt;z-index:251891712" filled="f" strokecolor="red" strokeweight="1.5pt"/>
        </w:pict>
      </w:r>
      <w:r w:rsidR="008926E9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935095"/>
            <wp:effectExtent l="19050" t="0" r="2540" b="0"/>
            <wp:docPr id="211" name="图片 210" descr="擷取_2019_05_24_15_45_53_9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5_45_53_978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667" w:rsidRPr="004A162F" w:rsidRDefault="00336CB0" w:rsidP="00C53FF1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lastRenderedPageBreak/>
        <w:t>6.</w:t>
      </w:r>
      <w:r>
        <w:rPr>
          <w:rFonts w:ascii="Calibri" w:hAnsi="Calibri" w:cs="Calibri" w:hint="eastAsia"/>
          <w:kern w:val="0"/>
          <w:sz w:val="22"/>
        </w:rPr>
        <w:t>8</w:t>
      </w:r>
      <w:r w:rsidR="00D45667" w:rsidRPr="004A162F">
        <w:rPr>
          <w:rFonts w:ascii="Calibri" w:hAnsi="Calibri" w:cs="Calibri"/>
          <w:kern w:val="0"/>
          <w:sz w:val="22"/>
        </w:rPr>
        <w:t xml:space="preserve"> </w:t>
      </w:r>
      <w:r w:rsidR="00D45667" w:rsidRPr="004A162F">
        <w:rPr>
          <w:rFonts w:ascii="Calibri" w:hAnsi="Calibri" w:cs="Calibri" w:hint="eastAsia"/>
          <w:kern w:val="0"/>
          <w:sz w:val="22"/>
        </w:rPr>
        <w:t>選擇</w:t>
      </w:r>
      <w:r w:rsidR="00E13BE1" w:rsidRPr="004A162F">
        <w:rPr>
          <w:rFonts w:ascii="Calibri" w:hAnsi="Calibri" w:cs="Calibri" w:hint="eastAsia"/>
          <w:kern w:val="0"/>
          <w:sz w:val="22"/>
        </w:rPr>
        <w:t xml:space="preserve"> </w:t>
      </w:r>
      <w:r w:rsidR="004A162F" w:rsidRPr="004A162F">
        <w:rPr>
          <w:rFonts w:ascii="Calibri" w:hAnsi="Calibri" w:cs="Calibri"/>
          <w:b/>
          <w:kern w:val="0"/>
          <w:sz w:val="22"/>
        </w:rPr>
        <w:t>“</w:t>
      </w:r>
      <w:r w:rsidR="004A162F" w:rsidRPr="004A162F">
        <w:rPr>
          <w:rFonts w:ascii="Calibri" w:hAnsi="Calibri" w:cs="Calibri" w:hint="eastAsia"/>
          <w:b/>
          <w:kern w:val="0"/>
          <w:sz w:val="22"/>
        </w:rPr>
        <w:t>定序</w:t>
      </w:r>
      <w:r w:rsidR="00D45667" w:rsidRPr="004A162F">
        <w:rPr>
          <w:rFonts w:ascii="Calibri" w:hAnsi="Calibri" w:cs="Calibri"/>
          <w:b/>
          <w:kern w:val="0"/>
          <w:sz w:val="22"/>
        </w:rPr>
        <w:t>”</w:t>
      </w:r>
      <w:r w:rsidR="00D45667" w:rsidRPr="004A162F">
        <w:rPr>
          <w:rFonts w:ascii="Calibri" w:hAnsi="Calibri" w:cs="Calibri" w:hint="eastAsia"/>
          <w:b/>
          <w:kern w:val="0"/>
          <w:sz w:val="22"/>
        </w:rPr>
        <w:t xml:space="preserve"> </w:t>
      </w:r>
      <w:r w:rsidR="004A162F" w:rsidRPr="004A162F">
        <w:rPr>
          <w:rFonts w:ascii="Calibri" w:hAnsi="Calibri" w:cs="Calibri" w:hint="eastAsia"/>
          <w:kern w:val="0"/>
          <w:sz w:val="22"/>
        </w:rPr>
        <w:t>標籤</w:t>
      </w:r>
      <w:r w:rsidR="00BC56BD">
        <w:rPr>
          <w:rFonts w:ascii="Calibri" w:hAnsi="Calibri" w:cs="Calibri" w:hint="eastAsia"/>
          <w:kern w:val="0"/>
          <w:sz w:val="22"/>
        </w:rPr>
        <w:t>改變排序順序</w:t>
      </w:r>
    </w:p>
    <w:p w:rsidR="00D45667" w:rsidRPr="004A162F" w:rsidRDefault="00C45A39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>
        <w:rPr>
          <w:rFonts w:ascii="Calibri" w:hAnsi="Calibri" w:cs="Calibri"/>
          <w:b/>
          <w:noProof/>
          <w:kern w:val="0"/>
          <w:sz w:val="22"/>
        </w:rPr>
        <w:pict>
          <v:shape id="_x0000_s1220" type="#_x0000_t109" style="position:absolute;margin-left:146.25pt;margin-top:73.2pt;width:24pt;height:9.75pt;z-index:251892736" filled="f" strokecolor="red" strokeweight="1.5pt"/>
        </w:pict>
      </w:r>
      <w:r w:rsidR="004A162F" w:rsidRPr="004A162F">
        <w:rPr>
          <w:rFonts w:ascii="Calibri" w:hAnsi="Calibri" w:cs="Calibri"/>
          <w:b/>
          <w:noProof/>
          <w:kern w:val="0"/>
          <w:sz w:val="22"/>
        </w:rPr>
        <w:drawing>
          <wp:inline distT="0" distB="0" distL="0" distR="0">
            <wp:extent cx="5274310" cy="3935095"/>
            <wp:effectExtent l="19050" t="0" r="2540" b="0"/>
            <wp:docPr id="212" name="图片 211" descr="擷取_2019_05_24_15_56_10_4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5_56_10_484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667" w:rsidRPr="004A162F" w:rsidRDefault="00336CB0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t>6.</w:t>
      </w:r>
      <w:r>
        <w:rPr>
          <w:rFonts w:ascii="Calibri" w:hAnsi="Calibri" w:cs="Calibri" w:hint="eastAsia"/>
          <w:kern w:val="0"/>
          <w:sz w:val="22"/>
        </w:rPr>
        <w:t>9</w:t>
      </w:r>
      <w:r w:rsidR="00D45667" w:rsidRPr="004A162F">
        <w:rPr>
          <w:rFonts w:ascii="Calibri" w:hAnsi="Calibri" w:cs="Calibri"/>
          <w:kern w:val="0"/>
          <w:sz w:val="22"/>
        </w:rPr>
        <w:t xml:space="preserve"> </w:t>
      </w:r>
      <w:r w:rsidR="00D45667" w:rsidRPr="004A162F">
        <w:rPr>
          <w:rFonts w:ascii="Calibri" w:hAnsi="Calibri" w:cs="Calibri" w:hint="eastAsia"/>
          <w:kern w:val="0"/>
          <w:sz w:val="22"/>
        </w:rPr>
        <w:t>點擊</w:t>
      </w:r>
      <w:r w:rsidR="004A162F" w:rsidRPr="004A162F">
        <w:rPr>
          <w:rFonts w:ascii="Calibri" w:hAnsi="Calibri" w:cs="Calibri"/>
          <w:b/>
          <w:kern w:val="0"/>
          <w:sz w:val="22"/>
        </w:rPr>
        <w:t xml:space="preserve"> [</w:t>
      </w:r>
      <w:r w:rsidR="004A162F" w:rsidRPr="004A162F">
        <w:rPr>
          <w:rFonts w:ascii="Calibri" w:hAnsi="Calibri" w:cs="Calibri" w:hint="eastAsia"/>
          <w:b/>
          <w:kern w:val="0"/>
          <w:sz w:val="22"/>
        </w:rPr>
        <w:t>自訂</w:t>
      </w:r>
      <w:r w:rsidR="00D45667" w:rsidRPr="004A162F">
        <w:rPr>
          <w:rFonts w:ascii="Calibri" w:hAnsi="Calibri" w:cs="Calibri"/>
          <w:b/>
          <w:kern w:val="0"/>
          <w:sz w:val="22"/>
        </w:rPr>
        <w:t>]</w:t>
      </w:r>
    </w:p>
    <w:p w:rsidR="00D45667" w:rsidRDefault="00C45A39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21" type="#_x0000_t109" style="position:absolute;margin-left:367.5pt;margin-top:100.95pt;width:31.5pt;height:15pt;z-index:251893760" filled="f" strokecolor="red" strokeweight="1.5pt"/>
        </w:pict>
      </w:r>
      <w:r w:rsidR="004A162F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935095"/>
            <wp:effectExtent l="19050" t="0" r="2540" b="0"/>
            <wp:docPr id="213" name="图片 212" descr="擷取_2019_05_24_15_58_23_4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5_58_23_414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667" w:rsidRPr="00817FCA" w:rsidRDefault="00336CB0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lastRenderedPageBreak/>
        <w:t>6.</w:t>
      </w:r>
      <w:r>
        <w:rPr>
          <w:rFonts w:ascii="Calibri" w:hAnsi="Calibri" w:cs="Calibri" w:hint="eastAsia"/>
          <w:kern w:val="0"/>
          <w:sz w:val="22"/>
        </w:rPr>
        <w:t>10</w:t>
      </w:r>
      <w:r w:rsidR="00D45667" w:rsidRPr="00817FCA">
        <w:rPr>
          <w:rFonts w:ascii="Calibri" w:hAnsi="Calibri" w:cs="Calibri"/>
          <w:kern w:val="0"/>
          <w:sz w:val="22"/>
        </w:rPr>
        <w:t xml:space="preserve"> </w:t>
      </w:r>
      <w:r w:rsidR="00D45667" w:rsidRPr="00817FCA">
        <w:rPr>
          <w:rFonts w:ascii="Calibri" w:hAnsi="Calibri" w:cs="Calibri" w:hint="eastAsia"/>
          <w:kern w:val="0"/>
          <w:sz w:val="22"/>
        </w:rPr>
        <w:t>選擇</w:t>
      </w:r>
      <w:r w:rsidR="00D45667" w:rsidRPr="00817FCA">
        <w:rPr>
          <w:rFonts w:ascii="Calibri" w:hAnsi="Calibri" w:cs="Calibri"/>
          <w:kern w:val="0"/>
          <w:sz w:val="22"/>
        </w:rPr>
        <w:t xml:space="preserve"> </w:t>
      </w:r>
      <w:r w:rsidR="00D45667" w:rsidRPr="00817FCA">
        <w:rPr>
          <w:rFonts w:ascii="Calibri" w:hAnsi="Calibri" w:cs="Calibri"/>
          <w:b/>
          <w:kern w:val="0"/>
          <w:sz w:val="22"/>
        </w:rPr>
        <w:t>“Chinese_Hong_Kong_Stroke_90”</w:t>
      </w:r>
      <w:r w:rsidR="00D45667" w:rsidRPr="00817FCA">
        <w:rPr>
          <w:rFonts w:ascii="Calibri" w:hAnsi="Calibri" w:cs="Calibri"/>
          <w:kern w:val="0"/>
          <w:sz w:val="22"/>
        </w:rPr>
        <w:t xml:space="preserve"> </w:t>
      </w:r>
      <w:r w:rsidR="00D45667" w:rsidRPr="00817FCA">
        <w:rPr>
          <w:rFonts w:ascii="Calibri" w:hAnsi="Calibri" w:cs="Calibri" w:hint="eastAsia"/>
          <w:kern w:val="0"/>
          <w:sz w:val="22"/>
        </w:rPr>
        <w:t>並勾選</w:t>
      </w:r>
      <w:r w:rsidR="00D45667" w:rsidRPr="00817FCA">
        <w:rPr>
          <w:rFonts w:ascii="Calibri" w:hAnsi="Calibri" w:cs="Calibri"/>
          <w:kern w:val="0"/>
          <w:sz w:val="22"/>
        </w:rPr>
        <w:t xml:space="preserve"> </w:t>
      </w:r>
      <w:r w:rsidR="00817FCA" w:rsidRPr="00817FCA">
        <w:rPr>
          <w:rFonts w:ascii="Calibri" w:hAnsi="Calibri" w:cs="Calibri"/>
          <w:b/>
          <w:kern w:val="0"/>
          <w:sz w:val="22"/>
        </w:rPr>
        <w:t>“</w:t>
      </w:r>
      <w:r w:rsidR="00817FCA" w:rsidRPr="00817FCA">
        <w:rPr>
          <w:rFonts w:ascii="Calibri" w:hAnsi="Calibri" w:cs="Calibri" w:hint="eastAsia"/>
          <w:b/>
          <w:kern w:val="0"/>
          <w:sz w:val="22"/>
        </w:rPr>
        <w:t>區分腔調字</w:t>
      </w:r>
      <w:r w:rsidR="00D45667" w:rsidRPr="00817FCA">
        <w:rPr>
          <w:rFonts w:ascii="Calibri" w:hAnsi="Calibri" w:cs="Calibri"/>
          <w:b/>
          <w:kern w:val="0"/>
          <w:sz w:val="22"/>
        </w:rPr>
        <w:t>”</w:t>
      </w:r>
      <w:r w:rsidR="00D45667" w:rsidRPr="00817FCA">
        <w:rPr>
          <w:rFonts w:ascii="Calibri" w:hAnsi="Calibri" w:cs="Calibri"/>
          <w:kern w:val="0"/>
          <w:sz w:val="22"/>
        </w:rPr>
        <w:t xml:space="preserve"> </w:t>
      </w:r>
      <w:r w:rsidR="00D45667" w:rsidRPr="00817FCA">
        <w:rPr>
          <w:rFonts w:ascii="Calibri" w:hAnsi="Calibri" w:cs="Calibri" w:hint="eastAsia"/>
          <w:kern w:val="0"/>
          <w:sz w:val="22"/>
        </w:rPr>
        <w:t>然後點擊</w:t>
      </w:r>
      <w:r w:rsidR="00D45667" w:rsidRPr="00817FCA">
        <w:rPr>
          <w:rFonts w:ascii="Calibri" w:hAnsi="Calibri" w:cs="Calibri"/>
          <w:kern w:val="0"/>
          <w:sz w:val="22"/>
        </w:rPr>
        <w:t xml:space="preserve"> </w:t>
      </w:r>
      <w:r w:rsidR="00C27A46">
        <w:rPr>
          <w:rFonts w:ascii="Calibri" w:hAnsi="Calibri" w:cs="Calibri"/>
          <w:b/>
          <w:kern w:val="0"/>
          <w:sz w:val="22"/>
        </w:rPr>
        <w:t>[</w:t>
      </w:r>
      <w:r w:rsidR="00C27A46">
        <w:rPr>
          <w:rFonts w:ascii="Calibri" w:hAnsi="Calibri" w:cs="Calibri" w:hint="eastAsia"/>
          <w:b/>
          <w:kern w:val="0"/>
          <w:sz w:val="22"/>
        </w:rPr>
        <w:t>確定</w:t>
      </w:r>
      <w:r w:rsidR="00D45667" w:rsidRPr="00817FCA">
        <w:rPr>
          <w:rFonts w:ascii="Calibri" w:hAnsi="Calibri" w:cs="Calibri"/>
          <w:b/>
          <w:kern w:val="0"/>
          <w:sz w:val="22"/>
        </w:rPr>
        <w:t>]</w:t>
      </w:r>
    </w:p>
    <w:p w:rsidR="00D45667" w:rsidRDefault="00C45A39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24" type="#_x0000_t109" style="position:absolute;margin-left:308.25pt;margin-top:260.7pt;width:31.5pt;height:15pt;z-index:251896832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>
          <v:shape id="_x0000_s1223" type="#_x0000_t109" style="position:absolute;margin-left:39.75pt;margin-top:115.2pt;width:55.5pt;height:15pt;z-index:251895808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>
          <v:shape id="_x0000_s1222" type="#_x0000_t109" style="position:absolute;margin-left:106.5pt;margin-top:76.2pt;width:275.25pt;height:15pt;z-index:251894784" filled="f" strokecolor="red" strokeweight="1.5pt"/>
        </w:pict>
      </w:r>
      <w:r w:rsidR="00817FCA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935095"/>
            <wp:effectExtent l="19050" t="0" r="2540" b="0"/>
            <wp:docPr id="214" name="图片 213" descr="擷取_2019_05_24_16_05_37_3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6_05_37_381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667" w:rsidRPr="00082987" w:rsidRDefault="00336CB0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t>6.1</w:t>
      </w:r>
      <w:r>
        <w:rPr>
          <w:rFonts w:ascii="Calibri" w:hAnsi="Calibri" w:cs="Calibri" w:hint="eastAsia"/>
          <w:kern w:val="0"/>
          <w:sz w:val="22"/>
        </w:rPr>
        <w:t>1</w:t>
      </w:r>
      <w:r w:rsidR="00D45667" w:rsidRPr="00082987">
        <w:rPr>
          <w:rFonts w:ascii="Calibri" w:hAnsi="Calibri" w:cs="Calibri"/>
          <w:kern w:val="0"/>
          <w:sz w:val="22"/>
        </w:rPr>
        <w:t xml:space="preserve"> </w:t>
      </w:r>
      <w:r w:rsidR="00D45667" w:rsidRPr="00082987">
        <w:rPr>
          <w:rFonts w:ascii="Calibri" w:hAnsi="Calibri" w:cs="Calibri" w:hint="eastAsia"/>
          <w:kern w:val="0"/>
          <w:sz w:val="22"/>
        </w:rPr>
        <w:t>點擊</w:t>
      </w:r>
      <w:r w:rsidR="00D45667" w:rsidRPr="00082987">
        <w:rPr>
          <w:rFonts w:ascii="Calibri" w:hAnsi="Calibri" w:cs="Calibri"/>
          <w:kern w:val="0"/>
          <w:sz w:val="22"/>
        </w:rPr>
        <w:t xml:space="preserve"> </w:t>
      </w:r>
      <w:r w:rsidR="00FE263D" w:rsidRPr="00082987">
        <w:rPr>
          <w:rFonts w:ascii="Calibri" w:hAnsi="Calibri" w:cs="Calibri"/>
          <w:b/>
          <w:kern w:val="0"/>
          <w:sz w:val="22"/>
        </w:rPr>
        <w:t>[</w:t>
      </w:r>
      <w:r w:rsidR="00FE263D" w:rsidRPr="00082987">
        <w:rPr>
          <w:rFonts w:ascii="Calibri" w:hAnsi="Calibri" w:cs="Calibri" w:hint="eastAsia"/>
          <w:b/>
          <w:kern w:val="0"/>
          <w:sz w:val="22"/>
        </w:rPr>
        <w:t>下一步</w:t>
      </w:r>
      <w:r w:rsidR="00FE263D" w:rsidRPr="00082987">
        <w:rPr>
          <w:rFonts w:ascii="Calibri" w:hAnsi="Calibri" w:cs="Calibri" w:hint="eastAsia"/>
          <w:b/>
          <w:kern w:val="0"/>
          <w:sz w:val="22"/>
        </w:rPr>
        <w:t>(N) &gt;</w:t>
      </w:r>
      <w:r w:rsidR="00D45667" w:rsidRPr="00082987">
        <w:rPr>
          <w:rFonts w:ascii="Calibri" w:hAnsi="Calibri" w:cs="Calibri"/>
          <w:b/>
          <w:kern w:val="0"/>
          <w:sz w:val="22"/>
        </w:rPr>
        <w:t>]</w:t>
      </w:r>
    </w:p>
    <w:p w:rsidR="00D45667" w:rsidRDefault="00C45A39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25" type="#_x0000_t109" style="position:absolute;margin-left:269.25pt;margin-top:295.2pt;width:45.75pt;height:15pt;z-index:251897856" filled="f" strokecolor="red" strokeweight="1.5pt"/>
        </w:pict>
      </w:r>
      <w:r w:rsidR="00F265EA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935095"/>
            <wp:effectExtent l="19050" t="0" r="2540" b="0"/>
            <wp:docPr id="215" name="图片 214" descr="擷取_2019_05_24_16_10_04_6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6_10_04_634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667" w:rsidRPr="00380969" w:rsidRDefault="00336CB0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lastRenderedPageBreak/>
        <w:t>6.1</w:t>
      </w:r>
      <w:r>
        <w:rPr>
          <w:rFonts w:ascii="Calibri" w:hAnsi="Calibri" w:cs="Calibri" w:hint="eastAsia"/>
          <w:kern w:val="0"/>
          <w:sz w:val="22"/>
        </w:rPr>
        <w:t>2</w:t>
      </w:r>
      <w:r w:rsidR="009E5316" w:rsidRPr="00380969">
        <w:rPr>
          <w:rFonts w:ascii="Calibri" w:hAnsi="Calibri" w:cs="Calibri"/>
          <w:kern w:val="0"/>
          <w:sz w:val="22"/>
        </w:rPr>
        <w:t xml:space="preserve"> </w:t>
      </w:r>
      <w:r w:rsidR="009E5316" w:rsidRPr="00380969">
        <w:rPr>
          <w:rFonts w:ascii="Calibri" w:hAnsi="Calibri" w:cs="Calibri" w:hint="eastAsia"/>
          <w:kern w:val="0"/>
          <w:sz w:val="22"/>
        </w:rPr>
        <w:t>選擇</w:t>
      </w:r>
      <w:r w:rsidR="009E5316" w:rsidRPr="00380969">
        <w:rPr>
          <w:rFonts w:ascii="Calibri" w:hAnsi="Calibri" w:cs="Calibri"/>
          <w:kern w:val="0"/>
          <w:sz w:val="22"/>
        </w:rPr>
        <w:t xml:space="preserve"> </w:t>
      </w:r>
      <w:r w:rsidR="00CC24CE" w:rsidRPr="00380969">
        <w:rPr>
          <w:rFonts w:ascii="Calibri" w:hAnsi="Calibri" w:cs="Calibri"/>
          <w:b/>
          <w:kern w:val="0"/>
          <w:sz w:val="22"/>
        </w:rPr>
        <w:t>“</w:t>
      </w:r>
      <w:r w:rsidR="00CC24CE" w:rsidRPr="00380969">
        <w:rPr>
          <w:rFonts w:ascii="Calibri" w:hAnsi="Calibri" w:cs="Calibri" w:hint="eastAsia"/>
          <w:b/>
          <w:kern w:val="0"/>
          <w:sz w:val="22"/>
        </w:rPr>
        <w:t>混合模式</w:t>
      </w:r>
      <w:r w:rsidR="00CC24CE" w:rsidRPr="00380969">
        <w:rPr>
          <w:rFonts w:ascii="Calibri" w:hAnsi="Calibri" w:cs="Calibri" w:hint="eastAsia"/>
          <w:b/>
          <w:kern w:val="0"/>
          <w:sz w:val="22"/>
        </w:rPr>
        <w:t xml:space="preserve"> </w:t>
      </w:r>
      <w:r w:rsidR="00CC24CE" w:rsidRPr="00380969">
        <w:rPr>
          <w:rFonts w:ascii="Calibri" w:hAnsi="Calibri" w:cs="Calibri"/>
          <w:b/>
          <w:kern w:val="0"/>
          <w:sz w:val="22"/>
        </w:rPr>
        <w:t>(</w:t>
      </w:r>
      <w:r w:rsidR="00CC24CE" w:rsidRPr="00380969">
        <w:rPr>
          <w:rFonts w:ascii="Calibri" w:hAnsi="Calibri" w:cs="Calibri" w:hint="eastAsia"/>
          <w:b/>
          <w:kern w:val="0"/>
          <w:sz w:val="22"/>
        </w:rPr>
        <w:t xml:space="preserve">SQL Server </w:t>
      </w:r>
      <w:r w:rsidR="00CC24CE" w:rsidRPr="00380969">
        <w:rPr>
          <w:rFonts w:ascii="Calibri" w:hAnsi="Calibri" w:cs="Calibri" w:hint="eastAsia"/>
          <w:b/>
          <w:kern w:val="0"/>
          <w:sz w:val="22"/>
        </w:rPr>
        <w:t>驗證與</w:t>
      </w:r>
      <w:r w:rsidR="00CC24CE" w:rsidRPr="00380969">
        <w:rPr>
          <w:rFonts w:ascii="Calibri" w:hAnsi="Calibri" w:cs="Calibri" w:hint="eastAsia"/>
          <w:b/>
          <w:kern w:val="0"/>
          <w:sz w:val="22"/>
        </w:rPr>
        <w:t xml:space="preserve">Windows </w:t>
      </w:r>
      <w:r w:rsidR="00CC24CE" w:rsidRPr="00380969">
        <w:rPr>
          <w:rFonts w:ascii="Calibri" w:hAnsi="Calibri" w:cs="Calibri" w:hint="eastAsia"/>
          <w:b/>
          <w:kern w:val="0"/>
          <w:sz w:val="22"/>
        </w:rPr>
        <w:t>驗證</w:t>
      </w:r>
      <w:r w:rsidR="009E5316" w:rsidRPr="00380969">
        <w:rPr>
          <w:rFonts w:ascii="Calibri" w:hAnsi="Calibri" w:cs="Calibri"/>
          <w:b/>
          <w:kern w:val="0"/>
          <w:sz w:val="22"/>
        </w:rPr>
        <w:t>)”</w:t>
      </w:r>
      <w:r w:rsidR="009E5316" w:rsidRPr="00380969">
        <w:rPr>
          <w:rFonts w:ascii="Calibri" w:hAnsi="Calibri" w:cs="Calibri" w:hint="eastAsia"/>
          <w:kern w:val="0"/>
          <w:sz w:val="22"/>
        </w:rPr>
        <w:t xml:space="preserve"> </w:t>
      </w:r>
      <w:r w:rsidR="009E5316" w:rsidRPr="00380969">
        <w:rPr>
          <w:rFonts w:ascii="Calibri" w:hAnsi="Calibri" w:cs="Calibri" w:hint="eastAsia"/>
          <w:kern w:val="0"/>
          <w:sz w:val="22"/>
        </w:rPr>
        <w:t>並點擊</w:t>
      </w:r>
      <w:r w:rsidR="009E5316" w:rsidRPr="00380969">
        <w:rPr>
          <w:rFonts w:ascii="Calibri" w:hAnsi="Calibri" w:cs="Calibri"/>
          <w:kern w:val="0"/>
          <w:sz w:val="22"/>
        </w:rPr>
        <w:t xml:space="preserve"> </w:t>
      </w:r>
      <w:r w:rsidR="009E5316" w:rsidRPr="00380969">
        <w:rPr>
          <w:rFonts w:ascii="Calibri" w:hAnsi="Calibri" w:cs="Calibri"/>
          <w:b/>
          <w:kern w:val="0"/>
          <w:sz w:val="22"/>
        </w:rPr>
        <w:t>[Add</w:t>
      </w:r>
      <w:r w:rsidR="009E5316" w:rsidRPr="00380969">
        <w:rPr>
          <w:rFonts w:ascii="Calibri" w:hAnsi="Calibri" w:cs="Calibri" w:hint="eastAsia"/>
          <w:b/>
          <w:kern w:val="0"/>
          <w:sz w:val="22"/>
        </w:rPr>
        <w:t xml:space="preserve"> </w:t>
      </w:r>
      <w:r w:rsidR="009E5316" w:rsidRPr="00380969">
        <w:rPr>
          <w:rFonts w:ascii="Calibri" w:hAnsi="Calibri" w:cs="Calibri"/>
          <w:b/>
          <w:kern w:val="0"/>
          <w:sz w:val="22"/>
        </w:rPr>
        <w:t>Current User]</w:t>
      </w:r>
      <w:r w:rsidR="00E13BE1" w:rsidRPr="00380969">
        <w:rPr>
          <w:rFonts w:asciiTheme="minorEastAsia" w:hAnsiTheme="minorEastAsia" w:cs="Calibri" w:hint="eastAsia"/>
          <w:kern w:val="0"/>
          <w:sz w:val="22"/>
        </w:rPr>
        <w:t>。</w:t>
      </w:r>
      <w:r w:rsidR="00E25C04" w:rsidRPr="00380969">
        <w:rPr>
          <w:rFonts w:ascii="Calibri" w:hAnsi="Calibri" w:cs="Calibri"/>
          <w:b/>
          <w:kern w:val="0"/>
          <w:sz w:val="22"/>
        </w:rPr>
        <w:t>“</w:t>
      </w:r>
      <w:r w:rsidR="00E25C04" w:rsidRPr="00380969">
        <w:rPr>
          <w:rFonts w:ascii="Calibri" w:hAnsi="Calibri" w:cs="Calibri" w:hint="eastAsia"/>
          <w:b/>
          <w:kern w:val="0"/>
          <w:sz w:val="22"/>
        </w:rPr>
        <w:t>輸入密碼</w:t>
      </w:r>
      <w:r w:rsidR="009E5316" w:rsidRPr="00380969">
        <w:rPr>
          <w:rFonts w:ascii="Calibri" w:hAnsi="Calibri" w:cs="Calibri"/>
          <w:b/>
          <w:kern w:val="0"/>
          <w:sz w:val="22"/>
        </w:rPr>
        <w:t>”</w:t>
      </w:r>
      <w:r w:rsidR="009E5316" w:rsidRPr="00380969">
        <w:rPr>
          <w:rFonts w:ascii="Calibri" w:hAnsi="Calibri" w:cs="Calibri"/>
          <w:kern w:val="0"/>
          <w:sz w:val="22"/>
        </w:rPr>
        <w:t xml:space="preserve"> </w:t>
      </w:r>
      <w:r w:rsidR="009E5316" w:rsidRPr="00380969">
        <w:rPr>
          <w:rFonts w:ascii="Calibri" w:hAnsi="Calibri" w:cs="Calibri" w:hint="eastAsia"/>
          <w:kern w:val="0"/>
          <w:sz w:val="22"/>
        </w:rPr>
        <w:t>和</w:t>
      </w:r>
      <w:r w:rsidR="009E5316" w:rsidRPr="00380969">
        <w:rPr>
          <w:rFonts w:ascii="Calibri" w:hAnsi="Calibri" w:cs="Calibri"/>
          <w:kern w:val="0"/>
          <w:sz w:val="22"/>
        </w:rPr>
        <w:t xml:space="preserve"> </w:t>
      </w:r>
      <w:r w:rsidR="00E25C04" w:rsidRPr="00380969">
        <w:rPr>
          <w:rFonts w:ascii="Calibri" w:hAnsi="Calibri" w:cs="Calibri"/>
          <w:b/>
          <w:kern w:val="0"/>
          <w:sz w:val="22"/>
        </w:rPr>
        <w:t>“</w:t>
      </w:r>
      <w:r w:rsidR="00E25C04" w:rsidRPr="00380969">
        <w:rPr>
          <w:rFonts w:ascii="Calibri" w:hAnsi="Calibri" w:cs="Calibri" w:hint="eastAsia"/>
          <w:b/>
          <w:kern w:val="0"/>
          <w:sz w:val="22"/>
        </w:rPr>
        <w:t>確認密碼</w:t>
      </w:r>
      <w:r w:rsidR="009E5316" w:rsidRPr="00380969">
        <w:rPr>
          <w:rFonts w:ascii="Calibri" w:hAnsi="Calibri" w:cs="Calibri"/>
          <w:b/>
          <w:kern w:val="0"/>
          <w:sz w:val="22"/>
        </w:rPr>
        <w:t>”</w:t>
      </w:r>
      <w:r w:rsidR="009E5316" w:rsidRPr="00380969">
        <w:rPr>
          <w:rFonts w:ascii="Calibri" w:hAnsi="Calibri" w:cs="Calibri"/>
          <w:kern w:val="0"/>
          <w:sz w:val="22"/>
        </w:rPr>
        <w:t xml:space="preserve"> </w:t>
      </w:r>
      <w:r w:rsidR="00E13BE1" w:rsidRPr="00380969">
        <w:rPr>
          <w:rFonts w:asciiTheme="minorEastAsia" w:hAnsiTheme="minorEastAsia" w:cs="Calibri" w:hint="eastAsia"/>
          <w:kern w:val="0"/>
          <w:sz w:val="22"/>
        </w:rPr>
        <w:t>，</w:t>
      </w:r>
      <w:r w:rsidR="00E13BE1" w:rsidRPr="00380969">
        <w:rPr>
          <w:rFonts w:ascii="Calibri" w:hAnsi="Calibri" w:cs="Calibri"/>
          <w:kern w:val="0"/>
          <w:sz w:val="22"/>
        </w:rPr>
        <w:t xml:space="preserve"> </w:t>
      </w:r>
      <w:r w:rsidR="00E13BE1" w:rsidRPr="00380969">
        <w:rPr>
          <w:rFonts w:ascii="Calibri" w:hAnsi="Calibri" w:cs="Calibri" w:hint="eastAsia"/>
          <w:kern w:val="0"/>
          <w:sz w:val="22"/>
        </w:rPr>
        <w:t>預設的密碼為</w:t>
      </w:r>
      <w:r w:rsidR="009E5316" w:rsidRPr="00380969">
        <w:rPr>
          <w:rFonts w:ascii="Calibri" w:hAnsi="Calibri" w:cs="Calibri"/>
          <w:b/>
          <w:kern w:val="0"/>
          <w:sz w:val="22"/>
        </w:rPr>
        <w:t>“p@ssw0rd”</w:t>
      </w:r>
      <w:r w:rsidR="00E13BE1" w:rsidRPr="00380969">
        <w:rPr>
          <w:rFonts w:asciiTheme="minorEastAsia" w:hAnsiTheme="minorEastAsia" w:cs="Calibri" w:hint="eastAsia"/>
          <w:b/>
          <w:kern w:val="0"/>
          <w:sz w:val="22"/>
        </w:rPr>
        <w:t>，</w:t>
      </w:r>
      <w:r w:rsidR="00E13BE1" w:rsidRPr="00380969">
        <w:rPr>
          <w:rFonts w:ascii="Calibri" w:hAnsi="Calibri" w:cs="Calibri"/>
          <w:b/>
          <w:kern w:val="0"/>
          <w:sz w:val="22"/>
        </w:rPr>
        <w:t xml:space="preserve"> </w:t>
      </w:r>
      <w:r w:rsidR="00E13BE1" w:rsidRPr="00380969">
        <w:rPr>
          <w:rFonts w:ascii="Calibri" w:hAnsi="Calibri" w:cs="Calibri" w:hint="eastAsia"/>
          <w:kern w:val="0"/>
          <w:sz w:val="22"/>
        </w:rPr>
        <w:t>接著點擊</w:t>
      </w:r>
      <w:r w:rsidR="00266CFB" w:rsidRPr="00380969">
        <w:rPr>
          <w:rFonts w:ascii="Calibri" w:hAnsi="Calibri" w:cs="Calibri"/>
          <w:b/>
          <w:kern w:val="0"/>
          <w:sz w:val="22"/>
        </w:rPr>
        <w:t>[</w:t>
      </w:r>
      <w:r w:rsidR="00266CFB" w:rsidRPr="00380969">
        <w:rPr>
          <w:rFonts w:ascii="Calibri" w:hAnsi="Calibri" w:cs="Calibri" w:hint="eastAsia"/>
          <w:b/>
          <w:kern w:val="0"/>
          <w:sz w:val="22"/>
        </w:rPr>
        <w:t>下一步</w:t>
      </w:r>
      <w:r w:rsidR="00266CFB" w:rsidRPr="00380969">
        <w:rPr>
          <w:rFonts w:ascii="Calibri" w:hAnsi="Calibri" w:cs="Calibri" w:hint="eastAsia"/>
          <w:b/>
          <w:kern w:val="0"/>
          <w:sz w:val="22"/>
        </w:rPr>
        <w:t xml:space="preserve">(N) </w:t>
      </w:r>
      <w:r w:rsidR="009E5316" w:rsidRPr="00380969">
        <w:rPr>
          <w:rFonts w:ascii="Calibri" w:hAnsi="Calibri" w:cs="Calibri"/>
          <w:b/>
          <w:kern w:val="0"/>
          <w:sz w:val="22"/>
        </w:rPr>
        <w:t>&gt;]</w:t>
      </w:r>
    </w:p>
    <w:p w:rsidR="00E13BE1" w:rsidRDefault="00C45A3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30" type="#_x0000_t109" style="position:absolute;margin-left:272.25pt;margin-top:294.45pt;width:40.5pt;height:13.5pt;z-index:251902976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  <w:lang w:eastAsia="zh-CN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229" type="#_x0000_t202" style="position:absolute;margin-left:212.8pt;margin-top:150.45pt;width:95.5pt;height:25.95pt;z-index:251901952;mso-height-percent:200;mso-height-percent:200;mso-width-relative:margin;mso-height-relative:margin" filled="f" stroked="f">
            <v:textbox style="mso-next-textbox:#_x0000_s1229;mso-fit-shape-to-text:t">
              <w:txbxContent>
                <w:p w:rsidR="006C3C5A" w:rsidRPr="00530AB8" w:rsidRDefault="006C3C5A">
                  <w:pPr>
                    <w:rPr>
                      <w:color w:val="FF0000"/>
                    </w:rPr>
                  </w:pPr>
                  <w:r w:rsidRPr="00530AB8">
                    <w:rPr>
                      <w:rFonts w:hint="eastAsia"/>
                      <w:color w:val="FF0000"/>
                    </w:rPr>
                    <w:t>p@ssw0rd</w:t>
                  </w:r>
                </w:p>
              </w:txbxContent>
            </v:textbox>
          </v:shape>
        </w:pict>
      </w:r>
      <w:r>
        <w:rPr>
          <w:rFonts w:ascii="Calibri" w:hAnsi="Calibri" w:cs="Calibri"/>
          <w:b/>
          <w:noProof/>
          <w:kern w:val="0"/>
          <w:szCs w:val="24"/>
        </w:rPr>
        <w:pict>
          <v:shape id="_x0000_s1228" type="#_x0000_t109" style="position:absolute;margin-left:117.75pt;margin-top:159.45pt;width:282pt;height:26.25pt;z-index:251899904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>
          <v:shape id="_x0000_s1227" type="#_x0000_t109" style="position:absolute;margin-left:117.75pt;margin-top:128.7pt;width:154.5pt;height:10.5pt;z-index:251898880" filled="f" strokecolor="red" strokeweight="1.5pt"/>
        </w:pict>
      </w:r>
      <w:r w:rsidR="00CC24CE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935095"/>
            <wp:effectExtent l="19050" t="0" r="2540" b="0"/>
            <wp:docPr id="217" name="图片 216" descr="擷取_2019_05_24_16_22_56_5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6_22_56_552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BE1" w:rsidRPr="00380969" w:rsidRDefault="00336CB0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t>6.1</w:t>
      </w:r>
      <w:r>
        <w:rPr>
          <w:rFonts w:ascii="Calibri" w:hAnsi="Calibri" w:cs="Calibri" w:hint="eastAsia"/>
          <w:kern w:val="0"/>
          <w:sz w:val="22"/>
        </w:rPr>
        <w:t>3</w:t>
      </w:r>
      <w:r w:rsidR="00947CC1" w:rsidRPr="00380969">
        <w:rPr>
          <w:rFonts w:ascii="Calibri" w:hAnsi="Calibri" w:cs="Calibri"/>
          <w:kern w:val="0"/>
          <w:sz w:val="22"/>
        </w:rPr>
        <w:t xml:space="preserve"> </w:t>
      </w:r>
      <w:r w:rsidR="00947CC1" w:rsidRPr="00380969">
        <w:rPr>
          <w:rFonts w:ascii="Calibri" w:hAnsi="Calibri" w:cs="Calibri" w:hint="eastAsia"/>
          <w:kern w:val="0"/>
          <w:sz w:val="22"/>
        </w:rPr>
        <w:t>選擇</w:t>
      </w:r>
      <w:r w:rsidR="00E13BE1" w:rsidRPr="00380969">
        <w:rPr>
          <w:rFonts w:ascii="Calibri" w:hAnsi="Calibri" w:cs="Calibri"/>
          <w:kern w:val="0"/>
          <w:sz w:val="22"/>
        </w:rPr>
        <w:t xml:space="preserve"> </w:t>
      </w:r>
      <w:r w:rsidR="00380969" w:rsidRPr="00380969">
        <w:rPr>
          <w:rFonts w:ascii="Calibri" w:hAnsi="Calibri" w:cs="Calibri"/>
          <w:b/>
          <w:kern w:val="0"/>
          <w:sz w:val="22"/>
        </w:rPr>
        <w:t>“</w:t>
      </w:r>
      <w:r w:rsidR="00380969" w:rsidRPr="00380969">
        <w:rPr>
          <w:rFonts w:ascii="Calibri" w:hAnsi="Calibri" w:cs="Calibri" w:hint="eastAsia"/>
          <w:b/>
          <w:kern w:val="0"/>
          <w:sz w:val="22"/>
        </w:rPr>
        <w:t>安裝和設定</w:t>
      </w:r>
      <w:r w:rsidR="00E13BE1" w:rsidRPr="00380969">
        <w:rPr>
          <w:rFonts w:ascii="Calibri" w:hAnsi="Calibri" w:cs="Calibri"/>
          <w:b/>
          <w:kern w:val="0"/>
          <w:sz w:val="22"/>
        </w:rPr>
        <w:t>”</w:t>
      </w:r>
      <w:r w:rsidR="00947CC1" w:rsidRPr="00380969">
        <w:rPr>
          <w:rFonts w:ascii="Calibri" w:hAnsi="Calibri" w:cs="Calibri"/>
          <w:kern w:val="0"/>
          <w:sz w:val="22"/>
        </w:rPr>
        <w:t xml:space="preserve"> </w:t>
      </w:r>
      <w:r w:rsidR="00947CC1" w:rsidRPr="00380969">
        <w:rPr>
          <w:rFonts w:ascii="Calibri" w:hAnsi="Calibri" w:cs="Calibri" w:hint="eastAsia"/>
          <w:kern w:val="0"/>
          <w:sz w:val="22"/>
        </w:rPr>
        <w:t>並點擊</w:t>
      </w:r>
      <w:r w:rsidR="00E13BE1" w:rsidRPr="00380969">
        <w:rPr>
          <w:rFonts w:ascii="Calibri" w:hAnsi="Calibri" w:cs="Calibri"/>
          <w:kern w:val="0"/>
          <w:sz w:val="22"/>
        </w:rPr>
        <w:t xml:space="preserve"> </w:t>
      </w:r>
      <w:r w:rsidR="00380969" w:rsidRPr="00380969">
        <w:rPr>
          <w:rFonts w:ascii="Calibri" w:hAnsi="Calibri" w:cs="Calibri"/>
          <w:b/>
          <w:kern w:val="0"/>
          <w:sz w:val="22"/>
        </w:rPr>
        <w:t>[</w:t>
      </w:r>
      <w:r w:rsidR="00380969" w:rsidRPr="00380969">
        <w:rPr>
          <w:rFonts w:ascii="Calibri" w:hAnsi="Calibri" w:cs="Calibri" w:hint="eastAsia"/>
          <w:b/>
          <w:kern w:val="0"/>
          <w:sz w:val="22"/>
        </w:rPr>
        <w:t>下一步</w:t>
      </w:r>
      <w:r w:rsidR="00380969" w:rsidRPr="00380969">
        <w:rPr>
          <w:rFonts w:ascii="Calibri" w:hAnsi="Calibri" w:cs="Calibri" w:hint="eastAsia"/>
          <w:b/>
          <w:kern w:val="0"/>
          <w:sz w:val="22"/>
        </w:rPr>
        <w:t>(N) &gt;</w:t>
      </w:r>
      <w:r w:rsidR="00E13BE1" w:rsidRPr="00380969">
        <w:rPr>
          <w:rFonts w:ascii="Calibri" w:hAnsi="Calibri" w:cs="Calibri"/>
          <w:b/>
          <w:kern w:val="0"/>
          <w:sz w:val="22"/>
        </w:rPr>
        <w:t>]</w:t>
      </w:r>
    </w:p>
    <w:p w:rsidR="00303575" w:rsidRDefault="00C45A3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31" type="#_x0000_t109" style="position:absolute;margin-left:269.3pt;margin-top:282.45pt;width:43.45pt;height:12pt;z-index:251904000" filled="f" strokecolor="red" strokeweight="1.5pt"/>
        </w:pict>
      </w:r>
      <w:r w:rsidR="00380969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781425"/>
            <wp:effectExtent l="19050" t="0" r="2540" b="0"/>
            <wp:docPr id="219" name="图片 218" descr="擷取_2019_05_24_16_57_05_3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6_57_05_367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5145" cy="378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CC1" w:rsidRPr="003D5371" w:rsidRDefault="00336CB0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lastRenderedPageBreak/>
        <w:t>6.1</w:t>
      </w:r>
      <w:r>
        <w:rPr>
          <w:rFonts w:ascii="Calibri" w:hAnsi="Calibri" w:cs="Calibri" w:hint="eastAsia"/>
          <w:kern w:val="0"/>
          <w:sz w:val="22"/>
        </w:rPr>
        <w:t>4</w:t>
      </w:r>
      <w:r w:rsidR="00947CC1" w:rsidRPr="003D5371">
        <w:rPr>
          <w:rFonts w:ascii="Calibri" w:hAnsi="Calibri" w:cs="Calibri"/>
          <w:kern w:val="0"/>
          <w:sz w:val="22"/>
        </w:rPr>
        <w:t xml:space="preserve"> </w:t>
      </w:r>
      <w:r w:rsidR="00947CC1" w:rsidRPr="003D5371">
        <w:rPr>
          <w:rFonts w:ascii="Calibri" w:hAnsi="Calibri" w:cs="Calibri" w:hint="eastAsia"/>
          <w:kern w:val="0"/>
          <w:sz w:val="22"/>
        </w:rPr>
        <w:t>點擊</w:t>
      </w:r>
      <w:r w:rsidR="00947CC1" w:rsidRPr="003D5371">
        <w:rPr>
          <w:rFonts w:ascii="Calibri" w:hAnsi="Calibri" w:cs="Calibri"/>
          <w:kern w:val="0"/>
          <w:sz w:val="22"/>
        </w:rPr>
        <w:t xml:space="preserve"> </w:t>
      </w:r>
      <w:r w:rsidR="007134BE" w:rsidRPr="003D5371">
        <w:rPr>
          <w:rFonts w:ascii="Calibri" w:hAnsi="Calibri" w:cs="Calibri"/>
          <w:b/>
          <w:kern w:val="0"/>
          <w:sz w:val="22"/>
        </w:rPr>
        <w:t>[</w:t>
      </w:r>
      <w:r w:rsidR="007134BE" w:rsidRPr="003D5371">
        <w:rPr>
          <w:rFonts w:ascii="Calibri" w:hAnsi="Calibri" w:cs="Calibri" w:hint="eastAsia"/>
          <w:b/>
          <w:kern w:val="0"/>
          <w:sz w:val="22"/>
        </w:rPr>
        <w:t>下一步</w:t>
      </w:r>
      <w:r w:rsidR="007134BE" w:rsidRPr="003D5371">
        <w:rPr>
          <w:rFonts w:ascii="Calibri" w:hAnsi="Calibri" w:cs="Calibri" w:hint="eastAsia"/>
          <w:b/>
          <w:kern w:val="0"/>
          <w:sz w:val="22"/>
        </w:rPr>
        <w:t>(N) &gt;</w:t>
      </w:r>
      <w:r w:rsidR="00947CC1" w:rsidRPr="003D5371">
        <w:rPr>
          <w:rFonts w:ascii="Calibri" w:hAnsi="Calibri" w:cs="Calibri"/>
          <w:b/>
          <w:kern w:val="0"/>
          <w:sz w:val="22"/>
        </w:rPr>
        <w:t>]</w:t>
      </w:r>
    </w:p>
    <w:p w:rsidR="00947CC1" w:rsidRPr="001E472E" w:rsidRDefault="00C45A3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>
        <w:rPr>
          <w:rFonts w:ascii="Calibri" w:hAnsi="Calibri" w:cs="Calibri"/>
          <w:b/>
          <w:noProof/>
          <w:kern w:val="0"/>
          <w:sz w:val="22"/>
        </w:rPr>
        <w:pict>
          <v:shape id="_x0000_s1232" type="#_x0000_t109" style="position:absolute;margin-left:269.3pt;margin-top:295.95pt;width:43.45pt;height:11.25pt;z-index:251905024" filled="f" strokecolor="red" strokeweight="1.5pt"/>
        </w:pict>
      </w:r>
      <w:r w:rsidR="007134BE" w:rsidRPr="001E472E">
        <w:rPr>
          <w:rFonts w:ascii="Calibri" w:hAnsi="Calibri" w:cs="Calibri"/>
          <w:b/>
          <w:noProof/>
          <w:kern w:val="0"/>
          <w:sz w:val="22"/>
        </w:rPr>
        <w:drawing>
          <wp:inline distT="0" distB="0" distL="0" distR="0">
            <wp:extent cx="5274310" cy="3935095"/>
            <wp:effectExtent l="19050" t="0" r="2540" b="0"/>
            <wp:docPr id="220" name="图片 219" descr="擷取_2019_05_24_17_02_13_9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7_02_13_92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CC1" w:rsidRPr="001E472E" w:rsidRDefault="00336CB0" w:rsidP="009E5316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t>6.1</w:t>
      </w:r>
      <w:r>
        <w:rPr>
          <w:rFonts w:ascii="Calibri" w:hAnsi="Calibri" w:cs="Calibri" w:hint="eastAsia"/>
          <w:kern w:val="0"/>
          <w:sz w:val="22"/>
        </w:rPr>
        <w:t>5</w:t>
      </w:r>
      <w:r w:rsidR="00947CC1" w:rsidRPr="001E472E">
        <w:rPr>
          <w:rFonts w:ascii="Calibri" w:hAnsi="Calibri" w:cs="Calibri"/>
          <w:kern w:val="0"/>
          <w:sz w:val="22"/>
        </w:rPr>
        <w:t xml:space="preserve"> </w:t>
      </w:r>
      <w:r w:rsidR="00947CC1" w:rsidRPr="001E472E">
        <w:rPr>
          <w:rFonts w:ascii="Calibri" w:hAnsi="Calibri" w:cs="Calibri" w:hint="eastAsia"/>
          <w:kern w:val="0"/>
          <w:sz w:val="22"/>
        </w:rPr>
        <w:t>等待安裝程序</w:t>
      </w:r>
    </w:p>
    <w:p w:rsidR="00947CC1" w:rsidRDefault="003D5371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935095"/>
            <wp:effectExtent l="19050" t="0" r="2540" b="0"/>
            <wp:docPr id="221" name="图片 220" descr="擷取_2019_05_24_17_06_22_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7_06_22_141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CC1" w:rsidRPr="00336CB0" w:rsidRDefault="00336CB0" w:rsidP="009E5316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336CB0">
        <w:rPr>
          <w:rFonts w:ascii="Calibri" w:hAnsi="Calibri" w:cs="Calibri"/>
          <w:kern w:val="0"/>
          <w:sz w:val="22"/>
        </w:rPr>
        <w:lastRenderedPageBreak/>
        <w:t>6.1</w:t>
      </w:r>
      <w:r w:rsidRPr="00336CB0">
        <w:rPr>
          <w:rFonts w:ascii="Calibri" w:hAnsi="Calibri" w:cs="Calibri" w:hint="eastAsia"/>
          <w:kern w:val="0"/>
          <w:sz w:val="22"/>
        </w:rPr>
        <w:t>6</w:t>
      </w:r>
      <w:r w:rsidR="00947CC1" w:rsidRPr="00336CB0">
        <w:rPr>
          <w:rFonts w:ascii="Calibri" w:hAnsi="Calibri" w:cs="Calibri"/>
          <w:kern w:val="0"/>
          <w:sz w:val="22"/>
        </w:rPr>
        <w:t xml:space="preserve"> </w:t>
      </w:r>
      <w:r w:rsidR="00947CC1" w:rsidRPr="00336CB0">
        <w:rPr>
          <w:rFonts w:ascii="Calibri" w:hAnsi="Calibri" w:cs="Calibri" w:hint="eastAsia"/>
          <w:kern w:val="0"/>
          <w:sz w:val="22"/>
        </w:rPr>
        <w:t>安裝程序完成後</w:t>
      </w:r>
      <w:r w:rsidR="00947CC1" w:rsidRPr="00336CB0">
        <w:rPr>
          <w:rFonts w:asciiTheme="minorEastAsia" w:hAnsiTheme="minorEastAsia" w:cs="Calibri" w:hint="eastAsia"/>
          <w:kern w:val="0"/>
          <w:sz w:val="22"/>
        </w:rPr>
        <w:t>，</w:t>
      </w:r>
      <w:r w:rsidR="00947CC1" w:rsidRPr="00336CB0">
        <w:rPr>
          <w:rFonts w:ascii="Calibri" w:hAnsi="Calibri" w:cs="Calibri" w:hint="eastAsia"/>
          <w:kern w:val="0"/>
          <w:sz w:val="22"/>
        </w:rPr>
        <w:t>點擊</w:t>
      </w:r>
      <w:r w:rsidR="00947CC1" w:rsidRPr="00336CB0">
        <w:rPr>
          <w:rFonts w:ascii="Calibri" w:hAnsi="Calibri" w:cs="Calibri"/>
          <w:kern w:val="0"/>
          <w:sz w:val="22"/>
        </w:rPr>
        <w:t xml:space="preserve"> </w:t>
      </w:r>
      <w:r w:rsidR="00604610" w:rsidRPr="00336CB0">
        <w:rPr>
          <w:rFonts w:ascii="Calibri" w:hAnsi="Calibri" w:cs="Calibri"/>
          <w:b/>
          <w:kern w:val="0"/>
          <w:sz w:val="22"/>
        </w:rPr>
        <w:t>[</w:t>
      </w:r>
      <w:r w:rsidR="00604610" w:rsidRPr="00336CB0">
        <w:rPr>
          <w:rFonts w:ascii="Calibri" w:hAnsi="Calibri" w:cs="Calibri" w:hint="eastAsia"/>
          <w:b/>
          <w:kern w:val="0"/>
          <w:sz w:val="22"/>
        </w:rPr>
        <w:t>關閉</w:t>
      </w:r>
      <w:r w:rsidR="00947CC1" w:rsidRPr="00336CB0">
        <w:rPr>
          <w:rFonts w:ascii="Calibri" w:hAnsi="Calibri" w:cs="Calibri"/>
          <w:b/>
          <w:kern w:val="0"/>
          <w:sz w:val="22"/>
        </w:rPr>
        <w:t>]</w:t>
      </w:r>
      <w:r w:rsidR="00947CC1" w:rsidRPr="00336CB0">
        <w:rPr>
          <w:rFonts w:ascii="Calibri" w:hAnsi="Calibri" w:cs="Calibri"/>
          <w:kern w:val="0"/>
          <w:sz w:val="22"/>
        </w:rPr>
        <w:t xml:space="preserve"> </w:t>
      </w:r>
    </w:p>
    <w:p w:rsidR="00947CC1" w:rsidRDefault="00C45A3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33" type="#_x0000_t109" style="position:absolute;margin-left:315.8pt;margin-top:292.95pt;width:43.45pt;height:12pt;z-index:251906048" filled="f" strokecolor="red" strokeweight="1.5pt"/>
        </w:pict>
      </w:r>
      <w:r w:rsidR="00604610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935095"/>
            <wp:effectExtent l="19050" t="0" r="2540" b="0"/>
            <wp:docPr id="222" name="图片 221" descr="擷取_2019_05_24_17_20_10_1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7_20_10_181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CC1" w:rsidRPr="00336CB0" w:rsidRDefault="00336CB0" w:rsidP="009E5316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336CB0">
        <w:rPr>
          <w:rFonts w:ascii="Calibri" w:hAnsi="Calibri" w:cs="Calibri"/>
          <w:kern w:val="0"/>
          <w:sz w:val="22"/>
        </w:rPr>
        <w:t>6.1</w:t>
      </w:r>
      <w:r w:rsidRPr="00336CB0">
        <w:rPr>
          <w:rFonts w:ascii="Calibri" w:hAnsi="Calibri" w:cs="Calibri" w:hint="eastAsia"/>
          <w:kern w:val="0"/>
          <w:sz w:val="22"/>
        </w:rPr>
        <w:t>7</w:t>
      </w:r>
      <w:r w:rsidR="007E3809" w:rsidRPr="00336CB0">
        <w:rPr>
          <w:rFonts w:ascii="Calibri" w:hAnsi="Calibri" w:cs="Calibri"/>
          <w:kern w:val="0"/>
          <w:sz w:val="22"/>
        </w:rPr>
        <w:t xml:space="preserve"> </w:t>
      </w:r>
      <w:r w:rsidR="007E3809" w:rsidRPr="00336CB0">
        <w:rPr>
          <w:rFonts w:ascii="Calibri" w:hAnsi="Calibri" w:cs="Calibri" w:hint="eastAsia"/>
          <w:kern w:val="0"/>
          <w:sz w:val="22"/>
        </w:rPr>
        <w:t>關閉</w:t>
      </w:r>
      <w:r w:rsidR="00947CC1" w:rsidRPr="00336CB0">
        <w:rPr>
          <w:rFonts w:ascii="Calibri" w:hAnsi="Calibri" w:cs="Calibri"/>
          <w:kern w:val="0"/>
          <w:sz w:val="22"/>
        </w:rPr>
        <w:t xml:space="preserve"> </w:t>
      </w:r>
      <w:r w:rsidR="00604610" w:rsidRPr="00336CB0">
        <w:rPr>
          <w:rFonts w:ascii="Calibri" w:hAnsi="Calibri" w:cs="Calibri"/>
          <w:b/>
          <w:kern w:val="0"/>
          <w:sz w:val="22"/>
        </w:rPr>
        <w:t xml:space="preserve">“SQL Server </w:t>
      </w:r>
      <w:r w:rsidR="00604610" w:rsidRPr="00336CB0">
        <w:rPr>
          <w:rFonts w:ascii="Calibri" w:hAnsi="Calibri" w:cs="Calibri" w:hint="eastAsia"/>
          <w:b/>
          <w:kern w:val="0"/>
          <w:sz w:val="22"/>
        </w:rPr>
        <w:t>安裝中心</w:t>
      </w:r>
      <w:r w:rsidR="00947CC1" w:rsidRPr="00336CB0">
        <w:rPr>
          <w:rFonts w:ascii="Calibri" w:hAnsi="Calibri" w:cs="Calibri"/>
          <w:b/>
          <w:kern w:val="0"/>
          <w:sz w:val="22"/>
        </w:rPr>
        <w:t>”</w:t>
      </w:r>
      <w:r w:rsidR="00947CC1" w:rsidRPr="00336CB0">
        <w:rPr>
          <w:rFonts w:ascii="Calibri" w:hAnsi="Calibri" w:cs="Calibri"/>
          <w:kern w:val="0"/>
          <w:sz w:val="22"/>
        </w:rPr>
        <w:t xml:space="preserve"> </w:t>
      </w:r>
      <w:r w:rsidR="007E3809" w:rsidRPr="00336CB0">
        <w:rPr>
          <w:rFonts w:ascii="Calibri" w:hAnsi="Calibri" w:cs="Calibri" w:hint="eastAsia"/>
          <w:kern w:val="0"/>
          <w:sz w:val="22"/>
        </w:rPr>
        <w:t>視窗</w:t>
      </w:r>
    </w:p>
    <w:p w:rsidR="007E3809" w:rsidRDefault="00604610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905885"/>
            <wp:effectExtent l="19050" t="0" r="2540" b="0"/>
            <wp:docPr id="223" name="图片 222" descr="擷取_2019_05_24_17_21_25_3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7_21_25_397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25" w:rsidRPr="00234AFC" w:rsidRDefault="004F2BF7" w:rsidP="006E7225">
      <w:pPr>
        <w:pStyle w:val="HTML"/>
        <w:shd w:val="clear" w:color="auto" w:fill="FFFFFF"/>
        <w:rPr>
          <w:rFonts w:ascii="inherit" w:hAnsi="inherit" w:hint="eastAsia"/>
          <w:color w:val="212121"/>
          <w:sz w:val="22"/>
          <w:szCs w:val="22"/>
          <w:u w:val="single"/>
        </w:rPr>
      </w:pPr>
      <w:r w:rsidRPr="00234AFC">
        <w:rPr>
          <w:rFonts w:ascii="Calibri" w:hAnsi="Calibri" w:cs="Calibri"/>
          <w:sz w:val="22"/>
          <w:szCs w:val="22"/>
        </w:rPr>
        <w:lastRenderedPageBreak/>
        <w:t>6.1</w:t>
      </w:r>
      <w:r w:rsidRPr="00234AFC">
        <w:rPr>
          <w:rFonts w:ascii="Calibri" w:hAnsi="Calibri" w:cs="Calibri" w:hint="eastAsia"/>
          <w:sz w:val="22"/>
          <w:szCs w:val="22"/>
        </w:rPr>
        <w:t>8</w:t>
      </w:r>
      <w:r w:rsidR="006E7225" w:rsidRPr="00234AFC">
        <w:rPr>
          <w:rFonts w:ascii="Calibri" w:hAnsi="Calibri" w:cs="Calibri" w:hint="eastAsia"/>
          <w:sz w:val="22"/>
          <w:szCs w:val="22"/>
        </w:rPr>
        <w:t xml:space="preserve"> </w:t>
      </w:r>
      <w:r w:rsidR="006E7225" w:rsidRPr="00234AFC">
        <w:rPr>
          <w:rFonts w:ascii="inherit" w:hAnsi="inherit" w:hint="eastAsia"/>
          <w:color w:val="212121"/>
          <w:sz w:val="22"/>
          <w:szCs w:val="22"/>
        </w:rPr>
        <w:t>搜尋隨著</w:t>
      </w:r>
      <w:r w:rsidR="006E7225" w:rsidRPr="00234AFC">
        <w:rPr>
          <w:rFonts w:ascii="inherit" w:hAnsi="inherit" w:hint="eastAsia"/>
          <w:color w:val="212121"/>
          <w:sz w:val="22"/>
          <w:szCs w:val="22"/>
        </w:rPr>
        <w:t>Microsoft SQL Server Express 2012</w:t>
      </w:r>
      <w:r w:rsidR="006E7225" w:rsidRPr="00234AFC">
        <w:rPr>
          <w:rFonts w:ascii="inherit" w:hAnsi="inherit" w:hint="eastAsia"/>
          <w:color w:val="212121"/>
          <w:sz w:val="22"/>
          <w:szCs w:val="22"/>
        </w:rPr>
        <w:t>一起安裝的“</w:t>
      </w:r>
      <w:r w:rsidR="006E7225" w:rsidRPr="00234AFC">
        <w:rPr>
          <w:rFonts w:ascii="inherit" w:hAnsi="inherit" w:hint="eastAsia"/>
          <w:b/>
          <w:color w:val="212121"/>
          <w:sz w:val="22"/>
          <w:szCs w:val="22"/>
        </w:rPr>
        <w:t>SQL Server Management Studio</w:t>
      </w:r>
      <w:r w:rsidR="006E7225" w:rsidRPr="00234AFC">
        <w:rPr>
          <w:rFonts w:ascii="inherit" w:hAnsi="inherit" w:hint="eastAsia"/>
          <w:color w:val="212121"/>
          <w:sz w:val="22"/>
          <w:szCs w:val="22"/>
        </w:rPr>
        <w:t>”。如果找不到，也可以單獨下載此工具：</w:t>
      </w:r>
      <w:r w:rsidR="00234AFC" w:rsidRPr="00234AFC">
        <w:rPr>
          <w:rFonts w:ascii="inherit" w:hAnsi="inherit"/>
          <w:color w:val="212121"/>
          <w:sz w:val="22"/>
          <w:szCs w:val="22"/>
        </w:rPr>
        <w:br/>
      </w:r>
      <w:ins w:id="6" w:author="Tom-2K19" w:date="2019-05-15T16:46:00Z">
        <w:r w:rsidR="00C45A39" w:rsidRPr="00234AFC">
          <w:rPr>
            <w:sz w:val="22"/>
            <w:szCs w:val="22"/>
          </w:rPr>
          <w:fldChar w:fldCharType="begin"/>
        </w:r>
        <w:r w:rsidR="00234AFC" w:rsidRPr="00234AFC">
          <w:rPr>
            <w:sz w:val="22"/>
            <w:szCs w:val="22"/>
          </w:rPr>
          <w:instrText xml:space="preserve"> HYPERLINK "https://go.microsoft.com/fwlink/?linkid=2088649" </w:instrText>
        </w:r>
        <w:r w:rsidR="00C45A39" w:rsidRPr="00234AFC">
          <w:rPr>
            <w:sz w:val="22"/>
            <w:szCs w:val="22"/>
          </w:rPr>
          <w:fldChar w:fldCharType="separate"/>
        </w:r>
        <w:r w:rsidR="00234AFC" w:rsidRPr="00234AFC">
          <w:rPr>
            <w:rStyle w:val="ab"/>
            <w:sz w:val="22"/>
            <w:szCs w:val="22"/>
          </w:rPr>
          <w:t>https://go.microsoft.com/fwlink/?linkid=2088649</w:t>
        </w:r>
        <w:r w:rsidR="00C45A39" w:rsidRPr="00234AFC">
          <w:rPr>
            <w:sz w:val="22"/>
            <w:szCs w:val="22"/>
          </w:rPr>
          <w:fldChar w:fldCharType="end"/>
        </w:r>
      </w:ins>
      <w:r w:rsidR="00234AFC" w:rsidRPr="00234AFC">
        <w:rPr>
          <w:rFonts w:ascii="inherit" w:hAnsi="inherit" w:hint="eastAsia"/>
          <w:color w:val="212121"/>
          <w:sz w:val="22"/>
          <w:szCs w:val="22"/>
        </w:rPr>
        <w:br/>
      </w:r>
      <w:r w:rsidR="006E7225" w:rsidRPr="00234AFC">
        <w:rPr>
          <w:rFonts w:ascii="inherit" w:hAnsi="inherit" w:hint="eastAsia"/>
          <w:color w:val="212121"/>
          <w:sz w:val="22"/>
          <w:szCs w:val="22"/>
        </w:rPr>
        <w:t>在安裝較新版本之前，請檢查並卸載以前安裝的</w:t>
      </w:r>
      <w:r w:rsidR="006E7225" w:rsidRPr="00234AFC">
        <w:rPr>
          <w:rFonts w:ascii="inherit" w:hAnsi="inherit" w:hint="eastAsia"/>
          <w:color w:val="212121"/>
          <w:sz w:val="22"/>
          <w:szCs w:val="22"/>
        </w:rPr>
        <w:t>SQL Server Management Studio</w:t>
      </w:r>
      <w:r w:rsidR="006E7225" w:rsidRPr="00234AFC">
        <w:rPr>
          <w:rFonts w:ascii="inherit" w:hAnsi="inherit" w:hint="eastAsia"/>
          <w:color w:val="212121"/>
          <w:sz w:val="22"/>
          <w:szCs w:val="22"/>
        </w:rPr>
        <w:t>。</w:t>
      </w:r>
    </w:p>
    <w:p w:rsidR="007E3809" w:rsidRDefault="00234AFC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860344" cy="2895600"/>
            <wp:effectExtent l="19050" t="0" r="7056" b="0"/>
            <wp:docPr id="225" name="图片 224" descr="擷取_2019_05_24_17_54_41_8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7_54_41_823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0344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809" w:rsidRPr="007F019C" w:rsidRDefault="00234AFC" w:rsidP="009E5316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7F019C">
        <w:rPr>
          <w:rFonts w:ascii="Calibri" w:hAnsi="Calibri" w:cs="Calibri"/>
          <w:kern w:val="0"/>
          <w:sz w:val="22"/>
        </w:rPr>
        <w:t>6.1</w:t>
      </w:r>
      <w:r w:rsidRPr="007F019C">
        <w:rPr>
          <w:rFonts w:ascii="Calibri" w:hAnsi="Calibri" w:cs="Calibri" w:hint="eastAsia"/>
          <w:kern w:val="0"/>
          <w:sz w:val="22"/>
        </w:rPr>
        <w:t>9</w:t>
      </w:r>
      <w:r w:rsidR="007E3809" w:rsidRPr="007F019C">
        <w:rPr>
          <w:rFonts w:ascii="Calibri" w:hAnsi="Calibri" w:cs="Calibri"/>
          <w:kern w:val="0"/>
          <w:sz w:val="22"/>
        </w:rPr>
        <w:t xml:space="preserve"> </w:t>
      </w:r>
      <w:r w:rsidR="007E3809" w:rsidRPr="007F019C">
        <w:rPr>
          <w:rFonts w:ascii="Calibri" w:hAnsi="Calibri" w:cs="Calibri" w:hint="eastAsia"/>
          <w:kern w:val="0"/>
          <w:sz w:val="22"/>
        </w:rPr>
        <w:t>點擊</w:t>
      </w:r>
      <w:r w:rsidR="007E3809" w:rsidRPr="007F019C">
        <w:rPr>
          <w:rFonts w:ascii="Calibri" w:hAnsi="Calibri" w:cs="Calibri"/>
          <w:kern w:val="0"/>
          <w:sz w:val="22"/>
        </w:rPr>
        <w:t xml:space="preserve"> </w:t>
      </w:r>
      <w:r w:rsidR="007F019C" w:rsidRPr="007F019C">
        <w:rPr>
          <w:rFonts w:ascii="Calibri" w:hAnsi="Calibri" w:cs="Calibri"/>
          <w:b/>
          <w:kern w:val="0"/>
          <w:sz w:val="22"/>
        </w:rPr>
        <w:t>“</w:t>
      </w:r>
      <w:r w:rsidR="007F019C" w:rsidRPr="007F019C">
        <w:rPr>
          <w:rFonts w:ascii="Calibri" w:hAnsi="Calibri" w:cs="Calibri" w:hint="eastAsia"/>
          <w:b/>
          <w:kern w:val="0"/>
          <w:sz w:val="22"/>
        </w:rPr>
        <w:t>以系統管理員身分</w:t>
      </w:r>
      <w:r w:rsidR="007E3809" w:rsidRPr="007F019C">
        <w:rPr>
          <w:rFonts w:ascii="Calibri" w:hAnsi="Calibri" w:cs="Calibri"/>
          <w:b/>
          <w:kern w:val="0"/>
          <w:sz w:val="22"/>
        </w:rPr>
        <w:t>”</w:t>
      </w:r>
      <w:r w:rsidR="007E3809" w:rsidRPr="007F019C">
        <w:rPr>
          <w:rFonts w:ascii="Calibri" w:hAnsi="Calibri" w:cs="Calibri"/>
          <w:kern w:val="0"/>
          <w:sz w:val="22"/>
        </w:rPr>
        <w:t xml:space="preserve"> </w:t>
      </w:r>
      <w:r w:rsidR="007E3809" w:rsidRPr="007F019C">
        <w:rPr>
          <w:rFonts w:ascii="Calibri" w:hAnsi="Calibri" w:cs="Calibri" w:hint="eastAsia"/>
          <w:kern w:val="0"/>
          <w:sz w:val="22"/>
        </w:rPr>
        <w:t>來啟動</w:t>
      </w:r>
    </w:p>
    <w:p w:rsidR="007E3809" w:rsidRDefault="00C45A3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34" type="#_x0000_t109" style="position:absolute;margin-left:144.75pt;margin-top:274.2pt;width:36.75pt;height:42pt;z-index:251907072" filled="f" strokecolor="red" strokeweight="1.5pt"/>
        </w:pict>
      </w:r>
      <w:r w:rsidR="00FE611E">
        <w:rPr>
          <w:rFonts w:ascii="Calibri" w:hAnsi="Calibri" w:cs="Calibri" w:hint="eastAsia"/>
          <w:b/>
          <w:noProof/>
          <w:kern w:val="0"/>
          <w:szCs w:val="24"/>
        </w:rPr>
        <w:drawing>
          <wp:inline distT="0" distB="0" distL="0" distR="0">
            <wp:extent cx="6048375" cy="3971925"/>
            <wp:effectExtent l="19050" t="0" r="9525" b="0"/>
            <wp:docPr id="226" name="图片 225" descr="擷取_2019_05_24_17_56_33_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7_56_33_201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11E" w:rsidRDefault="00FE611E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FE611E" w:rsidRDefault="00FE611E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Pr="007A1CA1" w:rsidRDefault="007F019C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7A1CA1">
        <w:rPr>
          <w:rFonts w:ascii="Calibri" w:hAnsi="Calibri" w:cs="Calibri"/>
          <w:kern w:val="0"/>
          <w:sz w:val="22"/>
        </w:rPr>
        <w:lastRenderedPageBreak/>
        <w:t>6.</w:t>
      </w:r>
      <w:r w:rsidRPr="007A1CA1">
        <w:rPr>
          <w:rFonts w:ascii="Calibri" w:hAnsi="Calibri" w:cs="Calibri" w:hint="eastAsia"/>
          <w:kern w:val="0"/>
          <w:sz w:val="22"/>
        </w:rPr>
        <w:t>20</w:t>
      </w:r>
      <w:r w:rsidR="007E3809" w:rsidRPr="007A1CA1">
        <w:rPr>
          <w:rFonts w:ascii="Calibri" w:hAnsi="Calibri" w:cs="Calibri"/>
          <w:kern w:val="0"/>
          <w:sz w:val="22"/>
        </w:rPr>
        <w:t xml:space="preserve"> </w:t>
      </w:r>
      <w:r w:rsidR="007E3809" w:rsidRPr="007A1CA1">
        <w:rPr>
          <w:rFonts w:ascii="Calibri" w:hAnsi="Calibri" w:cs="Calibri" w:hint="eastAsia"/>
          <w:kern w:val="0"/>
          <w:sz w:val="22"/>
        </w:rPr>
        <w:t>在</w:t>
      </w:r>
      <w:r w:rsidR="007E3809" w:rsidRPr="007A1CA1">
        <w:rPr>
          <w:rFonts w:ascii="Calibri" w:hAnsi="Calibri" w:cs="Calibri"/>
          <w:kern w:val="0"/>
          <w:sz w:val="22"/>
        </w:rPr>
        <w:t xml:space="preserve"> </w:t>
      </w:r>
      <w:r w:rsidR="004547E5" w:rsidRPr="007A1CA1">
        <w:rPr>
          <w:rFonts w:ascii="Calibri" w:hAnsi="Calibri" w:cs="Calibri"/>
          <w:b/>
          <w:kern w:val="0"/>
          <w:sz w:val="22"/>
        </w:rPr>
        <w:t>“</w:t>
      </w:r>
      <w:r w:rsidR="004547E5" w:rsidRPr="007A1CA1">
        <w:rPr>
          <w:rFonts w:ascii="Calibri" w:hAnsi="Calibri" w:cs="Calibri" w:hint="eastAsia"/>
          <w:b/>
          <w:kern w:val="0"/>
          <w:sz w:val="22"/>
        </w:rPr>
        <w:t>驗證</w:t>
      </w:r>
      <w:r w:rsidR="007E3809" w:rsidRPr="007A1CA1">
        <w:rPr>
          <w:rFonts w:ascii="Calibri" w:hAnsi="Calibri" w:cs="Calibri"/>
          <w:b/>
          <w:kern w:val="0"/>
          <w:sz w:val="22"/>
        </w:rPr>
        <w:t>”</w:t>
      </w:r>
      <w:r w:rsidR="007E3809" w:rsidRPr="007A1CA1">
        <w:rPr>
          <w:rFonts w:ascii="Calibri" w:hAnsi="Calibri" w:cs="Calibri"/>
          <w:kern w:val="0"/>
          <w:sz w:val="22"/>
        </w:rPr>
        <w:t xml:space="preserve"> </w:t>
      </w:r>
      <w:r w:rsidR="007E3809" w:rsidRPr="007A1CA1">
        <w:rPr>
          <w:rFonts w:ascii="Calibri" w:hAnsi="Calibri" w:cs="Calibri" w:hint="eastAsia"/>
          <w:kern w:val="0"/>
          <w:sz w:val="22"/>
        </w:rPr>
        <w:t>選擇</w:t>
      </w:r>
      <w:r w:rsidR="007E3809" w:rsidRPr="007A1CA1">
        <w:rPr>
          <w:rFonts w:ascii="Calibri" w:hAnsi="Calibri" w:cs="Calibri"/>
          <w:kern w:val="0"/>
          <w:sz w:val="22"/>
        </w:rPr>
        <w:t xml:space="preserve"> </w:t>
      </w:r>
      <w:r w:rsidR="005B45BD" w:rsidRPr="007A1CA1">
        <w:rPr>
          <w:rFonts w:ascii="Calibri" w:hAnsi="Calibri" w:cs="Calibri"/>
          <w:b/>
          <w:kern w:val="0"/>
          <w:sz w:val="22"/>
        </w:rPr>
        <w:t xml:space="preserve">“Windows </w:t>
      </w:r>
      <w:r w:rsidR="005B45BD" w:rsidRPr="007A1CA1">
        <w:rPr>
          <w:rFonts w:ascii="Calibri" w:hAnsi="Calibri" w:cs="Calibri" w:hint="eastAsia"/>
          <w:b/>
          <w:kern w:val="0"/>
          <w:sz w:val="22"/>
        </w:rPr>
        <w:t>驗證</w:t>
      </w:r>
      <w:r w:rsidR="007E3809" w:rsidRPr="007A1CA1">
        <w:rPr>
          <w:rFonts w:ascii="Calibri" w:hAnsi="Calibri" w:cs="Calibri"/>
          <w:b/>
          <w:kern w:val="0"/>
          <w:sz w:val="22"/>
        </w:rPr>
        <w:t>”</w:t>
      </w:r>
      <w:r w:rsidR="007E3809" w:rsidRPr="007A1CA1">
        <w:rPr>
          <w:rFonts w:ascii="Calibri" w:hAnsi="Calibri" w:cs="Calibri"/>
          <w:kern w:val="0"/>
          <w:sz w:val="22"/>
        </w:rPr>
        <w:t xml:space="preserve"> </w:t>
      </w:r>
      <w:r w:rsidR="00626DDC" w:rsidRPr="007A1CA1">
        <w:rPr>
          <w:rFonts w:asciiTheme="minorEastAsia" w:hAnsiTheme="minorEastAsia" w:cs="Calibri" w:hint="eastAsia"/>
          <w:kern w:val="0"/>
          <w:sz w:val="22"/>
        </w:rPr>
        <w:t>，</w:t>
      </w:r>
      <w:r w:rsidR="007E3809" w:rsidRPr="007A1CA1">
        <w:rPr>
          <w:rFonts w:ascii="Calibri" w:hAnsi="Calibri" w:cs="Calibri"/>
          <w:kern w:val="0"/>
          <w:sz w:val="22"/>
        </w:rPr>
        <w:t xml:space="preserve"> </w:t>
      </w:r>
      <w:r w:rsidR="007E3809" w:rsidRPr="007A1CA1">
        <w:rPr>
          <w:rFonts w:ascii="Calibri" w:hAnsi="Calibri" w:cs="Calibri" w:hint="eastAsia"/>
          <w:kern w:val="0"/>
          <w:sz w:val="22"/>
        </w:rPr>
        <w:t>並點擊</w:t>
      </w:r>
      <w:r w:rsidR="007E3809" w:rsidRPr="007A1CA1">
        <w:rPr>
          <w:rFonts w:ascii="Calibri" w:hAnsi="Calibri" w:cs="Calibri"/>
          <w:kern w:val="0"/>
          <w:sz w:val="22"/>
        </w:rPr>
        <w:t xml:space="preserve"> </w:t>
      </w:r>
      <w:r w:rsidR="005B45BD" w:rsidRPr="007A1CA1">
        <w:rPr>
          <w:rFonts w:ascii="Calibri" w:hAnsi="Calibri" w:cs="Calibri"/>
          <w:b/>
          <w:kern w:val="0"/>
          <w:sz w:val="22"/>
        </w:rPr>
        <w:t>[</w:t>
      </w:r>
      <w:r w:rsidR="005B45BD" w:rsidRPr="007A1CA1">
        <w:rPr>
          <w:rFonts w:ascii="Calibri" w:hAnsi="Calibri" w:cs="Calibri" w:hint="eastAsia"/>
          <w:b/>
          <w:kern w:val="0"/>
          <w:sz w:val="22"/>
        </w:rPr>
        <w:t>連接</w:t>
      </w:r>
      <w:r w:rsidR="007E3809" w:rsidRPr="007A1CA1">
        <w:rPr>
          <w:rFonts w:ascii="Calibri" w:hAnsi="Calibri" w:cs="Calibri"/>
          <w:b/>
          <w:kern w:val="0"/>
          <w:sz w:val="22"/>
        </w:rPr>
        <w:t>]</w:t>
      </w:r>
    </w:p>
    <w:p w:rsidR="007E3809" w:rsidRDefault="00C45A3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35" type="#_x0000_t109" style="position:absolute;margin-left:62.25pt;margin-top:214.8pt;width:54pt;height:14.4pt;z-index:251908096" filled="f" strokecolor="red" strokeweight="1.5pt"/>
        </w:pict>
      </w:r>
      <w:r w:rsidR="004547E5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4038600" cy="2981325"/>
            <wp:effectExtent l="19050" t="0" r="0" b="0"/>
            <wp:docPr id="227" name="图片 226" descr="擷取_2019_05_24_17_59_14_6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7_59_14_614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809" w:rsidRPr="007A1CA1" w:rsidRDefault="00980B98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7A1CA1">
        <w:rPr>
          <w:rFonts w:ascii="Calibri" w:hAnsi="Calibri" w:cs="Calibri"/>
          <w:kern w:val="0"/>
          <w:sz w:val="22"/>
        </w:rPr>
        <w:t>6.2</w:t>
      </w:r>
      <w:r w:rsidRPr="007A1CA1">
        <w:rPr>
          <w:rFonts w:ascii="Calibri" w:hAnsi="Calibri" w:cs="Calibri" w:hint="eastAsia"/>
          <w:kern w:val="0"/>
          <w:sz w:val="22"/>
        </w:rPr>
        <w:t>1</w:t>
      </w:r>
      <w:r w:rsidR="007E3809" w:rsidRPr="007A1CA1">
        <w:rPr>
          <w:rFonts w:ascii="Calibri" w:hAnsi="Calibri" w:cs="Calibri"/>
          <w:kern w:val="0"/>
          <w:sz w:val="22"/>
        </w:rPr>
        <w:t xml:space="preserve"> </w:t>
      </w:r>
      <w:r w:rsidR="007E3809" w:rsidRPr="007A1CA1">
        <w:rPr>
          <w:rFonts w:ascii="Calibri" w:hAnsi="Calibri" w:cs="Calibri" w:hint="eastAsia"/>
          <w:kern w:val="0"/>
          <w:sz w:val="22"/>
        </w:rPr>
        <w:t>右鍵點擊</w:t>
      </w:r>
      <w:r w:rsidR="00DB382D" w:rsidRPr="007A1CA1">
        <w:rPr>
          <w:rFonts w:ascii="Calibri" w:hAnsi="Calibri" w:cs="Calibri" w:hint="eastAsia"/>
          <w:kern w:val="0"/>
          <w:sz w:val="22"/>
        </w:rPr>
        <w:t xml:space="preserve"> </w:t>
      </w:r>
      <w:r w:rsidRPr="007A1CA1">
        <w:rPr>
          <w:rFonts w:ascii="Calibri" w:hAnsi="Calibri" w:cs="Calibri"/>
          <w:b/>
          <w:kern w:val="0"/>
          <w:sz w:val="22"/>
        </w:rPr>
        <w:t>“</w:t>
      </w:r>
      <w:r w:rsidRPr="007A1CA1">
        <w:rPr>
          <w:rFonts w:ascii="Calibri" w:hAnsi="Calibri" w:cs="Calibri" w:hint="eastAsia"/>
          <w:b/>
          <w:kern w:val="0"/>
          <w:sz w:val="22"/>
        </w:rPr>
        <w:t>資料庫</w:t>
      </w:r>
      <w:r w:rsidR="007E3809" w:rsidRPr="007A1CA1">
        <w:rPr>
          <w:rFonts w:ascii="Calibri" w:hAnsi="Calibri" w:cs="Calibri"/>
          <w:b/>
          <w:kern w:val="0"/>
          <w:sz w:val="22"/>
        </w:rPr>
        <w:t>”</w:t>
      </w:r>
      <w:r w:rsidR="00626DDC" w:rsidRPr="007A1CA1">
        <w:rPr>
          <w:rFonts w:asciiTheme="minorEastAsia" w:hAnsiTheme="minorEastAsia" w:cs="Calibri" w:hint="eastAsia"/>
          <w:kern w:val="0"/>
          <w:sz w:val="22"/>
        </w:rPr>
        <w:t>，</w:t>
      </w:r>
      <w:r w:rsidR="00DB382D" w:rsidRPr="007A1CA1">
        <w:rPr>
          <w:rFonts w:ascii="Calibri" w:hAnsi="Calibri" w:cs="Calibri"/>
          <w:kern w:val="0"/>
          <w:sz w:val="22"/>
        </w:rPr>
        <w:t xml:space="preserve"> </w:t>
      </w:r>
      <w:r w:rsidR="00DB382D" w:rsidRPr="007A1CA1">
        <w:rPr>
          <w:rFonts w:ascii="Calibri" w:hAnsi="Calibri" w:cs="Calibri" w:hint="eastAsia"/>
          <w:kern w:val="0"/>
          <w:sz w:val="22"/>
        </w:rPr>
        <w:t>並選擇</w:t>
      </w:r>
      <w:r w:rsidR="007E3809" w:rsidRPr="007A1CA1">
        <w:rPr>
          <w:rFonts w:ascii="Calibri" w:hAnsi="Calibri" w:cs="Calibri"/>
          <w:kern w:val="0"/>
          <w:sz w:val="22"/>
        </w:rPr>
        <w:t xml:space="preserve"> </w:t>
      </w:r>
      <w:r w:rsidRPr="007A1CA1">
        <w:rPr>
          <w:rFonts w:ascii="Calibri" w:hAnsi="Calibri" w:cs="Calibri"/>
          <w:b/>
          <w:kern w:val="0"/>
          <w:sz w:val="22"/>
        </w:rPr>
        <w:t>“</w:t>
      </w:r>
      <w:r w:rsidRPr="007A1CA1">
        <w:rPr>
          <w:rFonts w:ascii="Calibri" w:hAnsi="Calibri" w:cs="Calibri" w:hint="eastAsia"/>
          <w:b/>
          <w:kern w:val="0"/>
          <w:sz w:val="22"/>
        </w:rPr>
        <w:t>附加</w:t>
      </w:r>
      <w:r w:rsidR="007E3809" w:rsidRPr="007A1CA1">
        <w:rPr>
          <w:rFonts w:ascii="Calibri" w:hAnsi="Calibri" w:cs="Calibri"/>
          <w:b/>
          <w:kern w:val="0"/>
          <w:sz w:val="22"/>
        </w:rPr>
        <w:t>”</w:t>
      </w:r>
    </w:p>
    <w:p w:rsidR="00DB382D" w:rsidRDefault="00C45A3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36" type="#_x0000_t109" style="position:absolute;margin-left:69.75pt;margin-top:141.3pt;width:153pt;height:14.4pt;z-index:251909120" filled="f" strokecolor="red" strokeweight="1.5pt"/>
        </w:pict>
      </w:r>
      <w:r w:rsidR="00980B98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3581400" cy="3933825"/>
            <wp:effectExtent l="19050" t="0" r="0" b="0"/>
            <wp:docPr id="230" name="图片 229" descr="擷取_2019_05_24_18_11_48_9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8_11_48_964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91A" w:rsidRDefault="006F491A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6F491A" w:rsidRDefault="006F491A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6F491A" w:rsidRDefault="006F491A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6F491A" w:rsidRDefault="006F491A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B382D" w:rsidRPr="007A1CA1" w:rsidRDefault="00DB382D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7A1CA1">
        <w:rPr>
          <w:rFonts w:ascii="Calibri" w:hAnsi="Calibri" w:cs="Calibri"/>
          <w:kern w:val="0"/>
          <w:sz w:val="22"/>
        </w:rPr>
        <w:lastRenderedPageBreak/>
        <w:t xml:space="preserve">6.21 </w:t>
      </w:r>
      <w:r w:rsidRPr="007A1CA1">
        <w:rPr>
          <w:rFonts w:ascii="Calibri" w:hAnsi="Calibri" w:cs="Calibri" w:hint="eastAsia"/>
          <w:kern w:val="0"/>
          <w:sz w:val="22"/>
        </w:rPr>
        <w:t>點擊</w:t>
      </w:r>
      <w:r w:rsidRPr="007A1CA1">
        <w:rPr>
          <w:rFonts w:ascii="Calibri" w:hAnsi="Calibri" w:cs="Calibri"/>
          <w:kern w:val="0"/>
          <w:sz w:val="22"/>
        </w:rPr>
        <w:t xml:space="preserve"> </w:t>
      </w:r>
      <w:r w:rsidR="006E7B42" w:rsidRPr="007A1CA1">
        <w:rPr>
          <w:rFonts w:ascii="Calibri" w:hAnsi="Calibri" w:cs="Calibri"/>
          <w:b/>
          <w:kern w:val="0"/>
          <w:sz w:val="22"/>
        </w:rPr>
        <w:t>“</w:t>
      </w:r>
      <w:r w:rsidR="006E7B42" w:rsidRPr="007A1CA1">
        <w:rPr>
          <w:rFonts w:ascii="Calibri" w:hAnsi="Calibri" w:cs="Calibri" w:hint="eastAsia"/>
          <w:b/>
          <w:kern w:val="0"/>
          <w:sz w:val="22"/>
        </w:rPr>
        <w:t>加入</w:t>
      </w:r>
      <w:r w:rsidRPr="007A1CA1">
        <w:rPr>
          <w:rFonts w:ascii="Calibri" w:hAnsi="Calibri" w:cs="Calibri"/>
          <w:b/>
          <w:kern w:val="0"/>
          <w:sz w:val="22"/>
        </w:rPr>
        <w:t>”</w:t>
      </w:r>
    </w:p>
    <w:p w:rsidR="00DB382D" w:rsidRDefault="00C45A3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37" type="#_x0000_t109" style="position:absolute;margin-left:215.25pt;margin-top:145.2pt;width:52.5pt;height:11.25pt;z-index:251910144" filled="f" strokecolor="red" strokeweight="1.5pt"/>
        </w:pict>
      </w:r>
      <w:r w:rsidR="006F491A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4218126" cy="3824041"/>
            <wp:effectExtent l="19050" t="0" r="0" b="0"/>
            <wp:docPr id="231" name="图片 230" descr="擷取_2019_05_24_18_13_38_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8_13_38_62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7202" cy="382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82D" w:rsidRPr="007A1CA1" w:rsidRDefault="00DB382D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7A1CA1">
        <w:rPr>
          <w:rFonts w:ascii="Calibri" w:hAnsi="Calibri" w:cs="Calibri"/>
          <w:kern w:val="0"/>
          <w:sz w:val="22"/>
        </w:rPr>
        <w:t xml:space="preserve">6.22 </w:t>
      </w:r>
      <w:r w:rsidRPr="007A1CA1">
        <w:rPr>
          <w:rFonts w:ascii="Calibri" w:hAnsi="Calibri" w:cs="Calibri" w:hint="eastAsia"/>
          <w:kern w:val="0"/>
          <w:sz w:val="22"/>
        </w:rPr>
        <w:t>從</w:t>
      </w:r>
      <w:r w:rsidRPr="007A1CA1">
        <w:rPr>
          <w:rFonts w:ascii="Calibri" w:hAnsi="Calibri" w:cs="Calibri"/>
          <w:kern w:val="0"/>
          <w:sz w:val="22"/>
        </w:rPr>
        <w:t xml:space="preserve"> C:\DIKO\Database</w:t>
      </w:r>
      <w:r w:rsidRPr="007A1CA1">
        <w:rPr>
          <w:rFonts w:ascii="Calibri" w:hAnsi="Calibri" w:cs="Calibri" w:hint="eastAsia"/>
          <w:kern w:val="0"/>
          <w:sz w:val="22"/>
        </w:rPr>
        <w:t>路徑中選擇</w:t>
      </w:r>
      <w:r w:rsidRPr="007A1CA1">
        <w:rPr>
          <w:rFonts w:ascii="Calibri" w:hAnsi="Calibri" w:cs="Calibri"/>
          <w:kern w:val="0"/>
          <w:sz w:val="22"/>
        </w:rPr>
        <w:t xml:space="preserve"> </w:t>
      </w:r>
      <w:r w:rsidRPr="007A1CA1">
        <w:rPr>
          <w:rFonts w:ascii="Calibri" w:hAnsi="Calibri" w:cs="Calibri"/>
          <w:b/>
          <w:kern w:val="0"/>
          <w:sz w:val="22"/>
        </w:rPr>
        <w:t>“diko.mdf”</w:t>
      </w:r>
      <w:r w:rsidRPr="007A1CA1">
        <w:rPr>
          <w:rFonts w:ascii="Calibri" w:hAnsi="Calibri" w:cs="Calibri"/>
          <w:kern w:val="0"/>
          <w:sz w:val="22"/>
        </w:rPr>
        <w:t xml:space="preserve"> </w:t>
      </w:r>
      <w:r w:rsidRPr="007A1CA1">
        <w:rPr>
          <w:rFonts w:ascii="Calibri" w:hAnsi="Calibri" w:cs="Calibri" w:hint="eastAsia"/>
          <w:kern w:val="0"/>
          <w:sz w:val="22"/>
        </w:rPr>
        <w:t>並點擊</w:t>
      </w:r>
      <w:r w:rsidRPr="007A1CA1">
        <w:rPr>
          <w:rFonts w:ascii="Calibri" w:hAnsi="Calibri" w:cs="Calibri"/>
          <w:kern w:val="0"/>
          <w:sz w:val="22"/>
        </w:rPr>
        <w:t xml:space="preserve"> </w:t>
      </w:r>
      <w:r w:rsidRPr="007A1CA1">
        <w:rPr>
          <w:rFonts w:ascii="Calibri" w:hAnsi="Calibri" w:cs="Calibri" w:hint="eastAsia"/>
          <w:b/>
          <w:kern w:val="0"/>
          <w:sz w:val="22"/>
        </w:rPr>
        <w:t>[</w:t>
      </w:r>
      <w:r w:rsidR="00FF4A0F">
        <w:rPr>
          <w:rFonts w:ascii="Calibri" w:hAnsi="Calibri" w:cs="Calibri" w:hint="eastAsia"/>
          <w:b/>
          <w:kern w:val="0"/>
          <w:sz w:val="22"/>
        </w:rPr>
        <w:t>確定</w:t>
      </w:r>
      <w:r w:rsidRPr="007A1CA1">
        <w:rPr>
          <w:rFonts w:ascii="Calibri" w:hAnsi="Calibri" w:cs="Calibri" w:hint="eastAsia"/>
          <w:b/>
          <w:kern w:val="0"/>
          <w:sz w:val="22"/>
        </w:rPr>
        <w:t>]</w:t>
      </w:r>
    </w:p>
    <w:p w:rsidR="00DB382D" w:rsidRDefault="00C45A3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C45A39">
        <w:rPr>
          <w:noProof/>
        </w:rPr>
        <w:pict>
          <v:shape id="_x0000_s1241" type="#_x0000_t109" style="position:absolute;margin-left:142.5pt;margin-top:318.45pt;width:40.5pt;height:11.25pt;z-index:251914240" filled="f" strokecolor="red" strokeweight="1.5pt"/>
        </w:pict>
      </w:r>
      <w:r w:rsidRPr="00C45A39">
        <w:rPr>
          <w:noProof/>
        </w:rPr>
        <w:pict>
          <v:shape id="_x0000_s1238" type="#_x0000_t109" style="position:absolute;margin-left:51.75pt;margin-top:92.7pt;width:52.5pt;height:11.25pt;z-index:251911168" filled="f" strokecolor="red" strokeweight="1.5pt"/>
        </w:pict>
      </w:r>
      <w:r w:rsidR="007A1CA1">
        <w:rPr>
          <w:noProof/>
        </w:rPr>
        <w:drawing>
          <wp:inline distT="0" distB="0" distL="0" distR="0">
            <wp:extent cx="3028950" cy="4274107"/>
            <wp:effectExtent l="19050" t="0" r="0" b="0"/>
            <wp:docPr id="232" name="图片 231" descr="擷取_2019_05_24_18_16_00_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8_16_00_319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427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82D" w:rsidRPr="004A06D4" w:rsidRDefault="00DB382D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4A06D4">
        <w:rPr>
          <w:rFonts w:ascii="Calibri" w:hAnsi="Calibri" w:cs="Calibri"/>
          <w:kern w:val="0"/>
          <w:sz w:val="22"/>
        </w:rPr>
        <w:lastRenderedPageBreak/>
        <w:t xml:space="preserve">6.23 </w:t>
      </w:r>
      <w:r w:rsidRPr="004A06D4">
        <w:rPr>
          <w:rFonts w:ascii="Calibri" w:hAnsi="Calibri" w:cs="Calibri" w:hint="eastAsia"/>
          <w:kern w:val="0"/>
          <w:sz w:val="22"/>
        </w:rPr>
        <w:t>點擊</w:t>
      </w:r>
      <w:r w:rsidRPr="004A06D4">
        <w:rPr>
          <w:rFonts w:ascii="Calibri" w:hAnsi="Calibri" w:cs="Calibri"/>
          <w:kern w:val="0"/>
          <w:sz w:val="22"/>
        </w:rPr>
        <w:t xml:space="preserve"> </w:t>
      </w:r>
      <w:r w:rsidRPr="004A06D4">
        <w:rPr>
          <w:rFonts w:ascii="Calibri" w:hAnsi="Calibri" w:cs="Calibri" w:hint="eastAsia"/>
          <w:b/>
          <w:kern w:val="0"/>
          <w:sz w:val="22"/>
        </w:rPr>
        <w:t>[</w:t>
      </w:r>
      <w:r w:rsidR="00FF4A0F" w:rsidRPr="004A06D4">
        <w:rPr>
          <w:rFonts w:ascii="Calibri" w:hAnsi="Calibri" w:cs="Calibri" w:hint="eastAsia"/>
          <w:b/>
          <w:kern w:val="0"/>
          <w:sz w:val="22"/>
        </w:rPr>
        <w:t>確定</w:t>
      </w:r>
      <w:r w:rsidRPr="004A06D4">
        <w:rPr>
          <w:rFonts w:ascii="Calibri" w:hAnsi="Calibri" w:cs="Calibri" w:hint="eastAsia"/>
          <w:b/>
          <w:kern w:val="0"/>
          <w:sz w:val="22"/>
        </w:rPr>
        <w:t>]</w:t>
      </w:r>
    </w:p>
    <w:p w:rsidR="00DB382D" w:rsidRDefault="00C45A3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39" type="#_x0000_t109" style="position:absolute;margin-left:246pt;margin-top:283.2pt;width:36.75pt;height:9pt;z-index:251912192" filled="f" strokecolor="red" strokeweight="1.5pt"/>
        </w:pict>
      </w:r>
      <w:r w:rsidR="00FF4A0F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4209881" cy="3770950"/>
            <wp:effectExtent l="19050" t="0" r="169" b="0"/>
            <wp:docPr id="233" name="图片 232" descr="擷取_2019_05_24_18_19_10_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8_19_10_68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7738" cy="37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82D" w:rsidRPr="004A06D4" w:rsidRDefault="00DB382D" w:rsidP="009E5316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4A06D4">
        <w:rPr>
          <w:rFonts w:ascii="Calibri" w:hAnsi="Calibri" w:cs="Calibri"/>
          <w:kern w:val="0"/>
          <w:sz w:val="22"/>
        </w:rPr>
        <w:t xml:space="preserve">6.24 </w:t>
      </w:r>
      <w:r w:rsidRPr="004A06D4">
        <w:rPr>
          <w:rFonts w:ascii="Calibri" w:hAnsi="Calibri" w:cs="Calibri" w:hint="eastAsia"/>
          <w:kern w:val="0"/>
          <w:sz w:val="22"/>
        </w:rPr>
        <w:t>將新增一個</w:t>
      </w:r>
      <w:r w:rsidRPr="004A06D4">
        <w:rPr>
          <w:rFonts w:ascii="Calibri" w:hAnsi="Calibri" w:cs="Calibri" w:hint="eastAsia"/>
          <w:kern w:val="0"/>
          <w:sz w:val="22"/>
        </w:rPr>
        <w:t xml:space="preserve"> </w:t>
      </w:r>
      <w:r w:rsidRPr="004A06D4">
        <w:rPr>
          <w:rFonts w:ascii="Calibri" w:hAnsi="Calibri" w:cs="Calibri"/>
          <w:b/>
          <w:kern w:val="0"/>
          <w:sz w:val="22"/>
        </w:rPr>
        <w:t>“</w:t>
      </w:r>
      <w:proofErr w:type="spellStart"/>
      <w:r w:rsidRPr="004A06D4">
        <w:rPr>
          <w:rFonts w:ascii="Calibri" w:hAnsi="Calibri" w:cs="Calibri"/>
          <w:b/>
          <w:kern w:val="0"/>
          <w:sz w:val="22"/>
        </w:rPr>
        <w:t>diko</w:t>
      </w:r>
      <w:proofErr w:type="spellEnd"/>
      <w:r w:rsidRPr="004A06D4">
        <w:rPr>
          <w:rFonts w:ascii="Calibri" w:hAnsi="Calibri" w:cs="Calibri"/>
          <w:b/>
          <w:kern w:val="0"/>
          <w:sz w:val="22"/>
        </w:rPr>
        <w:t>”</w:t>
      </w:r>
      <w:r w:rsidRPr="004A06D4">
        <w:rPr>
          <w:rFonts w:ascii="Calibri" w:hAnsi="Calibri" w:cs="Calibri" w:hint="eastAsia"/>
          <w:kern w:val="0"/>
          <w:sz w:val="22"/>
        </w:rPr>
        <w:t>的資料庫</w:t>
      </w:r>
      <w:r w:rsidR="00626DDC" w:rsidRPr="004A06D4">
        <w:rPr>
          <w:rFonts w:asciiTheme="minorEastAsia" w:hAnsiTheme="minorEastAsia" w:cs="Calibri" w:hint="eastAsia"/>
          <w:kern w:val="0"/>
          <w:sz w:val="22"/>
        </w:rPr>
        <w:t>。</w:t>
      </w:r>
    </w:p>
    <w:p w:rsidR="00B85458" w:rsidRDefault="00C45A39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  <w:r>
        <w:rPr>
          <w:rFonts w:asciiTheme="minorEastAsia" w:hAnsiTheme="minorEastAsia" w:cs="Calibri"/>
          <w:noProof/>
          <w:kern w:val="0"/>
          <w:szCs w:val="24"/>
        </w:rPr>
        <w:pict>
          <v:shape id="_x0000_s1240" type="#_x0000_t109" style="position:absolute;margin-left:47.25pt;margin-top:112.95pt;width:42.75pt;height:10.5pt;z-index:251913216" filled="f" strokecolor="red" strokeweight="1.5pt"/>
        </w:pict>
      </w:r>
      <w:r w:rsidR="00FF4A0F">
        <w:rPr>
          <w:rFonts w:asciiTheme="minorEastAsia" w:hAnsiTheme="minorEastAsia" w:cs="Calibri"/>
          <w:noProof/>
          <w:kern w:val="0"/>
          <w:szCs w:val="24"/>
        </w:rPr>
        <w:drawing>
          <wp:inline distT="0" distB="0" distL="0" distR="0">
            <wp:extent cx="3429000" cy="4257675"/>
            <wp:effectExtent l="19050" t="0" r="0" b="0"/>
            <wp:docPr id="234" name="图片 233" descr="擷取_2019_05_24_18_20_11_9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8_20_11_984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711" cy="425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DDC" w:rsidRDefault="00626DDC" w:rsidP="00626DDC">
      <w:pPr>
        <w:pStyle w:val="1"/>
        <w:rPr>
          <w:color w:val="002060"/>
          <w:kern w:val="0"/>
          <w:sz w:val="40"/>
          <w:szCs w:val="40"/>
        </w:rPr>
      </w:pPr>
      <w:bookmarkStart w:id="7" w:name="_Toc10105120"/>
      <w:r w:rsidRPr="00626DDC">
        <w:rPr>
          <w:rFonts w:hint="eastAsia"/>
          <w:color w:val="002060"/>
          <w:kern w:val="0"/>
          <w:sz w:val="40"/>
          <w:szCs w:val="40"/>
        </w:rPr>
        <w:lastRenderedPageBreak/>
        <w:t xml:space="preserve">7  </w:t>
      </w:r>
      <w:r w:rsidRPr="00626DDC">
        <w:rPr>
          <w:rFonts w:hint="eastAsia"/>
          <w:color w:val="002060"/>
          <w:kern w:val="0"/>
          <w:sz w:val="40"/>
          <w:szCs w:val="40"/>
        </w:rPr>
        <w:t>為</w:t>
      </w:r>
      <w:r w:rsidRPr="00626DDC">
        <w:rPr>
          <w:rFonts w:hint="eastAsia"/>
          <w:color w:val="002060"/>
          <w:kern w:val="0"/>
          <w:sz w:val="40"/>
          <w:szCs w:val="40"/>
        </w:rPr>
        <w:t>DIKO</w:t>
      </w:r>
      <w:r w:rsidRPr="00626DDC">
        <w:rPr>
          <w:rFonts w:hint="eastAsia"/>
          <w:color w:val="002060"/>
          <w:kern w:val="0"/>
          <w:sz w:val="40"/>
          <w:szCs w:val="40"/>
        </w:rPr>
        <w:t>產生軟體的認證</w:t>
      </w:r>
      <w:bookmarkEnd w:id="7"/>
    </w:p>
    <w:p w:rsidR="00626DDC" w:rsidRPr="004A06D4" w:rsidRDefault="00626DDC" w:rsidP="00626DDC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4A06D4">
        <w:rPr>
          <w:rFonts w:ascii="Calibri" w:hAnsi="Calibri" w:cs="Calibri"/>
          <w:kern w:val="0"/>
          <w:sz w:val="22"/>
        </w:rPr>
        <w:t xml:space="preserve">7.1 </w:t>
      </w:r>
      <w:r w:rsidRPr="004A06D4">
        <w:rPr>
          <w:rFonts w:ascii="Calibri" w:hAnsi="Calibri" w:cs="Calibri" w:hint="eastAsia"/>
          <w:kern w:val="0"/>
          <w:sz w:val="22"/>
        </w:rPr>
        <w:t>在</w:t>
      </w:r>
      <w:r w:rsidRPr="004A06D4">
        <w:rPr>
          <w:rFonts w:ascii="Calibri" w:hAnsi="Calibri" w:cs="Calibri"/>
          <w:kern w:val="0"/>
          <w:sz w:val="22"/>
        </w:rPr>
        <w:t xml:space="preserve"> </w:t>
      </w:r>
      <w:r w:rsidRPr="004A06D4">
        <w:rPr>
          <w:rFonts w:ascii="Calibri" w:hAnsi="Calibri" w:cs="Calibri"/>
          <w:b/>
          <w:kern w:val="0"/>
          <w:sz w:val="22"/>
        </w:rPr>
        <w:t>C:\DIKO\GenHWBlueprint</w:t>
      </w:r>
      <w:r w:rsidRPr="004A06D4">
        <w:rPr>
          <w:rFonts w:ascii="Calibri" w:hAnsi="Calibri" w:cs="Calibri" w:hint="eastAsia"/>
          <w:kern w:val="0"/>
          <w:sz w:val="22"/>
        </w:rPr>
        <w:t>的資料夾中雙擊</w:t>
      </w:r>
      <w:r w:rsidRPr="004A06D4">
        <w:rPr>
          <w:rFonts w:ascii="Calibri" w:hAnsi="Calibri" w:cs="Calibri"/>
          <w:kern w:val="0"/>
          <w:sz w:val="22"/>
        </w:rPr>
        <w:t xml:space="preserve"> “</w:t>
      </w:r>
      <w:r w:rsidRPr="004A06D4">
        <w:rPr>
          <w:rFonts w:ascii="Calibri-Bold" w:hAnsi="Calibri-Bold" w:cs="Calibri-Bold"/>
          <w:b/>
          <w:bCs/>
          <w:kern w:val="0"/>
          <w:sz w:val="22"/>
        </w:rPr>
        <w:t>GenHWBlueprint.exe</w:t>
      </w:r>
      <w:r w:rsidRPr="004A06D4">
        <w:rPr>
          <w:rFonts w:ascii="Calibri" w:hAnsi="Calibri" w:cs="Calibri"/>
          <w:kern w:val="0"/>
          <w:sz w:val="22"/>
        </w:rPr>
        <w:t>”</w:t>
      </w:r>
      <w:r w:rsidRPr="004A06D4">
        <w:rPr>
          <w:rFonts w:asciiTheme="minorEastAsia" w:hAnsiTheme="minorEastAsia" w:cs="Calibri" w:hint="eastAsia"/>
          <w:kern w:val="0"/>
          <w:sz w:val="22"/>
        </w:rPr>
        <w:t>，</w:t>
      </w:r>
      <w:r w:rsidRPr="004A06D4">
        <w:rPr>
          <w:rFonts w:ascii="Calibri" w:hAnsi="Calibri" w:cs="Calibri"/>
          <w:kern w:val="0"/>
          <w:sz w:val="22"/>
        </w:rPr>
        <w:t xml:space="preserve"> </w:t>
      </w:r>
      <w:r w:rsidRPr="004A06D4">
        <w:rPr>
          <w:rFonts w:ascii="Calibri" w:hAnsi="Calibri" w:cs="Calibri" w:hint="eastAsia"/>
          <w:kern w:val="0"/>
          <w:sz w:val="22"/>
        </w:rPr>
        <w:t>接著輸入相關資訊並點擊</w:t>
      </w:r>
      <w:r w:rsidRPr="004A06D4">
        <w:rPr>
          <w:rFonts w:ascii="Calibri" w:hAnsi="Calibri" w:cs="Calibri"/>
          <w:kern w:val="0"/>
          <w:sz w:val="22"/>
        </w:rPr>
        <w:t xml:space="preserve"> </w:t>
      </w:r>
      <w:r w:rsidRPr="004A06D4">
        <w:rPr>
          <w:rFonts w:ascii="Calibri" w:hAnsi="Calibri" w:cs="Calibri"/>
          <w:b/>
          <w:kern w:val="0"/>
          <w:sz w:val="22"/>
        </w:rPr>
        <w:t>“Generate C2V File”</w:t>
      </w:r>
    </w:p>
    <w:p w:rsidR="00626DDC" w:rsidRPr="004A06D4" w:rsidRDefault="00CE4F67" w:rsidP="00626DDC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4A06D4">
        <w:rPr>
          <w:rFonts w:ascii="Calibri" w:hAnsi="Calibri" w:cs="Calibri"/>
          <w:b/>
          <w:noProof/>
          <w:kern w:val="0"/>
          <w:sz w:val="22"/>
        </w:rPr>
        <w:drawing>
          <wp:inline distT="0" distB="0" distL="0" distR="0">
            <wp:extent cx="4124325" cy="2828925"/>
            <wp:effectExtent l="19050" t="0" r="9525" b="0"/>
            <wp:docPr id="1" name="图片 0" descr="擷取_2019_05_27_10_05_15_8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0_05_15_891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DDC" w:rsidRPr="004A06D4" w:rsidRDefault="00626DDC" w:rsidP="00626DDC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 w:val="22"/>
        </w:rPr>
      </w:pPr>
      <w:r w:rsidRPr="004A06D4">
        <w:rPr>
          <w:rFonts w:ascii="Calibri" w:hAnsi="Calibri" w:cs="Calibri"/>
          <w:kern w:val="0"/>
          <w:sz w:val="22"/>
        </w:rPr>
        <w:t xml:space="preserve">7.2 </w:t>
      </w:r>
      <w:r w:rsidRPr="004A06D4">
        <w:rPr>
          <w:rFonts w:ascii="Calibri" w:hAnsi="Calibri" w:cs="Calibri" w:hint="eastAsia"/>
          <w:kern w:val="0"/>
          <w:sz w:val="22"/>
        </w:rPr>
        <w:t>選擇一個產生</w:t>
      </w:r>
      <w:r w:rsidRPr="004A06D4">
        <w:rPr>
          <w:rFonts w:ascii="Calibri" w:hAnsi="Calibri" w:cs="Calibri" w:hint="eastAsia"/>
          <w:b/>
          <w:kern w:val="0"/>
          <w:sz w:val="22"/>
        </w:rPr>
        <w:t>C2V File</w:t>
      </w:r>
      <w:r w:rsidRPr="004A06D4">
        <w:rPr>
          <w:rFonts w:ascii="Calibri" w:hAnsi="Calibri" w:cs="Calibri" w:hint="eastAsia"/>
          <w:kern w:val="0"/>
          <w:sz w:val="22"/>
        </w:rPr>
        <w:t>的目的地路徑</w:t>
      </w:r>
      <w:r w:rsidRPr="004A06D4">
        <w:rPr>
          <w:rFonts w:asciiTheme="minorEastAsia" w:hAnsiTheme="minorEastAsia" w:cs="Calibri" w:hint="eastAsia"/>
          <w:kern w:val="0"/>
          <w:sz w:val="22"/>
        </w:rPr>
        <w:t>，</w:t>
      </w:r>
      <w:r w:rsidRPr="004A06D4">
        <w:rPr>
          <w:rFonts w:ascii="Calibri" w:hAnsi="Calibri" w:cs="Calibri" w:hint="eastAsia"/>
          <w:kern w:val="0"/>
          <w:sz w:val="22"/>
        </w:rPr>
        <w:t>並點擊</w:t>
      </w:r>
      <w:r w:rsidRPr="004A06D4">
        <w:rPr>
          <w:rFonts w:ascii="Calibri" w:hAnsi="Calibri" w:cs="Calibri"/>
          <w:b/>
          <w:kern w:val="0"/>
          <w:sz w:val="22"/>
        </w:rPr>
        <w:t>Save</w:t>
      </w:r>
      <w:r w:rsidRPr="004A06D4">
        <w:rPr>
          <w:rFonts w:asciiTheme="minorEastAsia" w:hAnsiTheme="minorEastAsia" w:cs="Calibri" w:hint="eastAsia"/>
          <w:kern w:val="0"/>
          <w:sz w:val="22"/>
        </w:rPr>
        <w:t>。</w:t>
      </w:r>
    </w:p>
    <w:p w:rsidR="00626DDC" w:rsidRDefault="00CE4F67" w:rsidP="00626DDC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692525"/>
            <wp:effectExtent l="19050" t="0" r="2540" b="0"/>
            <wp:docPr id="3" name="图片 2" descr="擷取_2019_05_27_10_10_23_6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0_10_23_606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3B0" w:rsidRDefault="002953B0" w:rsidP="00626DDC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5C2874" w:rsidRPr="004A06D4" w:rsidRDefault="005C2874" w:rsidP="00626DDC">
      <w:pPr>
        <w:autoSpaceDE w:val="0"/>
        <w:autoSpaceDN w:val="0"/>
        <w:adjustRightInd w:val="0"/>
        <w:rPr>
          <w:rFonts w:ascii="Calibri" w:hAnsi="Calibri" w:cs="Calibri"/>
          <w:color w:val="000000"/>
          <w:kern w:val="0"/>
          <w:sz w:val="22"/>
        </w:rPr>
      </w:pPr>
      <w:r w:rsidRPr="004A06D4">
        <w:rPr>
          <w:rFonts w:ascii="Calibri" w:hAnsi="Calibri" w:cs="Calibri"/>
          <w:color w:val="000000"/>
          <w:kern w:val="0"/>
          <w:sz w:val="22"/>
        </w:rPr>
        <w:lastRenderedPageBreak/>
        <w:t xml:space="preserve">7.3 </w:t>
      </w:r>
      <w:r w:rsidRPr="004A06D4">
        <w:rPr>
          <w:rFonts w:ascii="Calibri" w:hAnsi="Calibri" w:cs="Calibri" w:hint="eastAsia"/>
          <w:color w:val="000000"/>
          <w:kern w:val="0"/>
          <w:sz w:val="22"/>
        </w:rPr>
        <w:t>將產生的文件</w:t>
      </w:r>
      <w:r w:rsidRPr="004A06D4">
        <w:rPr>
          <w:rFonts w:ascii="Calibri" w:hAnsi="Calibri" w:cs="Calibri"/>
          <w:color w:val="000000"/>
          <w:kern w:val="0"/>
          <w:sz w:val="22"/>
        </w:rPr>
        <w:t xml:space="preserve"> </w:t>
      </w:r>
      <w:r w:rsidRPr="004A06D4">
        <w:rPr>
          <w:rFonts w:ascii="Calibri-Bold" w:hAnsi="Calibri-Bold" w:cs="Calibri-Bold"/>
          <w:b/>
          <w:bCs/>
          <w:color w:val="0000FF"/>
          <w:kern w:val="0"/>
          <w:sz w:val="22"/>
        </w:rPr>
        <w:t>“</w:t>
      </w:r>
      <w:proofErr w:type="spellStart"/>
      <w:r w:rsidRPr="004A06D4">
        <w:rPr>
          <w:rFonts w:ascii="Calibri-Bold" w:hAnsi="Calibri-Bold" w:cs="Calibri-Bold"/>
          <w:b/>
          <w:bCs/>
          <w:color w:val="0000FF"/>
          <w:kern w:val="0"/>
          <w:sz w:val="22"/>
        </w:rPr>
        <w:t>DIKOLicence</w:t>
      </w:r>
      <w:proofErr w:type="spellEnd"/>
      <w:r w:rsidRPr="004A06D4">
        <w:rPr>
          <w:rFonts w:ascii="Calibri-Bold" w:hAnsi="Calibri-Bold" w:cs="Calibri-Bold"/>
          <w:b/>
          <w:bCs/>
          <w:color w:val="0000FF"/>
          <w:kern w:val="0"/>
          <w:sz w:val="22"/>
        </w:rPr>
        <w:t xml:space="preserve"> Blueprint.c2v” </w:t>
      </w:r>
      <w:r w:rsidRPr="004A06D4">
        <w:rPr>
          <w:rFonts w:ascii="Calibri" w:hAnsi="Calibri" w:cs="Calibri" w:hint="eastAsia"/>
          <w:color w:val="000000"/>
          <w:kern w:val="0"/>
          <w:sz w:val="22"/>
        </w:rPr>
        <w:t>發送回給供應商</w:t>
      </w:r>
      <w:r w:rsidRPr="004A06D4">
        <w:rPr>
          <w:rFonts w:ascii="Calibri" w:hAnsi="Calibri" w:cs="Calibri"/>
          <w:color w:val="000000"/>
          <w:kern w:val="0"/>
          <w:sz w:val="22"/>
        </w:rPr>
        <w:t>.</w:t>
      </w:r>
    </w:p>
    <w:p w:rsidR="005C2874" w:rsidRPr="004A06D4" w:rsidRDefault="002953B0" w:rsidP="00626DDC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4A06D4">
        <w:rPr>
          <w:rFonts w:ascii="Calibri" w:hAnsi="Calibri" w:cs="Calibri"/>
          <w:b/>
          <w:noProof/>
          <w:kern w:val="0"/>
          <w:sz w:val="22"/>
        </w:rPr>
        <w:drawing>
          <wp:inline distT="0" distB="0" distL="0" distR="0">
            <wp:extent cx="676275" cy="914400"/>
            <wp:effectExtent l="19050" t="0" r="9525" b="0"/>
            <wp:docPr id="6" name="图片 5" descr="擷取_2019_05_27_10_16_35_2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0_16_35_225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874" w:rsidRPr="004A06D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 w:val="22"/>
        </w:rPr>
      </w:pPr>
      <w:r w:rsidRPr="004A06D4">
        <w:rPr>
          <w:rFonts w:ascii="Calibri" w:hAnsi="Calibri" w:cs="Calibri"/>
          <w:color w:val="000000"/>
          <w:kern w:val="0"/>
          <w:sz w:val="22"/>
        </w:rPr>
        <w:t xml:space="preserve">7.4 </w:t>
      </w:r>
      <w:r w:rsidRPr="004A06D4">
        <w:rPr>
          <w:rFonts w:ascii="Calibri" w:hAnsi="Calibri" w:cs="Calibri" w:hint="eastAsia"/>
          <w:color w:val="000000"/>
          <w:kern w:val="0"/>
          <w:sz w:val="22"/>
        </w:rPr>
        <w:t>供應商會將</w:t>
      </w:r>
      <w:r w:rsidRPr="004A06D4">
        <w:rPr>
          <w:rFonts w:ascii="Calibri" w:hAnsi="Calibri" w:cs="Calibri"/>
          <w:color w:val="000000"/>
          <w:kern w:val="0"/>
          <w:sz w:val="22"/>
        </w:rPr>
        <w:t xml:space="preserve"> </w:t>
      </w:r>
      <w:r w:rsidRPr="004A06D4">
        <w:rPr>
          <w:rFonts w:ascii="Calibri-Bold" w:hAnsi="Calibri-Bold" w:cs="Calibri-Bold"/>
          <w:b/>
          <w:bCs/>
          <w:color w:val="0000FF"/>
          <w:kern w:val="0"/>
          <w:sz w:val="22"/>
        </w:rPr>
        <w:t xml:space="preserve">“diko_license.v2c” </w:t>
      </w:r>
      <w:r w:rsidRPr="004A06D4">
        <w:rPr>
          <w:rFonts w:ascii="Calibri" w:hAnsi="Calibri" w:cs="Calibri" w:hint="eastAsia"/>
          <w:color w:val="000000"/>
          <w:kern w:val="0"/>
          <w:sz w:val="22"/>
        </w:rPr>
        <w:t>發送給您</w:t>
      </w:r>
      <w:r w:rsidRPr="004A06D4">
        <w:rPr>
          <w:rFonts w:ascii="Calibri" w:hAnsi="Calibri" w:cs="Calibri"/>
          <w:color w:val="000000"/>
          <w:kern w:val="0"/>
          <w:sz w:val="22"/>
        </w:rPr>
        <w:t xml:space="preserve"> </w:t>
      </w:r>
      <w:r w:rsidR="002953B0" w:rsidRPr="004A06D4">
        <w:rPr>
          <w:rFonts w:asciiTheme="minorEastAsia" w:hAnsiTheme="minorEastAsia" w:cs="Calibri" w:hint="eastAsia"/>
          <w:noProof/>
          <w:color w:val="000000"/>
          <w:kern w:val="0"/>
          <w:sz w:val="22"/>
        </w:rPr>
        <w:drawing>
          <wp:inline distT="0" distB="0" distL="0" distR="0">
            <wp:extent cx="676275" cy="771525"/>
            <wp:effectExtent l="19050" t="0" r="9525" b="0"/>
            <wp:docPr id="7" name="图片 6" descr="擷取_2019_05_27_10_20_22_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0_20_22_313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06D4">
        <w:rPr>
          <w:rFonts w:asciiTheme="minorEastAsia" w:hAnsiTheme="minorEastAsia" w:cs="Calibri" w:hint="eastAsia"/>
          <w:color w:val="000000"/>
          <w:kern w:val="0"/>
          <w:sz w:val="22"/>
        </w:rPr>
        <w:t>，並請將</w:t>
      </w:r>
      <w:r w:rsidRPr="004A06D4">
        <w:rPr>
          <w:rFonts w:ascii="Calibri" w:hAnsi="Calibri" w:cs="Calibri" w:hint="eastAsia"/>
          <w:color w:val="000000"/>
          <w:kern w:val="0"/>
          <w:sz w:val="22"/>
        </w:rPr>
        <w:t xml:space="preserve"> </w:t>
      </w:r>
      <w:r w:rsidRPr="004A06D4">
        <w:rPr>
          <w:rFonts w:ascii="Calibri-Bold" w:hAnsi="Calibri-Bold" w:cs="Calibri-Bold"/>
          <w:b/>
          <w:bCs/>
          <w:color w:val="0000FF"/>
          <w:kern w:val="0"/>
          <w:sz w:val="22"/>
        </w:rPr>
        <w:t xml:space="preserve">“diko_license.v2c” </w:t>
      </w:r>
      <w:r w:rsidRPr="004A06D4">
        <w:rPr>
          <w:rFonts w:ascii="Calibri" w:hAnsi="Calibri" w:cs="Calibri" w:hint="eastAsia"/>
          <w:color w:val="000000"/>
          <w:kern w:val="0"/>
          <w:sz w:val="22"/>
        </w:rPr>
        <w:t>複製至</w:t>
      </w:r>
      <w:r w:rsidRPr="004A06D4">
        <w:rPr>
          <w:rFonts w:ascii="Calibri" w:hAnsi="Calibri" w:cs="Calibri"/>
          <w:color w:val="000000"/>
          <w:kern w:val="0"/>
          <w:sz w:val="22"/>
        </w:rPr>
        <w:t xml:space="preserve"> </w:t>
      </w:r>
      <w:r w:rsidRPr="004A06D4">
        <w:rPr>
          <w:rFonts w:ascii="Calibri" w:hAnsi="Calibri" w:cs="Calibri"/>
          <w:b/>
          <w:color w:val="000000"/>
          <w:kern w:val="0"/>
          <w:sz w:val="22"/>
        </w:rPr>
        <w:t>C:\DIKO\Properties</w:t>
      </w:r>
    </w:p>
    <w:p w:rsidR="005C2874" w:rsidRDefault="00C45A39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  <w:r>
        <w:rPr>
          <w:rFonts w:ascii="Calibri" w:hAnsi="Calibri" w:cs="Calibri"/>
          <w:b/>
          <w:noProof/>
          <w:color w:val="000000"/>
          <w:kern w:val="0"/>
          <w:szCs w:val="24"/>
        </w:rPr>
        <w:pict>
          <v:shape id="_x0000_s1244" type="#_x0000_t109" style="position:absolute;margin-left:88.5pt;margin-top:76.2pt;width:280.5pt;height:11.25pt;z-index:251916288" filled="f" strokecolor="red" strokeweight="1.5pt"/>
        </w:pict>
      </w:r>
      <w:r>
        <w:rPr>
          <w:rFonts w:ascii="Calibri" w:hAnsi="Calibri" w:cs="Calibri"/>
          <w:b/>
          <w:noProof/>
          <w:color w:val="000000"/>
          <w:kern w:val="0"/>
          <w:szCs w:val="24"/>
        </w:rPr>
        <w:pict>
          <v:shape id="_x0000_s1243" type="#_x0000_t109" style="position:absolute;margin-left:55.5pt;margin-top:35.7pt;width:248.25pt;height:12.75pt;z-index:251915264" filled="f" strokecolor="red" strokeweight="1.5pt"/>
        </w:pict>
      </w:r>
      <w:r w:rsidR="002953B0">
        <w:rPr>
          <w:rFonts w:ascii="Calibri" w:hAnsi="Calibri" w:cs="Calibri"/>
          <w:b/>
          <w:noProof/>
          <w:color w:val="000000"/>
          <w:kern w:val="0"/>
          <w:szCs w:val="24"/>
        </w:rPr>
        <w:drawing>
          <wp:inline distT="0" distB="0" distL="0" distR="0">
            <wp:extent cx="5274310" cy="3711575"/>
            <wp:effectExtent l="19050" t="0" r="2540" b="0"/>
            <wp:docPr id="8" name="图片 7" descr="擷取_2019_05_27_10_22_36_4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0_22_36_408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6A559A" w:rsidP="006A559A">
      <w:pPr>
        <w:pStyle w:val="1"/>
        <w:rPr>
          <w:color w:val="002060"/>
          <w:kern w:val="0"/>
          <w:sz w:val="40"/>
          <w:szCs w:val="40"/>
        </w:rPr>
      </w:pPr>
      <w:bookmarkStart w:id="8" w:name="_Toc10105121"/>
      <w:r w:rsidRPr="006A559A">
        <w:rPr>
          <w:rFonts w:hint="eastAsia"/>
          <w:color w:val="002060"/>
          <w:kern w:val="0"/>
          <w:sz w:val="40"/>
          <w:szCs w:val="40"/>
        </w:rPr>
        <w:lastRenderedPageBreak/>
        <w:t xml:space="preserve">8  </w:t>
      </w:r>
      <w:r w:rsidRPr="006A559A">
        <w:rPr>
          <w:rFonts w:hint="eastAsia"/>
          <w:color w:val="002060"/>
          <w:kern w:val="0"/>
          <w:sz w:val="40"/>
          <w:szCs w:val="40"/>
        </w:rPr>
        <w:t>設定</w:t>
      </w:r>
      <w:proofErr w:type="spellStart"/>
      <w:r w:rsidRPr="006A559A">
        <w:rPr>
          <w:rFonts w:hint="eastAsia"/>
          <w:color w:val="002060"/>
          <w:kern w:val="0"/>
          <w:sz w:val="40"/>
          <w:szCs w:val="40"/>
        </w:rPr>
        <w:t>web.config</w:t>
      </w:r>
      <w:bookmarkEnd w:id="8"/>
      <w:proofErr w:type="spellEnd"/>
    </w:p>
    <w:p w:rsidR="006A559A" w:rsidRPr="009A09C0" w:rsidRDefault="00C45A39" w:rsidP="006A559A">
      <w:pPr>
        <w:rPr>
          <w:rFonts w:ascii="Calibri" w:hAnsi="Calibri" w:cs="Calibri"/>
          <w:b/>
          <w:kern w:val="0"/>
          <w:szCs w:val="24"/>
        </w:rPr>
      </w:pPr>
      <w:r w:rsidRPr="00C45A39">
        <w:rPr>
          <w:noProof/>
          <w:sz w:val="22"/>
        </w:rPr>
        <w:pict>
          <v:shape id="_x0000_s1247" type="#_x0000_t109" style="position:absolute;margin-left:192.75pt;margin-top:168.45pt;width:107.25pt;height:12.75pt;z-index:251919360" filled="f" strokecolor="red" strokeweight="1.5pt"/>
        </w:pict>
      </w:r>
      <w:r w:rsidRPr="00C45A39">
        <w:rPr>
          <w:noProof/>
          <w:sz w:val="22"/>
        </w:rPr>
        <w:pict>
          <v:shape id="_x0000_s1246" type="#_x0000_t109" style="position:absolute;margin-left:74.25pt;margin-top:245.7pt;width:57.75pt;height:12.75pt;z-index:251918336" filled="f" strokecolor="red" strokeweight="1.5pt"/>
        </w:pict>
      </w:r>
      <w:r w:rsidRPr="00C45A39">
        <w:rPr>
          <w:noProof/>
          <w:sz w:val="22"/>
        </w:rPr>
        <w:pict>
          <v:shape id="_x0000_s1245" type="#_x0000_t109" style="position:absolute;margin-left:48pt;margin-top:43.95pt;width:214.5pt;height:7.5pt;z-index:251917312" filled="f" strokecolor="red" strokeweight="1.5pt"/>
        </w:pict>
      </w:r>
      <w:r w:rsidR="006A559A" w:rsidRPr="001258C2">
        <w:rPr>
          <w:rFonts w:ascii="Calibri" w:hAnsi="Calibri" w:cs="Calibri"/>
          <w:kern w:val="0"/>
          <w:sz w:val="22"/>
        </w:rPr>
        <w:t xml:space="preserve">8.1 </w:t>
      </w:r>
      <w:r w:rsidR="006A559A" w:rsidRPr="001258C2">
        <w:rPr>
          <w:rFonts w:ascii="Calibri" w:hAnsi="Calibri" w:cs="Calibri" w:hint="eastAsia"/>
          <w:kern w:val="0"/>
          <w:sz w:val="22"/>
        </w:rPr>
        <w:t>前往</w:t>
      </w:r>
      <w:r w:rsidR="006A559A" w:rsidRPr="001258C2">
        <w:rPr>
          <w:rFonts w:ascii="Calibri" w:hAnsi="Calibri" w:cs="Calibri"/>
          <w:kern w:val="0"/>
          <w:sz w:val="22"/>
        </w:rPr>
        <w:t xml:space="preserve"> </w:t>
      </w:r>
      <w:r w:rsidR="006A559A" w:rsidRPr="001258C2">
        <w:rPr>
          <w:rFonts w:ascii="Calibri" w:hAnsi="Calibri" w:cs="Calibri"/>
          <w:b/>
          <w:kern w:val="0"/>
          <w:sz w:val="22"/>
        </w:rPr>
        <w:t>C:\DIKO\Web</w:t>
      </w:r>
      <w:r w:rsidR="006A559A" w:rsidRPr="001258C2">
        <w:rPr>
          <w:rFonts w:ascii="Calibri" w:hAnsi="Calibri" w:cs="Calibri"/>
          <w:kern w:val="0"/>
          <w:sz w:val="22"/>
        </w:rPr>
        <w:t xml:space="preserve">, </w:t>
      </w:r>
      <w:r w:rsidR="006A559A" w:rsidRPr="001258C2">
        <w:rPr>
          <w:rFonts w:ascii="Calibri" w:hAnsi="Calibri" w:cs="Calibri" w:hint="eastAsia"/>
          <w:kern w:val="0"/>
          <w:sz w:val="22"/>
        </w:rPr>
        <w:t>並經由</w:t>
      </w:r>
      <w:r w:rsidR="00B91801" w:rsidRPr="001258C2">
        <w:rPr>
          <w:rFonts w:ascii="Calibri" w:hAnsi="Calibri" w:cs="Calibri" w:hint="eastAsia"/>
          <w:b/>
          <w:kern w:val="0"/>
          <w:sz w:val="22"/>
        </w:rPr>
        <w:t>記事本</w:t>
      </w:r>
      <w:r w:rsidR="006A559A" w:rsidRPr="001258C2">
        <w:rPr>
          <w:rFonts w:ascii="Calibri" w:hAnsi="Calibri" w:cs="Calibri" w:hint="eastAsia"/>
          <w:kern w:val="0"/>
          <w:sz w:val="22"/>
        </w:rPr>
        <w:t>打開</w:t>
      </w:r>
      <w:r w:rsidR="006A559A" w:rsidRPr="001258C2">
        <w:rPr>
          <w:rFonts w:ascii="Calibri" w:hAnsi="Calibri" w:cs="Calibri"/>
          <w:kern w:val="0"/>
          <w:sz w:val="22"/>
        </w:rPr>
        <w:t xml:space="preserve"> </w:t>
      </w:r>
      <w:proofErr w:type="spellStart"/>
      <w:r w:rsidR="006A559A" w:rsidRPr="001258C2">
        <w:rPr>
          <w:rFonts w:ascii="Calibri" w:hAnsi="Calibri" w:cs="Calibri"/>
          <w:b/>
          <w:kern w:val="0"/>
          <w:sz w:val="22"/>
        </w:rPr>
        <w:t>web.config</w:t>
      </w:r>
      <w:proofErr w:type="spellEnd"/>
      <w:r w:rsidR="006A559A">
        <w:br/>
      </w:r>
      <w:r w:rsidR="001258C2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4517134" cy="3155902"/>
            <wp:effectExtent l="19050" t="0" r="0" b="0"/>
            <wp:docPr id="11" name="图片 10" descr="擷取_2019_05_27_11_27_29_8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1_27_29_836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1475" cy="315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9C0" w:rsidRPr="001258C2" w:rsidRDefault="009A09C0" w:rsidP="009A09C0">
      <w:pPr>
        <w:pStyle w:val="HTML"/>
        <w:shd w:val="clear" w:color="auto" w:fill="FFFFFF"/>
        <w:rPr>
          <w:rFonts w:ascii="inherit" w:hAnsi="inherit" w:hint="eastAsia"/>
          <w:color w:val="212121"/>
          <w:sz w:val="22"/>
          <w:szCs w:val="22"/>
        </w:rPr>
      </w:pPr>
      <w:r w:rsidRPr="001258C2">
        <w:rPr>
          <w:rFonts w:ascii="Calibri" w:hAnsi="Calibri" w:cs="Calibri"/>
          <w:sz w:val="22"/>
          <w:szCs w:val="22"/>
        </w:rPr>
        <w:t>8.2</w:t>
      </w:r>
      <w:r w:rsidRPr="001258C2">
        <w:rPr>
          <w:rFonts w:ascii="inherit" w:hAnsi="inherit" w:hint="eastAsia"/>
          <w:color w:val="212121"/>
          <w:sz w:val="22"/>
          <w:szCs w:val="22"/>
        </w:rPr>
        <w:t>確保以下內容在</w:t>
      </w:r>
      <w:proofErr w:type="spellStart"/>
      <w:r w:rsidRPr="001258C2">
        <w:rPr>
          <w:rFonts w:ascii="inherit" w:hAnsi="inherit" w:hint="eastAsia"/>
          <w:b/>
          <w:color w:val="212121"/>
          <w:sz w:val="22"/>
          <w:szCs w:val="22"/>
        </w:rPr>
        <w:t>web.config</w:t>
      </w:r>
      <w:proofErr w:type="spellEnd"/>
      <w:r w:rsidRPr="001258C2">
        <w:rPr>
          <w:rFonts w:ascii="inherit" w:hAnsi="inherit" w:hint="eastAsia"/>
          <w:color w:val="212121"/>
          <w:sz w:val="22"/>
          <w:szCs w:val="22"/>
        </w:rPr>
        <w:t>中指向正確的路徑：</w:t>
      </w:r>
    </w:p>
    <w:p w:rsidR="009A09C0" w:rsidRPr="001258C2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1258C2">
        <w:rPr>
          <w:rFonts w:ascii="Calibri" w:hAnsi="Calibri" w:cs="Calibri"/>
          <w:kern w:val="0"/>
          <w:sz w:val="22"/>
        </w:rPr>
        <w:t>&lt;</w:t>
      </w:r>
      <w:proofErr w:type="spellStart"/>
      <w:proofErr w:type="gramStart"/>
      <w:r w:rsidRPr="001258C2">
        <w:rPr>
          <w:rFonts w:ascii="Calibri" w:hAnsi="Calibri" w:cs="Calibri"/>
          <w:kern w:val="0"/>
          <w:sz w:val="22"/>
        </w:rPr>
        <w:t>appSettings</w:t>
      </w:r>
      <w:proofErr w:type="spellEnd"/>
      <w:proofErr w:type="gramEnd"/>
      <w:r w:rsidRPr="001258C2">
        <w:rPr>
          <w:rFonts w:ascii="Calibri" w:hAnsi="Calibri" w:cs="Calibri"/>
          <w:kern w:val="0"/>
          <w:sz w:val="22"/>
        </w:rPr>
        <w:t>&gt;</w:t>
      </w:r>
    </w:p>
    <w:p w:rsidR="009A09C0" w:rsidRPr="001258C2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1258C2">
        <w:rPr>
          <w:rFonts w:ascii="Calibri" w:hAnsi="Calibri" w:cs="Calibri"/>
          <w:kern w:val="0"/>
          <w:sz w:val="22"/>
        </w:rPr>
        <w:t>&lt;add key="</w:t>
      </w:r>
      <w:proofErr w:type="spellStart"/>
      <w:r w:rsidRPr="001258C2">
        <w:rPr>
          <w:rFonts w:ascii="Calibri" w:hAnsi="Calibri" w:cs="Calibri"/>
          <w:kern w:val="0"/>
          <w:sz w:val="22"/>
        </w:rPr>
        <w:t>LogPath</w:t>
      </w:r>
      <w:proofErr w:type="spellEnd"/>
      <w:r w:rsidRPr="001258C2">
        <w:rPr>
          <w:rFonts w:ascii="Calibri" w:hAnsi="Calibri" w:cs="Calibri"/>
          <w:kern w:val="0"/>
          <w:sz w:val="22"/>
        </w:rPr>
        <w:t>" value=" C:\diko\Logs\" /&gt;</w:t>
      </w:r>
    </w:p>
    <w:p w:rsidR="009A09C0" w:rsidRPr="001258C2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1258C2">
        <w:rPr>
          <w:rFonts w:ascii="Calibri" w:hAnsi="Calibri" w:cs="Calibri"/>
          <w:kern w:val="0"/>
          <w:sz w:val="22"/>
        </w:rPr>
        <w:t>&lt;add key="</w:t>
      </w:r>
      <w:proofErr w:type="spellStart"/>
      <w:r w:rsidRPr="001258C2">
        <w:rPr>
          <w:rFonts w:ascii="Calibri" w:hAnsi="Calibri" w:cs="Calibri"/>
          <w:kern w:val="0"/>
          <w:sz w:val="22"/>
        </w:rPr>
        <w:t>RepositoryPath</w:t>
      </w:r>
      <w:proofErr w:type="spellEnd"/>
      <w:r w:rsidRPr="001258C2">
        <w:rPr>
          <w:rFonts w:ascii="Calibri" w:hAnsi="Calibri" w:cs="Calibri"/>
          <w:kern w:val="0"/>
          <w:sz w:val="22"/>
        </w:rPr>
        <w:t>" value="C:\diko\Repository\" /&gt;</w:t>
      </w:r>
    </w:p>
    <w:p w:rsidR="009A09C0" w:rsidRPr="001258C2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1258C2">
        <w:rPr>
          <w:rFonts w:ascii="Calibri" w:hAnsi="Calibri" w:cs="Calibri"/>
          <w:kern w:val="0"/>
          <w:sz w:val="22"/>
        </w:rPr>
        <w:t>&lt;add key="</w:t>
      </w:r>
      <w:proofErr w:type="spellStart"/>
      <w:r w:rsidRPr="001258C2">
        <w:rPr>
          <w:rFonts w:ascii="Calibri" w:hAnsi="Calibri" w:cs="Calibri"/>
          <w:kern w:val="0"/>
          <w:sz w:val="22"/>
        </w:rPr>
        <w:t>TempPath</w:t>
      </w:r>
      <w:proofErr w:type="spellEnd"/>
      <w:r w:rsidRPr="001258C2">
        <w:rPr>
          <w:rFonts w:ascii="Calibri" w:hAnsi="Calibri" w:cs="Calibri"/>
          <w:kern w:val="0"/>
          <w:sz w:val="22"/>
        </w:rPr>
        <w:t>" value="C:\diko\Temp\" /&gt;</w:t>
      </w:r>
    </w:p>
    <w:p w:rsidR="009A09C0" w:rsidRPr="001258C2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1258C2">
        <w:rPr>
          <w:rFonts w:ascii="Calibri" w:hAnsi="Calibri" w:cs="Calibri"/>
          <w:kern w:val="0"/>
          <w:sz w:val="22"/>
        </w:rPr>
        <w:t>&lt;add key="</w:t>
      </w:r>
      <w:proofErr w:type="spellStart"/>
      <w:r w:rsidRPr="001258C2">
        <w:rPr>
          <w:rFonts w:ascii="Calibri" w:hAnsi="Calibri" w:cs="Calibri"/>
          <w:kern w:val="0"/>
          <w:sz w:val="22"/>
        </w:rPr>
        <w:t>PropertiesDir</w:t>
      </w:r>
      <w:proofErr w:type="spellEnd"/>
      <w:r w:rsidRPr="001258C2">
        <w:rPr>
          <w:rFonts w:ascii="Calibri" w:hAnsi="Calibri" w:cs="Calibri"/>
          <w:kern w:val="0"/>
          <w:sz w:val="22"/>
        </w:rPr>
        <w:t>" value="C:\diko\Properties\" /&gt;</w:t>
      </w:r>
    </w:p>
    <w:p w:rsidR="009A09C0" w:rsidRPr="001258C2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1258C2">
        <w:rPr>
          <w:rFonts w:ascii="Calibri" w:hAnsi="Calibri" w:cs="Calibri"/>
          <w:kern w:val="0"/>
          <w:sz w:val="22"/>
        </w:rPr>
        <w:t>&lt;add key="</w:t>
      </w:r>
      <w:proofErr w:type="spellStart"/>
      <w:r w:rsidRPr="001258C2">
        <w:rPr>
          <w:rFonts w:ascii="Calibri" w:hAnsi="Calibri" w:cs="Calibri"/>
          <w:kern w:val="0"/>
          <w:sz w:val="22"/>
        </w:rPr>
        <w:t>FilterMappings</w:t>
      </w:r>
      <w:proofErr w:type="spellEnd"/>
      <w:r w:rsidRPr="001258C2">
        <w:rPr>
          <w:rFonts w:ascii="Calibri" w:hAnsi="Calibri" w:cs="Calibri"/>
          <w:kern w:val="0"/>
          <w:sz w:val="22"/>
        </w:rPr>
        <w:t>" value="C:\diko\Properties\filter_mappings.properties" /&gt;</w:t>
      </w:r>
    </w:p>
    <w:p w:rsidR="009A09C0" w:rsidRPr="001258C2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1258C2">
        <w:rPr>
          <w:rFonts w:ascii="Calibri" w:hAnsi="Calibri" w:cs="Calibri"/>
          <w:kern w:val="0"/>
          <w:sz w:val="22"/>
        </w:rPr>
        <w:t>&lt;add key="</w:t>
      </w:r>
      <w:proofErr w:type="spellStart"/>
      <w:r w:rsidRPr="001258C2">
        <w:rPr>
          <w:rFonts w:ascii="Calibri" w:hAnsi="Calibri" w:cs="Calibri"/>
          <w:kern w:val="0"/>
          <w:sz w:val="22"/>
        </w:rPr>
        <w:t>MIMEMappings</w:t>
      </w:r>
      <w:proofErr w:type="spellEnd"/>
      <w:r w:rsidRPr="001258C2">
        <w:rPr>
          <w:rFonts w:ascii="Calibri" w:hAnsi="Calibri" w:cs="Calibri"/>
          <w:kern w:val="0"/>
          <w:sz w:val="22"/>
        </w:rPr>
        <w:t>" value=" C:\diko\Properties\mime‐types.xml" /&gt;</w:t>
      </w:r>
    </w:p>
    <w:p w:rsidR="009A09C0" w:rsidRPr="001258C2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1258C2">
        <w:rPr>
          <w:rFonts w:ascii="Calibri" w:hAnsi="Calibri" w:cs="Calibri"/>
          <w:kern w:val="0"/>
          <w:sz w:val="22"/>
        </w:rPr>
        <w:t>&lt;add key="</w:t>
      </w:r>
      <w:proofErr w:type="spellStart"/>
      <w:r w:rsidRPr="001258C2">
        <w:rPr>
          <w:rFonts w:ascii="Calibri" w:hAnsi="Calibri" w:cs="Calibri"/>
          <w:kern w:val="0"/>
          <w:sz w:val="22"/>
        </w:rPr>
        <w:t>IndexPath</w:t>
      </w:r>
      <w:proofErr w:type="spellEnd"/>
      <w:r w:rsidRPr="001258C2">
        <w:rPr>
          <w:rFonts w:ascii="Calibri" w:hAnsi="Calibri" w:cs="Calibri"/>
          <w:kern w:val="0"/>
          <w:sz w:val="22"/>
        </w:rPr>
        <w:t xml:space="preserve">" value="C:\ </w:t>
      </w:r>
      <w:proofErr w:type="spellStart"/>
      <w:r w:rsidRPr="001258C2">
        <w:rPr>
          <w:rFonts w:ascii="Calibri" w:hAnsi="Calibri" w:cs="Calibri"/>
          <w:kern w:val="0"/>
          <w:sz w:val="22"/>
        </w:rPr>
        <w:t>diko</w:t>
      </w:r>
      <w:proofErr w:type="spellEnd"/>
      <w:r w:rsidRPr="001258C2">
        <w:rPr>
          <w:rFonts w:ascii="Calibri" w:hAnsi="Calibri" w:cs="Calibri"/>
          <w:kern w:val="0"/>
          <w:sz w:val="22"/>
        </w:rPr>
        <w:t>\Index\" /&gt;</w:t>
      </w:r>
    </w:p>
    <w:p w:rsidR="009A09C0" w:rsidRPr="001258C2" w:rsidRDefault="009A09C0" w:rsidP="009A09C0">
      <w:pPr>
        <w:rPr>
          <w:rFonts w:ascii="Calibri" w:hAnsi="Calibri" w:cs="Calibri"/>
          <w:kern w:val="0"/>
          <w:sz w:val="22"/>
        </w:rPr>
      </w:pPr>
      <w:r w:rsidRPr="001258C2">
        <w:rPr>
          <w:rFonts w:ascii="Calibri" w:hAnsi="Calibri" w:cs="Calibri"/>
          <w:kern w:val="0"/>
          <w:sz w:val="22"/>
        </w:rPr>
        <w:t>&lt;/</w:t>
      </w:r>
      <w:proofErr w:type="spellStart"/>
      <w:r w:rsidRPr="001258C2">
        <w:rPr>
          <w:rFonts w:ascii="Calibri" w:hAnsi="Calibri" w:cs="Calibri"/>
          <w:kern w:val="0"/>
          <w:sz w:val="22"/>
        </w:rPr>
        <w:t>appSettings</w:t>
      </w:r>
      <w:proofErr w:type="spellEnd"/>
      <w:r w:rsidRPr="001258C2">
        <w:rPr>
          <w:rFonts w:ascii="Calibri" w:hAnsi="Calibri" w:cs="Calibri"/>
          <w:kern w:val="0"/>
          <w:sz w:val="22"/>
        </w:rPr>
        <w:t>&gt;</w:t>
      </w:r>
    </w:p>
    <w:p w:rsidR="009A09C0" w:rsidRPr="001258C2" w:rsidRDefault="009A09C0" w:rsidP="009A09C0">
      <w:pPr>
        <w:rPr>
          <w:rFonts w:ascii="Calibri" w:hAnsi="Calibri" w:cs="Calibri"/>
          <w:kern w:val="0"/>
          <w:sz w:val="22"/>
        </w:rPr>
      </w:pPr>
    </w:p>
    <w:p w:rsidR="009A09C0" w:rsidRPr="001258C2" w:rsidRDefault="009A09C0" w:rsidP="009A09C0">
      <w:pPr>
        <w:pStyle w:val="HTML"/>
        <w:shd w:val="clear" w:color="auto" w:fill="FFFFFF"/>
        <w:rPr>
          <w:rFonts w:ascii="inherit" w:hAnsi="inherit" w:hint="eastAsia"/>
          <w:color w:val="212121"/>
          <w:sz w:val="22"/>
          <w:szCs w:val="22"/>
        </w:rPr>
      </w:pPr>
      <w:r w:rsidRPr="001258C2">
        <w:rPr>
          <w:rFonts w:ascii="Calibri" w:hAnsi="Calibri" w:cs="Calibri"/>
          <w:sz w:val="22"/>
          <w:szCs w:val="22"/>
        </w:rPr>
        <w:t>8.3</w:t>
      </w:r>
      <w:r w:rsidR="004A06D4" w:rsidRPr="001258C2">
        <w:rPr>
          <w:rFonts w:ascii="inherit" w:hAnsi="inherit" w:hint="eastAsia"/>
          <w:color w:val="212121"/>
          <w:sz w:val="22"/>
          <w:szCs w:val="22"/>
        </w:rPr>
        <w:t>同時</w:t>
      </w:r>
      <w:r w:rsidRPr="001258C2">
        <w:rPr>
          <w:rFonts w:ascii="inherit" w:hAnsi="inherit" w:hint="eastAsia"/>
          <w:color w:val="212121"/>
          <w:sz w:val="22"/>
          <w:szCs w:val="22"/>
        </w:rPr>
        <w:t>，將</w:t>
      </w:r>
      <w:proofErr w:type="spellStart"/>
      <w:r w:rsidRPr="001258C2">
        <w:rPr>
          <w:rFonts w:ascii="inherit" w:hAnsi="inherit" w:hint="eastAsia"/>
          <w:b/>
          <w:color w:val="212121"/>
          <w:sz w:val="22"/>
          <w:szCs w:val="22"/>
        </w:rPr>
        <w:t>connectionString</w:t>
      </w:r>
      <w:proofErr w:type="spellEnd"/>
      <w:r w:rsidRPr="001258C2">
        <w:rPr>
          <w:rFonts w:ascii="inherit" w:hAnsi="inherit" w:hint="eastAsia"/>
          <w:color w:val="212121"/>
          <w:sz w:val="22"/>
          <w:szCs w:val="22"/>
        </w:rPr>
        <w:t>中的</w:t>
      </w:r>
      <w:proofErr w:type="spellStart"/>
      <w:r w:rsidRPr="001258C2">
        <w:rPr>
          <w:rFonts w:ascii="inherit" w:hAnsi="inherit" w:hint="eastAsia"/>
          <w:b/>
          <w:color w:val="212121"/>
          <w:sz w:val="22"/>
          <w:szCs w:val="22"/>
        </w:rPr>
        <w:t>DataSource</w:t>
      </w:r>
      <w:proofErr w:type="spellEnd"/>
      <w:r w:rsidRPr="001258C2">
        <w:rPr>
          <w:rFonts w:ascii="inherit" w:hAnsi="inherit" w:hint="eastAsia"/>
          <w:color w:val="212121"/>
          <w:sz w:val="22"/>
          <w:szCs w:val="22"/>
        </w:rPr>
        <w:t>和</w:t>
      </w:r>
      <w:r w:rsidRPr="001258C2">
        <w:rPr>
          <w:rFonts w:ascii="inherit" w:hAnsi="inherit" w:hint="eastAsia"/>
          <w:b/>
          <w:color w:val="212121"/>
          <w:sz w:val="22"/>
          <w:szCs w:val="22"/>
        </w:rPr>
        <w:t>Password</w:t>
      </w:r>
      <w:r w:rsidRPr="001258C2">
        <w:rPr>
          <w:rFonts w:ascii="inherit" w:hAnsi="inherit" w:hint="eastAsia"/>
          <w:color w:val="212121"/>
          <w:sz w:val="22"/>
          <w:szCs w:val="22"/>
        </w:rPr>
        <w:t>值更改為</w:t>
      </w:r>
      <w:r w:rsidRPr="001258C2">
        <w:rPr>
          <w:rFonts w:ascii="inherit" w:hAnsi="inherit" w:hint="eastAsia"/>
          <w:b/>
          <w:color w:val="212121"/>
          <w:sz w:val="22"/>
          <w:szCs w:val="22"/>
        </w:rPr>
        <w:t xml:space="preserve">MSSQL </w:t>
      </w:r>
      <w:proofErr w:type="spellStart"/>
      <w:r w:rsidRPr="001258C2">
        <w:rPr>
          <w:rFonts w:ascii="inherit" w:hAnsi="inherit" w:hint="eastAsia"/>
          <w:b/>
          <w:color w:val="212121"/>
          <w:sz w:val="22"/>
          <w:szCs w:val="22"/>
        </w:rPr>
        <w:t>sa</w:t>
      </w:r>
      <w:proofErr w:type="spellEnd"/>
      <w:r w:rsidRPr="001258C2">
        <w:rPr>
          <w:rFonts w:ascii="inherit" w:hAnsi="inherit" w:hint="eastAsia"/>
          <w:b/>
          <w:color w:val="212121"/>
          <w:sz w:val="22"/>
          <w:szCs w:val="22"/>
        </w:rPr>
        <w:t>密碼</w:t>
      </w:r>
      <w:r w:rsidRPr="001258C2">
        <w:rPr>
          <w:rFonts w:ascii="inherit" w:hAnsi="inherit" w:hint="eastAsia"/>
          <w:color w:val="212121"/>
          <w:sz w:val="22"/>
          <w:szCs w:val="22"/>
        </w:rPr>
        <w:t>：</w:t>
      </w:r>
    </w:p>
    <w:p w:rsidR="009A09C0" w:rsidRPr="001258C2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1258C2">
        <w:rPr>
          <w:rFonts w:ascii="Calibri" w:hAnsi="Calibri" w:cs="Calibri"/>
          <w:kern w:val="0"/>
          <w:sz w:val="22"/>
        </w:rPr>
        <w:t>&lt;</w:t>
      </w:r>
      <w:proofErr w:type="spellStart"/>
      <w:proofErr w:type="gramStart"/>
      <w:r w:rsidRPr="001258C2">
        <w:rPr>
          <w:rFonts w:ascii="Calibri" w:hAnsi="Calibri" w:cs="Calibri"/>
          <w:kern w:val="0"/>
          <w:sz w:val="22"/>
        </w:rPr>
        <w:t>connectionStrings</w:t>
      </w:r>
      <w:proofErr w:type="spellEnd"/>
      <w:proofErr w:type="gramEnd"/>
      <w:r w:rsidRPr="001258C2">
        <w:rPr>
          <w:rFonts w:ascii="Calibri" w:hAnsi="Calibri" w:cs="Calibri"/>
          <w:kern w:val="0"/>
          <w:sz w:val="22"/>
        </w:rPr>
        <w:t>&gt;</w:t>
      </w:r>
    </w:p>
    <w:p w:rsidR="009A09C0" w:rsidRPr="001258C2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1258C2">
        <w:rPr>
          <w:rFonts w:ascii="Calibri" w:hAnsi="Calibri" w:cs="Calibri"/>
          <w:kern w:val="0"/>
          <w:sz w:val="22"/>
        </w:rPr>
        <w:t>&lt;add name="</w:t>
      </w:r>
      <w:proofErr w:type="spellStart"/>
      <w:r w:rsidRPr="001258C2">
        <w:rPr>
          <w:rFonts w:ascii="Calibri" w:hAnsi="Calibri" w:cs="Calibri"/>
          <w:kern w:val="0"/>
          <w:sz w:val="22"/>
        </w:rPr>
        <w:t>udmsmsdb</w:t>
      </w:r>
      <w:proofErr w:type="spellEnd"/>
      <w:r w:rsidRPr="001258C2">
        <w:rPr>
          <w:rFonts w:ascii="Calibri" w:hAnsi="Calibri" w:cs="Calibri"/>
          <w:kern w:val="0"/>
          <w:sz w:val="22"/>
        </w:rPr>
        <w:t xml:space="preserve">" </w:t>
      </w:r>
      <w:proofErr w:type="spellStart"/>
      <w:r w:rsidRPr="001258C2">
        <w:rPr>
          <w:rFonts w:ascii="Calibri" w:hAnsi="Calibri" w:cs="Calibri"/>
          <w:kern w:val="0"/>
          <w:sz w:val="22"/>
        </w:rPr>
        <w:t>connectionString</w:t>
      </w:r>
      <w:proofErr w:type="spellEnd"/>
      <w:r w:rsidRPr="001258C2">
        <w:rPr>
          <w:rFonts w:ascii="Calibri" w:hAnsi="Calibri" w:cs="Calibri"/>
          <w:kern w:val="0"/>
          <w:sz w:val="22"/>
        </w:rPr>
        <w:t>="Data Source=</w:t>
      </w:r>
      <w:r w:rsidRPr="001258C2">
        <w:rPr>
          <w:rFonts w:ascii="Calibri" w:hAnsi="Calibri" w:cs="Calibri"/>
          <w:kern w:val="0"/>
          <w:sz w:val="22"/>
          <w:highlight w:val="yellow"/>
        </w:rPr>
        <w:t>WIN‐DHEDFUCIKSP\</w:t>
      </w:r>
      <w:proofErr w:type="spellStart"/>
      <w:r w:rsidRPr="001258C2">
        <w:rPr>
          <w:rFonts w:ascii="Calibri" w:hAnsi="Calibri" w:cs="Calibri"/>
          <w:kern w:val="0"/>
          <w:sz w:val="22"/>
          <w:highlight w:val="yellow"/>
        </w:rPr>
        <w:t>SQLEXPRESS</w:t>
      </w:r>
      <w:proofErr w:type="gramStart"/>
      <w:r w:rsidRPr="001258C2">
        <w:rPr>
          <w:rFonts w:ascii="Calibri" w:hAnsi="Calibri" w:cs="Calibri"/>
          <w:kern w:val="0"/>
          <w:sz w:val="22"/>
        </w:rPr>
        <w:t>;Initial</w:t>
      </w:r>
      <w:proofErr w:type="spellEnd"/>
      <w:proofErr w:type="gramEnd"/>
    </w:p>
    <w:p w:rsidR="009A09C0" w:rsidRPr="001258C2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1258C2">
        <w:rPr>
          <w:rFonts w:ascii="Calibri" w:hAnsi="Calibri" w:cs="Calibri"/>
          <w:kern w:val="0"/>
          <w:sz w:val="22"/>
        </w:rPr>
        <w:t>Catalog=</w:t>
      </w:r>
      <w:proofErr w:type="spellStart"/>
      <w:r w:rsidRPr="001258C2">
        <w:rPr>
          <w:rFonts w:ascii="Calibri" w:hAnsi="Calibri" w:cs="Calibri"/>
          <w:kern w:val="0"/>
          <w:sz w:val="22"/>
        </w:rPr>
        <w:t>diko</w:t>
      </w:r>
      <w:proofErr w:type="gramStart"/>
      <w:r w:rsidRPr="001258C2">
        <w:rPr>
          <w:rFonts w:ascii="Calibri" w:hAnsi="Calibri" w:cs="Calibri"/>
          <w:kern w:val="0"/>
          <w:sz w:val="22"/>
        </w:rPr>
        <w:t>;Persist</w:t>
      </w:r>
      <w:proofErr w:type="spellEnd"/>
      <w:proofErr w:type="gramEnd"/>
      <w:r w:rsidRPr="001258C2">
        <w:rPr>
          <w:rFonts w:ascii="Calibri" w:hAnsi="Calibri" w:cs="Calibri"/>
          <w:kern w:val="0"/>
          <w:sz w:val="22"/>
        </w:rPr>
        <w:t xml:space="preserve"> Security Info=</w:t>
      </w:r>
      <w:proofErr w:type="spellStart"/>
      <w:r w:rsidRPr="001258C2">
        <w:rPr>
          <w:rFonts w:ascii="Calibri" w:hAnsi="Calibri" w:cs="Calibri"/>
          <w:kern w:val="0"/>
          <w:sz w:val="22"/>
        </w:rPr>
        <w:t>True;User</w:t>
      </w:r>
      <w:proofErr w:type="spellEnd"/>
      <w:r w:rsidRPr="001258C2">
        <w:rPr>
          <w:rFonts w:ascii="Calibri" w:hAnsi="Calibri" w:cs="Calibri"/>
          <w:kern w:val="0"/>
          <w:sz w:val="22"/>
        </w:rPr>
        <w:t xml:space="preserve"> ID=</w:t>
      </w:r>
      <w:proofErr w:type="spellStart"/>
      <w:r w:rsidRPr="001258C2">
        <w:rPr>
          <w:rFonts w:ascii="Calibri" w:hAnsi="Calibri" w:cs="Calibri"/>
          <w:kern w:val="0"/>
          <w:sz w:val="22"/>
        </w:rPr>
        <w:t>sa;Password</w:t>
      </w:r>
      <w:proofErr w:type="spellEnd"/>
      <w:r w:rsidRPr="001258C2">
        <w:rPr>
          <w:rFonts w:ascii="Calibri" w:hAnsi="Calibri" w:cs="Calibri"/>
          <w:kern w:val="0"/>
          <w:sz w:val="22"/>
        </w:rPr>
        <w:t>=</w:t>
      </w:r>
      <w:r w:rsidRPr="001258C2">
        <w:rPr>
          <w:rFonts w:ascii="Calibri" w:hAnsi="Calibri" w:cs="Calibri"/>
          <w:kern w:val="0"/>
          <w:sz w:val="22"/>
          <w:highlight w:val="yellow"/>
        </w:rPr>
        <w:t>p@ssw0rd</w:t>
      </w:r>
      <w:r w:rsidRPr="001258C2">
        <w:rPr>
          <w:rFonts w:ascii="Calibri" w:hAnsi="Calibri" w:cs="Calibri"/>
          <w:kern w:val="0"/>
          <w:sz w:val="22"/>
        </w:rPr>
        <w:t>"</w:t>
      </w:r>
    </w:p>
    <w:p w:rsidR="009A09C0" w:rsidRPr="009A09C0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proofErr w:type="spellStart"/>
      <w:proofErr w:type="gramStart"/>
      <w:r w:rsidRPr="009A09C0">
        <w:rPr>
          <w:rFonts w:ascii="Calibri" w:hAnsi="Calibri" w:cs="Calibri"/>
          <w:kern w:val="0"/>
          <w:szCs w:val="24"/>
        </w:rPr>
        <w:t>providerName</w:t>
      </w:r>
      <w:proofErr w:type="spellEnd"/>
      <w:proofErr w:type="gramEnd"/>
      <w:r w:rsidRPr="009A09C0">
        <w:rPr>
          <w:rFonts w:ascii="Calibri" w:hAnsi="Calibri" w:cs="Calibri"/>
          <w:kern w:val="0"/>
          <w:szCs w:val="24"/>
        </w:rPr>
        <w:t>="</w:t>
      </w:r>
      <w:proofErr w:type="spellStart"/>
      <w:r w:rsidRPr="009A09C0">
        <w:rPr>
          <w:rFonts w:ascii="Calibri" w:hAnsi="Calibri" w:cs="Calibri"/>
          <w:kern w:val="0"/>
          <w:szCs w:val="24"/>
        </w:rPr>
        <w:t>System.Data.SqlClient</w:t>
      </w:r>
      <w:proofErr w:type="spellEnd"/>
      <w:r w:rsidRPr="009A09C0">
        <w:rPr>
          <w:rFonts w:ascii="Calibri" w:hAnsi="Calibri" w:cs="Calibri"/>
          <w:kern w:val="0"/>
          <w:szCs w:val="24"/>
        </w:rPr>
        <w:t>" /&gt;</w:t>
      </w:r>
    </w:p>
    <w:p w:rsidR="009A09C0" w:rsidRDefault="009A09C0" w:rsidP="009A09C0">
      <w:pPr>
        <w:rPr>
          <w:rFonts w:ascii="Calibri" w:hAnsi="Calibri" w:cs="Calibri"/>
          <w:kern w:val="0"/>
          <w:szCs w:val="24"/>
        </w:rPr>
      </w:pPr>
      <w:r w:rsidRPr="009A09C0">
        <w:rPr>
          <w:rFonts w:ascii="Calibri" w:hAnsi="Calibri" w:cs="Calibri"/>
          <w:kern w:val="0"/>
          <w:szCs w:val="24"/>
        </w:rPr>
        <w:t>&lt;/</w:t>
      </w:r>
      <w:proofErr w:type="spellStart"/>
      <w:r w:rsidRPr="009A09C0">
        <w:rPr>
          <w:rFonts w:ascii="Calibri" w:hAnsi="Calibri" w:cs="Calibri"/>
          <w:kern w:val="0"/>
          <w:szCs w:val="24"/>
        </w:rPr>
        <w:t>connectionStrings</w:t>
      </w:r>
      <w:proofErr w:type="spellEnd"/>
      <w:r w:rsidRPr="009A09C0">
        <w:rPr>
          <w:rFonts w:ascii="Calibri" w:hAnsi="Calibri" w:cs="Calibri"/>
          <w:kern w:val="0"/>
          <w:szCs w:val="24"/>
        </w:rPr>
        <w:t>&gt;</w:t>
      </w:r>
    </w:p>
    <w:p w:rsidR="001258C2" w:rsidRDefault="009A09C0" w:rsidP="009A09C0">
      <w:pPr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8.4 </w:t>
      </w:r>
      <w:r>
        <w:rPr>
          <w:rFonts w:ascii="Calibri" w:hAnsi="Calibri" w:cs="Calibri" w:hint="eastAsia"/>
          <w:kern w:val="0"/>
          <w:szCs w:val="24"/>
        </w:rPr>
        <w:t>保存</w:t>
      </w:r>
      <w:proofErr w:type="spellStart"/>
      <w:r w:rsidRPr="009A09C0">
        <w:rPr>
          <w:rFonts w:ascii="Calibri" w:hAnsi="Calibri" w:cs="Calibri"/>
          <w:b/>
          <w:kern w:val="0"/>
          <w:szCs w:val="24"/>
        </w:rPr>
        <w:t>web.config</w:t>
      </w:r>
      <w:proofErr w:type="spellEnd"/>
      <w:r w:rsidRPr="009A09C0">
        <w:rPr>
          <w:rFonts w:ascii="Calibri" w:hAnsi="Calibri" w:cs="Calibri"/>
          <w:b/>
          <w:kern w:val="0"/>
          <w:szCs w:val="24"/>
        </w:rPr>
        <w:t xml:space="preserve"> </w:t>
      </w:r>
    </w:p>
    <w:p w:rsidR="004A2981" w:rsidRPr="004537D9" w:rsidRDefault="004A2981" w:rsidP="009A09C0">
      <w:pPr>
        <w:rPr>
          <w:rFonts w:ascii="Calibri" w:hAnsi="Calibri" w:cs="Calibri"/>
          <w:kern w:val="0"/>
          <w:sz w:val="22"/>
        </w:rPr>
      </w:pPr>
      <w:r w:rsidRPr="004537D9">
        <w:rPr>
          <w:rFonts w:ascii="Calibri" w:hAnsi="Calibri" w:cs="Calibri" w:hint="eastAsia"/>
          <w:kern w:val="0"/>
          <w:sz w:val="22"/>
        </w:rPr>
        <w:lastRenderedPageBreak/>
        <w:t xml:space="preserve">8.5 </w:t>
      </w:r>
      <w:r w:rsidRPr="004537D9">
        <w:rPr>
          <w:rFonts w:ascii="Calibri" w:hAnsi="Calibri" w:cs="Calibri" w:hint="eastAsia"/>
          <w:kern w:val="0"/>
          <w:sz w:val="22"/>
        </w:rPr>
        <w:t>打開</w:t>
      </w:r>
      <w:proofErr w:type="spellStart"/>
      <w:r w:rsidRPr="004537D9">
        <w:rPr>
          <w:rFonts w:ascii="Calibri" w:hAnsi="Calibri" w:cs="Calibri"/>
          <w:b/>
          <w:kern w:val="0"/>
          <w:sz w:val="22"/>
        </w:rPr>
        <w:t>web.config</w:t>
      </w:r>
      <w:proofErr w:type="spellEnd"/>
      <w:r w:rsidRPr="004537D9">
        <w:rPr>
          <w:rFonts w:ascii="Calibri" w:hAnsi="Calibri" w:cs="Calibri" w:hint="eastAsia"/>
          <w:kern w:val="0"/>
          <w:sz w:val="22"/>
        </w:rPr>
        <w:t>的</w:t>
      </w:r>
      <w:r w:rsidR="0021130C" w:rsidRPr="004537D9">
        <w:rPr>
          <w:rFonts w:ascii="Calibri" w:hAnsi="Calibri" w:cs="Calibri" w:hint="eastAsia"/>
          <w:b/>
          <w:kern w:val="0"/>
          <w:sz w:val="22"/>
        </w:rPr>
        <w:t>內容</w:t>
      </w:r>
      <w:r w:rsidRPr="004537D9">
        <w:rPr>
          <w:rFonts w:asciiTheme="minorEastAsia" w:hAnsiTheme="minorEastAsia" w:cs="Calibri" w:hint="eastAsia"/>
          <w:b/>
          <w:kern w:val="0"/>
          <w:sz w:val="22"/>
        </w:rPr>
        <w:t>，</w:t>
      </w:r>
      <w:r w:rsidRPr="004537D9">
        <w:rPr>
          <w:rFonts w:asciiTheme="minorEastAsia" w:hAnsiTheme="minorEastAsia" w:cs="Calibri" w:hint="eastAsia"/>
          <w:kern w:val="0"/>
          <w:sz w:val="22"/>
        </w:rPr>
        <w:t>並點擊</w:t>
      </w:r>
      <w:r w:rsidR="004537D9" w:rsidRPr="004537D9">
        <w:rPr>
          <w:rFonts w:asciiTheme="minorEastAsia" w:hAnsiTheme="minorEastAsia" w:cs="Calibri" w:hint="eastAsia"/>
          <w:b/>
          <w:kern w:val="0"/>
          <w:sz w:val="22"/>
        </w:rPr>
        <w:t>安全性</w:t>
      </w:r>
      <w:r w:rsidRPr="004537D9">
        <w:rPr>
          <w:rFonts w:asciiTheme="minorEastAsia" w:hAnsiTheme="minorEastAsia" w:cs="Calibri" w:hint="eastAsia"/>
          <w:kern w:val="0"/>
          <w:sz w:val="22"/>
        </w:rPr>
        <w:t>選單</w:t>
      </w:r>
    </w:p>
    <w:p w:rsidR="004A2981" w:rsidRDefault="00C45A39" w:rsidP="009A09C0">
      <w:pPr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48" type="#_x0000_t109" style="position:absolute;margin-left:151.5pt;margin-top:266.7pt;width:75.75pt;height:12.75pt;z-index:251920384" filled="f" strokecolor="red" strokeweight="1.5pt"/>
        </w:pict>
      </w:r>
      <w:r w:rsidR="0021130C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684905"/>
            <wp:effectExtent l="19050" t="0" r="2540" b="0"/>
            <wp:docPr id="12" name="图片 11" descr="擷取_2019_05_27_11_29_10_7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1_29_10_737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981" w:rsidRDefault="004A2981" w:rsidP="009A09C0">
      <w:pPr>
        <w:rPr>
          <w:rFonts w:ascii="Calibri" w:hAnsi="Calibri" w:cs="Calibri"/>
          <w:b/>
          <w:kern w:val="0"/>
          <w:szCs w:val="24"/>
        </w:rPr>
      </w:pPr>
    </w:p>
    <w:p w:rsidR="004A2981" w:rsidRDefault="00C45A39" w:rsidP="009A09C0">
      <w:pPr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49" type="#_x0000_t109" style="position:absolute;margin-left:33pt;margin-top:22.95pt;width:30pt;height:12.75pt;z-index:251921408" filled="f" strokecolor="red" strokeweight="1.5pt"/>
        </w:pict>
      </w:r>
      <w:r w:rsidR="004537D9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3009211" cy="4047111"/>
            <wp:effectExtent l="19050" t="0" r="689" b="0"/>
            <wp:docPr id="13" name="图片 12" descr="擷取_2019_05_27_11_34_21_4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1_34_21_474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9826" cy="404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981" w:rsidRDefault="004A2981" w:rsidP="009A09C0">
      <w:pPr>
        <w:rPr>
          <w:rFonts w:ascii="Calibri" w:hAnsi="Calibri" w:cs="Calibri"/>
          <w:b/>
          <w:kern w:val="0"/>
          <w:szCs w:val="24"/>
        </w:rPr>
      </w:pPr>
    </w:p>
    <w:p w:rsidR="004A2981" w:rsidRPr="004537D9" w:rsidRDefault="00BA30FC" w:rsidP="009A09C0">
      <w:pPr>
        <w:rPr>
          <w:rFonts w:ascii="Calibri" w:hAnsi="Calibri" w:cs="Calibri"/>
          <w:b/>
          <w:kern w:val="0"/>
          <w:sz w:val="22"/>
        </w:rPr>
      </w:pPr>
      <w:r w:rsidRPr="004537D9">
        <w:rPr>
          <w:rFonts w:ascii="Calibri" w:hAnsi="Calibri" w:cs="Calibri" w:hint="eastAsia"/>
          <w:kern w:val="0"/>
          <w:sz w:val="22"/>
        </w:rPr>
        <w:lastRenderedPageBreak/>
        <w:t xml:space="preserve">8.6 </w:t>
      </w:r>
      <w:r w:rsidR="00D82D88" w:rsidRPr="004537D9">
        <w:rPr>
          <w:rFonts w:ascii="Calibri" w:hAnsi="Calibri" w:cs="Calibri" w:hint="eastAsia"/>
          <w:kern w:val="0"/>
          <w:sz w:val="22"/>
        </w:rPr>
        <w:t>點擊</w:t>
      </w:r>
      <w:r w:rsidR="004537D9">
        <w:rPr>
          <w:rFonts w:ascii="Calibri" w:hAnsi="Calibri" w:cs="Calibri" w:hint="eastAsia"/>
          <w:b/>
          <w:kern w:val="0"/>
          <w:sz w:val="22"/>
        </w:rPr>
        <w:t>編輯</w:t>
      </w:r>
      <w:r w:rsidR="00D82D88" w:rsidRPr="004537D9">
        <w:rPr>
          <w:rFonts w:asciiTheme="minorEastAsia" w:hAnsiTheme="minorEastAsia" w:cs="Calibri" w:hint="eastAsia"/>
          <w:kern w:val="0"/>
          <w:sz w:val="22"/>
        </w:rPr>
        <w:t>，並點擊</w:t>
      </w:r>
      <w:r w:rsidR="004537D9">
        <w:rPr>
          <w:rFonts w:asciiTheme="minorEastAsia" w:hAnsiTheme="minorEastAsia" w:cs="Calibri" w:hint="eastAsia"/>
          <w:b/>
          <w:kern w:val="0"/>
          <w:sz w:val="22"/>
        </w:rPr>
        <w:t>新增</w:t>
      </w:r>
      <w:r w:rsidR="00D82D88" w:rsidRPr="004537D9">
        <w:rPr>
          <w:rFonts w:asciiTheme="minorEastAsia" w:hAnsiTheme="minorEastAsia" w:cs="Calibri" w:hint="eastAsia"/>
          <w:b/>
          <w:kern w:val="0"/>
          <w:sz w:val="22"/>
        </w:rPr>
        <w:t>...</w:t>
      </w:r>
    </w:p>
    <w:p w:rsidR="004A2981" w:rsidRDefault="00C45A39" w:rsidP="009A09C0">
      <w:pPr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51" type="#_x0000_t109" style="position:absolute;margin-left:319.5pt;margin-top:126.45pt;width:41.25pt;height:12.75pt;z-index:251923456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>
          <v:shape id="_x0000_s1250" type="#_x0000_t109" style="position:absolute;margin-left:144.75pt;margin-top:119.7pt;width:51pt;height:12pt;z-index:251922432" filled="f" strokecolor="red" strokeweight="1.5pt"/>
        </w:pict>
      </w:r>
      <w:r w:rsidR="004537D9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183255"/>
            <wp:effectExtent l="19050" t="0" r="2540" b="0"/>
            <wp:docPr id="14" name="图片 13" descr="擷取_2019_05_27_11_37_06_8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1_37_06_830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981" w:rsidRDefault="004A2981" w:rsidP="009A09C0">
      <w:pPr>
        <w:rPr>
          <w:rFonts w:ascii="Calibri" w:hAnsi="Calibri" w:cs="Calibri"/>
          <w:b/>
          <w:kern w:val="0"/>
          <w:szCs w:val="24"/>
        </w:rPr>
      </w:pPr>
    </w:p>
    <w:p w:rsidR="004A2981" w:rsidRPr="00857B87" w:rsidRDefault="00D82D88" w:rsidP="00D82D88">
      <w:pPr>
        <w:rPr>
          <w:b/>
          <w:kern w:val="0"/>
        </w:rPr>
      </w:pPr>
      <w:r>
        <w:rPr>
          <w:rFonts w:hint="eastAsia"/>
          <w:kern w:val="0"/>
        </w:rPr>
        <w:t xml:space="preserve">8.7 </w:t>
      </w:r>
      <w:r>
        <w:rPr>
          <w:rFonts w:hint="eastAsia"/>
          <w:kern w:val="0"/>
        </w:rPr>
        <w:t>點擊</w:t>
      </w:r>
      <w:r w:rsidRPr="00D82D88">
        <w:rPr>
          <w:rFonts w:hint="eastAsia"/>
          <w:b/>
          <w:kern w:val="0"/>
        </w:rPr>
        <w:t>Advanced</w:t>
      </w:r>
      <w:r w:rsidRPr="00D82D88">
        <w:rPr>
          <w:b/>
          <w:kern w:val="0"/>
        </w:rPr>
        <w:t>…</w:t>
      </w:r>
      <w:r w:rsidRPr="00D82D88">
        <w:rPr>
          <w:rFonts w:asciiTheme="minorEastAsia" w:hAnsiTheme="minorEastAsia" w:hint="eastAsia"/>
          <w:kern w:val="0"/>
        </w:rPr>
        <w:t>，</w:t>
      </w:r>
      <w:r w:rsidR="00857B87">
        <w:rPr>
          <w:rFonts w:asciiTheme="minorEastAsia" w:hAnsiTheme="minorEastAsia" w:hint="eastAsia"/>
          <w:kern w:val="0"/>
        </w:rPr>
        <w:t>接著點選</w:t>
      </w:r>
      <w:r w:rsidR="00857B87" w:rsidRPr="00857B87">
        <w:rPr>
          <w:rFonts w:asciiTheme="minorEastAsia" w:hAnsiTheme="minorEastAsia" w:hint="eastAsia"/>
          <w:b/>
          <w:kern w:val="0"/>
        </w:rPr>
        <w:t>Find Now</w:t>
      </w:r>
    </w:p>
    <w:p w:rsidR="00DE63B4" w:rsidRPr="00DE63B4" w:rsidRDefault="00DE63B4" w:rsidP="00DE63B4">
      <w:pPr>
        <w:pStyle w:val="ac"/>
        <w:spacing w:before="0" w:beforeAutospacing="0" w:after="0" w:afterAutospacing="0"/>
      </w:pPr>
      <w:r>
        <w:rPr>
          <w:rFonts w:ascii="Calibri" w:hAnsi="Calibri" w:cs="Calibri"/>
          <w:b/>
        </w:rPr>
        <w:tab/>
      </w:r>
    </w:p>
    <w:p w:rsidR="004A2981" w:rsidRDefault="00C45A39" w:rsidP="00A02853">
      <w:pPr>
        <w:tabs>
          <w:tab w:val="left" w:pos="2235"/>
        </w:tabs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52" type="#_x0000_t109" style="position:absolute;margin-left:15pt;margin-top:187.2pt;width:77.25pt;height:15.75pt;z-index:251924480" filled="f" strokecolor="red" strokeweight="1.5pt"/>
        </w:pict>
      </w:r>
      <w:r w:rsidR="004537D9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153025" cy="2714625"/>
            <wp:effectExtent l="19050" t="0" r="9525" b="0"/>
            <wp:docPr id="15" name="图片 14" descr="擷取_2019_05_27_11_38_37_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1_38_37_185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853" w:rsidRDefault="00A02853" w:rsidP="00A02853">
      <w:pPr>
        <w:tabs>
          <w:tab w:val="left" w:pos="2235"/>
        </w:tabs>
        <w:rPr>
          <w:rFonts w:ascii="Calibri" w:hAnsi="Calibri" w:cs="Calibri"/>
          <w:b/>
          <w:kern w:val="0"/>
          <w:szCs w:val="24"/>
        </w:rPr>
      </w:pPr>
    </w:p>
    <w:p w:rsidR="00A02853" w:rsidRDefault="00A02853" w:rsidP="00A02853">
      <w:pPr>
        <w:tabs>
          <w:tab w:val="left" w:pos="2235"/>
        </w:tabs>
        <w:rPr>
          <w:rFonts w:ascii="Calibri" w:hAnsi="Calibri" w:cs="Calibri"/>
          <w:b/>
          <w:kern w:val="0"/>
          <w:szCs w:val="24"/>
        </w:rPr>
      </w:pPr>
    </w:p>
    <w:p w:rsidR="004A2981" w:rsidRDefault="00C45A39" w:rsidP="00F140B0">
      <w:pPr>
        <w:tabs>
          <w:tab w:val="left" w:pos="1440"/>
        </w:tabs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lastRenderedPageBreak/>
        <w:pict>
          <v:shape id="_x0000_s1253" type="#_x0000_t109" style="position:absolute;margin-left:275.25pt;margin-top:112.95pt;width:44.25pt;height:15.75pt;z-index:251925504" filled="f" strokecolor="red" strokeweight="1.5pt"/>
        </w:pict>
      </w:r>
      <w:r w:rsidR="00270E27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4187646" cy="4331335"/>
            <wp:effectExtent l="19050" t="0" r="3354" b="0"/>
            <wp:docPr id="19" name="图片 18" descr="擷取_2019_05_27_11_40_57_6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1_40_57_694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7646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981" w:rsidRDefault="004A2981" w:rsidP="009A09C0">
      <w:pPr>
        <w:rPr>
          <w:rFonts w:ascii="Calibri" w:hAnsi="Calibri" w:cs="Calibri"/>
          <w:b/>
          <w:kern w:val="0"/>
          <w:szCs w:val="24"/>
        </w:rPr>
      </w:pPr>
    </w:p>
    <w:p w:rsidR="004A2981" w:rsidRPr="009A631F" w:rsidRDefault="00C45A39" w:rsidP="009A09C0">
      <w:pPr>
        <w:rPr>
          <w:rFonts w:ascii="Calibri" w:hAnsi="Calibri" w:cs="Calibri"/>
          <w:kern w:val="0"/>
          <w:szCs w:val="24"/>
        </w:rPr>
      </w:pPr>
      <w:r w:rsidRPr="00C45A39">
        <w:rPr>
          <w:rFonts w:ascii="Calibri" w:hAnsi="Calibri" w:cs="Calibri"/>
          <w:noProof/>
          <w:kern w:val="0"/>
          <w:sz w:val="22"/>
        </w:rPr>
        <w:pict>
          <v:shape id="_x0000_s1254" type="#_x0000_t109" style="position:absolute;margin-left:3pt;margin-top:217.2pt;width:90pt;height:9pt;z-index:251926528" filled="f" strokecolor="red" strokeweight="1.5pt"/>
        </w:pict>
      </w:r>
      <w:r w:rsidRPr="00C45A39">
        <w:rPr>
          <w:rFonts w:ascii="Calibri" w:hAnsi="Calibri" w:cs="Calibri"/>
          <w:noProof/>
          <w:kern w:val="0"/>
          <w:sz w:val="22"/>
        </w:rPr>
        <w:pict>
          <v:shape id="_x0000_s1255" type="#_x0000_t109" style="position:absolute;margin-left:181.5pt;margin-top:192.45pt;width:40.5pt;height:12.75pt;z-index:251927552" filled="f" strokecolor="red" strokeweight="1.5pt"/>
        </w:pict>
      </w:r>
      <w:r w:rsidR="00A02853" w:rsidRPr="00DD1396">
        <w:rPr>
          <w:rFonts w:ascii="Calibri" w:hAnsi="Calibri" w:cs="Calibri" w:hint="eastAsia"/>
          <w:kern w:val="0"/>
          <w:sz w:val="22"/>
        </w:rPr>
        <w:t>8.</w:t>
      </w:r>
      <w:r w:rsidR="000808E2" w:rsidRPr="00DD1396">
        <w:rPr>
          <w:rFonts w:ascii="Calibri" w:hAnsi="Calibri" w:cs="Calibri" w:hint="eastAsia"/>
          <w:kern w:val="0"/>
          <w:sz w:val="22"/>
        </w:rPr>
        <w:t>8</w:t>
      </w:r>
      <w:r w:rsidR="00A02853" w:rsidRPr="00DD1396">
        <w:rPr>
          <w:rFonts w:ascii="Calibri" w:hAnsi="Calibri" w:cs="Calibri" w:hint="eastAsia"/>
          <w:kern w:val="0"/>
          <w:sz w:val="22"/>
        </w:rPr>
        <w:t xml:space="preserve"> </w:t>
      </w:r>
      <w:r w:rsidR="00A02853" w:rsidRPr="00DD1396">
        <w:rPr>
          <w:rFonts w:ascii="Calibri" w:hAnsi="Calibri" w:cs="Calibri" w:hint="eastAsia"/>
          <w:kern w:val="0"/>
          <w:sz w:val="22"/>
        </w:rPr>
        <w:t>在</w:t>
      </w:r>
      <w:r w:rsidR="00A02853" w:rsidRPr="00DD1396">
        <w:rPr>
          <w:rFonts w:ascii="Calibri" w:hAnsi="Calibri" w:cs="Calibri" w:hint="eastAsia"/>
          <w:b/>
          <w:kern w:val="0"/>
          <w:sz w:val="22"/>
        </w:rPr>
        <w:t>Find Now</w:t>
      </w:r>
      <w:r w:rsidR="00A02853" w:rsidRPr="00DD1396">
        <w:rPr>
          <w:rFonts w:ascii="Calibri" w:hAnsi="Calibri" w:cs="Calibri" w:hint="eastAsia"/>
          <w:kern w:val="0"/>
          <w:sz w:val="22"/>
        </w:rPr>
        <w:t>中找到</w:t>
      </w:r>
      <w:r w:rsidR="00A02853" w:rsidRPr="00DD1396">
        <w:rPr>
          <w:rFonts w:ascii="Calibri" w:hAnsi="Calibri" w:cs="Calibri" w:hint="eastAsia"/>
          <w:b/>
          <w:kern w:val="0"/>
          <w:sz w:val="22"/>
        </w:rPr>
        <w:t>IIS_IUSRS</w:t>
      </w:r>
      <w:r w:rsidR="00A02853" w:rsidRPr="00DD1396">
        <w:rPr>
          <w:rFonts w:asciiTheme="minorEastAsia" w:hAnsiTheme="minorEastAsia" w:cs="Calibri" w:hint="eastAsia"/>
          <w:b/>
          <w:kern w:val="0"/>
          <w:sz w:val="22"/>
        </w:rPr>
        <w:t>，</w:t>
      </w:r>
      <w:r w:rsidR="00A02853" w:rsidRPr="00DD1396">
        <w:rPr>
          <w:rFonts w:asciiTheme="minorEastAsia" w:hAnsiTheme="minorEastAsia" w:cs="Calibri" w:hint="eastAsia"/>
          <w:kern w:val="0"/>
          <w:sz w:val="22"/>
        </w:rPr>
        <w:t>並點擊</w:t>
      </w:r>
      <w:r w:rsidR="000A1527" w:rsidRPr="00DD1396">
        <w:rPr>
          <w:rFonts w:asciiTheme="minorEastAsia" w:hAnsiTheme="minorEastAsia" w:cs="Calibri" w:hint="eastAsia"/>
          <w:kern w:val="0"/>
          <w:sz w:val="22"/>
        </w:rPr>
        <w:t>[</w:t>
      </w:r>
      <w:r w:rsidR="00DD1396" w:rsidRPr="00DD1396">
        <w:rPr>
          <w:rFonts w:asciiTheme="minorEastAsia" w:hAnsiTheme="minorEastAsia" w:cs="Calibri" w:hint="eastAsia"/>
          <w:b/>
          <w:kern w:val="0"/>
          <w:sz w:val="22"/>
        </w:rPr>
        <w:t>確定</w:t>
      </w:r>
      <w:r w:rsidR="000A1527" w:rsidRPr="00DD1396">
        <w:rPr>
          <w:rFonts w:asciiTheme="minorEastAsia" w:hAnsiTheme="minorEastAsia" w:cs="Calibri" w:hint="eastAsia"/>
          <w:kern w:val="0"/>
          <w:sz w:val="22"/>
        </w:rPr>
        <w:t>]</w:t>
      </w:r>
      <w:r w:rsidR="009A631F" w:rsidRPr="00DD1396">
        <w:rPr>
          <w:rFonts w:asciiTheme="minorEastAsia" w:hAnsiTheme="minorEastAsia" w:cs="Calibri" w:hint="eastAsia"/>
          <w:kern w:val="0"/>
          <w:sz w:val="22"/>
        </w:rPr>
        <w:t>新增這個</w:t>
      </w:r>
      <w:r w:rsidR="00E1092A" w:rsidRPr="00DD1396">
        <w:rPr>
          <w:rFonts w:asciiTheme="minorEastAsia" w:hAnsiTheme="minorEastAsia" w:cs="Calibri" w:hint="eastAsia"/>
          <w:kern w:val="0"/>
          <w:sz w:val="22"/>
        </w:rPr>
        <w:t>使用者</w:t>
      </w:r>
      <w:r w:rsidR="009A631F" w:rsidRPr="00DD1396">
        <w:rPr>
          <w:rFonts w:asciiTheme="minorEastAsia" w:hAnsiTheme="minorEastAsia" w:cs="Calibri" w:hint="eastAsia"/>
          <w:kern w:val="0"/>
          <w:sz w:val="22"/>
        </w:rPr>
        <w:t>權限</w:t>
      </w:r>
      <w:r w:rsidR="00270E27">
        <w:rPr>
          <w:rFonts w:asciiTheme="minorEastAsia" w:hAnsiTheme="minorEastAsia" w:cs="Calibri"/>
          <w:kern w:val="0"/>
          <w:szCs w:val="24"/>
        </w:rPr>
        <w:br/>
      </w:r>
      <w:r w:rsidR="00270E27">
        <w:rPr>
          <w:rFonts w:ascii="Calibri" w:hAnsi="Calibri" w:cs="Calibri"/>
          <w:noProof/>
          <w:kern w:val="0"/>
          <w:szCs w:val="24"/>
        </w:rPr>
        <w:drawing>
          <wp:inline distT="0" distB="0" distL="0" distR="0">
            <wp:extent cx="3434963" cy="3552825"/>
            <wp:effectExtent l="19050" t="0" r="0" b="0"/>
            <wp:docPr id="20" name="图片 19" descr="擷取_2019_05_27_11_51_20_6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1_51_20_635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8175" cy="355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981" w:rsidRDefault="00C45A39" w:rsidP="009A09C0">
      <w:pPr>
        <w:rPr>
          <w:rFonts w:ascii="Calibri" w:hAnsi="Calibri" w:cs="Calibri"/>
          <w:b/>
          <w:kern w:val="0"/>
          <w:szCs w:val="24"/>
        </w:rPr>
      </w:pPr>
      <w:r w:rsidRPr="00C45A39">
        <w:rPr>
          <w:noProof/>
        </w:rPr>
        <w:pict>
          <v:shape id="_x0000_s1133" type="#_x0000_t109" style="position:absolute;margin-left:213.75pt;margin-top:169.8pt;width:44.25pt;height:11.25pt;z-index:251758592" filled="f" strokecolor="red" strokeweight="3pt"/>
        </w:pict>
      </w:r>
      <w:r w:rsidRPr="00C45A39">
        <w:rPr>
          <w:noProof/>
        </w:rPr>
        <w:pict>
          <v:shape id="_x0000_s1132" type="#_x0000_t109" style="position:absolute;margin-left:6.75pt;margin-top:243.3pt;width:122.25pt;height:11.25pt;z-index:251757568" filled="f" strokecolor="red" strokeweight="3pt"/>
        </w:pict>
      </w:r>
    </w:p>
    <w:p w:rsidR="004A2981" w:rsidRPr="0063418F" w:rsidRDefault="000808E2" w:rsidP="009A09C0">
      <w:pPr>
        <w:rPr>
          <w:rFonts w:ascii="Calibri" w:hAnsi="Calibri" w:cs="Calibri"/>
          <w:kern w:val="0"/>
          <w:sz w:val="22"/>
        </w:rPr>
      </w:pPr>
      <w:r w:rsidRPr="0063418F">
        <w:rPr>
          <w:rFonts w:ascii="Calibri" w:hAnsi="Calibri" w:cs="Calibri" w:hint="eastAsia"/>
          <w:kern w:val="0"/>
          <w:sz w:val="22"/>
        </w:rPr>
        <w:lastRenderedPageBreak/>
        <w:t xml:space="preserve">8.9 </w:t>
      </w:r>
      <w:r w:rsidRPr="0063418F">
        <w:rPr>
          <w:rFonts w:ascii="Calibri" w:hAnsi="Calibri" w:cs="Calibri" w:hint="eastAsia"/>
          <w:kern w:val="0"/>
          <w:sz w:val="22"/>
        </w:rPr>
        <w:t>點擊</w:t>
      </w:r>
      <w:r w:rsidR="000A1527" w:rsidRPr="0063418F">
        <w:rPr>
          <w:rFonts w:ascii="Calibri" w:hAnsi="Calibri" w:cs="Calibri" w:hint="eastAsia"/>
          <w:kern w:val="0"/>
          <w:sz w:val="22"/>
        </w:rPr>
        <w:t>[</w:t>
      </w:r>
      <w:r w:rsidR="00883A59" w:rsidRPr="0063418F">
        <w:rPr>
          <w:rFonts w:ascii="Calibri" w:hAnsi="Calibri" w:cs="Calibri" w:hint="eastAsia"/>
          <w:b/>
          <w:kern w:val="0"/>
          <w:sz w:val="22"/>
        </w:rPr>
        <w:t>確定</w:t>
      </w:r>
      <w:r w:rsidR="000A1527" w:rsidRPr="0063418F">
        <w:rPr>
          <w:rFonts w:ascii="Calibri" w:hAnsi="Calibri" w:cs="Calibri" w:hint="eastAsia"/>
          <w:kern w:val="0"/>
          <w:sz w:val="22"/>
        </w:rPr>
        <w:t>]</w:t>
      </w:r>
    </w:p>
    <w:p w:rsidR="004A2981" w:rsidRDefault="00C45A39" w:rsidP="009A09C0">
      <w:pPr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56" type="#_x0000_t109" style="position:absolute;margin-left:257.25pt;margin-top:195.45pt;width:66.75pt;height:18pt;z-index:251928576" filled="f" strokecolor="red" strokeweight="1.5pt"/>
        </w:pict>
      </w:r>
      <w:r w:rsidR="00883A59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172075" cy="2762250"/>
            <wp:effectExtent l="19050" t="0" r="9525" b="0"/>
            <wp:docPr id="22" name="图片 21" descr="擷取_2019_05_27_12_01_13_9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2_01_13_987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981" w:rsidRDefault="004A2981" w:rsidP="009A09C0">
      <w:pPr>
        <w:rPr>
          <w:rFonts w:ascii="Calibri" w:hAnsi="Calibri" w:cs="Calibri"/>
          <w:b/>
          <w:kern w:val="0"/>
          <w:szCs w:val="24"/>
        </w:rPr>
      </w:pPr>
    </w:p>
    <w:p w:rsidR="00834B09" w:rsidRPr="0063418F" w:rsidRDefault="008D2BE6" w:rsidP="009A09C0">
      <w:pPr>
        <w:rPr>
          <w:rFonts w:asciiTheme="minorEastAsia" w:hAnsiTheme="minorEastAsia" w:cs="Calibri"/>
          <w:b/>
          <w:kern w:val="0"/>
          <w:sz w:val="22"/>
        </w:rPr>
      </w:pPr>
      <w:r w:rsidRPr="0063418F">
        <w:rPr>
          <w:rFonts w:ascii="Calibri" w:hAnsi="Calibri" w:cs="Calibri" w:hint="eastAsia"/>
          <w:kern w:val="0"/>
          <w:sz w:val="22"/>
        </w:rPr>
        <w:t xml:space="preserve">8.10 </w:t>
      </w:r>
      <w:r w:rsidRPr="0063418F">
        <w:rPr>
          <w:rFonts w:ascii="Calibri" w:hAnsi="Calibri" w:cs="Calibri" w:hint="eastAsia"/>
          <w:kern w:val="0"/>
          <w:sz w:val="22"/>
        </w:rPr>
        <w:t>將</w:t>
      </w:r>
      <w:r w:rsidRPr="0063418F">
        <w:rPr>
          <w:rFonts w:ascii="Calibri" w:hAnsi="Calibri" w:cs="Calibri" w:hint="eastAsia"/>
          <w:b/>
          <w:kern w:val="0"/>
          <w:sz w:val="22"/>
        </w:rPr>
        <w:t>IIS_IUSRS</w:t>
      </w:r>
      <w:r w:rsidRPr="0063418F">
        <w:rPr>
          <w:rFonts w:ascii="Calibri" w:hAnsi="Calibri" w:cs="Calibri" w:hint="eastAsia"/>
          <w:kern w:val="0"/>
          <w:sz w:val="22"/>
        </w:rPr>
        <w:t>的權限都</w:t>
      </w:r>
      <w:r w:rsidR="00834B09" w:rsidRPr="0063418F">
        <w:rPr>
          <w:rFonts w:ascii="Calibri" w:hAnsi="Calibri" w:cs="Calibri" w:hint="eastAsia"/>
          <w:kern w:val="0"/>
          <w:sz w:val="22"/>
        </w:rPr>
        <w:t>允許</w:t>
      </w:r>
      <w:r w:rsidR="00834B09" w:rsidRPr="0063418F">
        <w:rPr>
          <w:rFonts w:asciiTheme="minorEastAsia" w:hAnsiTheme="minorEastAsia" w:cs="Calibri" w:hint="eastAsia"/>
          <w:kern w:val="0"/>
          <w:sz w:val="22"/>
        </w:rPr>
        <w:t>，並點擊</w:t>
      </w:r>
      <w:r w:rsidR="000A1527" w:rsidRPr="0063418F">
        <w:rPr>
          <w:rFonts w:asciiTheme="minorEastAsia" w:hAnsiTheme="minorEastAsia" w:cs="Calibri" w:hint="eastAsia"/>
          <w:kern w:val="0"/>
          <w:sz w:val="22"/>
        </w:rPr>
        <w:t>[</w:t>
      </w:r>
      <w:r w:rsidR="009A7076" w:rsidRPr="0063418F">
        <w:rPr>
          <w:rFonts w:asciiTheme="minorEastAsia" w:hAnsiTheme="minorEastAsia" w:cs="Calibri" w:hint="eastAsia"/>
          <w:b/>
          <w:kern w:val="0"/>
          <w:sz w:val="22"/>
        </w:rPr>
        <w:t>確定</w:t>
      </w:r>
      <w:r w:rsidR="000A1527" w:rsidRPr="0063418F">
        <w:rPr>
          <w:rFonts w:asciiTheme="minorEastAsia" w:hAnsiTheme="minorEastAsia" w:cs="Calibri" w:hint="eastAsia"/>
          <w:b/>
          <w:kern w:val="0"/>
          <w:sz w:val="22"/>
        </w:rPr>
        <w:t>]</w:t>
      </w:r>
    </w:p>
    <w:p w:rsidR="004A2981" w:rsidRDefault="004A2981" w:rsidP="009A09C0">
      <w:pPr>
        <w:rPr>
          <w:rFonts w:ascii="Calibri" w:hAnsi="Calibri" w:cs="Calibri"/>
          <w:b/>
          <w:kern w:val="0"/>
          <w:szCs w:val="24"/>
        </w:rPr>
      </w:pPr>
    </w:p>
    <w:p w:rsidR="004A2981" w:rsidRDefault="00C45A39" w:rsidP="009A09C0">
      <w:pPr>
        <w:rPr>
          <w:noProof/>
        </w:rPr>
      </w:pPr>
      <w:r>
        <w:rPr>
          <w:noProof/>
        </w:rPr>
        <w:pict>
          <v:shape id="_x0000_s1258" type="#_x0000_t109" style="position:absolute;margin-left:90.75pt;margin-top:299.7pt;width:52.5pt;height:15.75pt;z-index:251930624" filled="f" strokecolor="red" strokeweight="1.5pt"/>
        </w:pict>
      </w:r>
      <w:r>
        <w:rPr>
          <w:noProof/>
        </w:rPr>
        <w:pict>
          <v:shape id="_x0000_s1257" type="#_x0000_t109" style="position:absolute;margin-left:16.5pt;margin-top:202.2pt;width:237pt;height:71.25pt;z-index:251929600" filled="f" strokecolor="red" strokeweight="1.5pt"/>
        </w:pict>
      </w:r>
      <w:r w:rsidR="009A7076">
        <w:rPr>
          <w:noProof/>
        </w:rPr>
        <w:drawing>
          <wp:inline distT="0" distB="0" distL="0" distR="0">
            <wp:extent cx="3399532" cy="4114800"/>
            <wp:effectExtent l="19050" t="0" r="0" b="0"/>
            <wp:docPr id="23" name="图片 22" descr="擷取_2019_05_27_12_08_35_2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2_08_35_259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9532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B09" w:rsidRDefault="00834B09" w:rsidP="009A09C0">
      <w:pPr>
        <w:rPr>
          <w:noProof/>
        </w:rPr>
      </w:pPr>
    </w:p>
    <w:p w:rsidR="00834B09" w:rsidRDefault="00834B09" w:rsidP="009A09C0">
      <w:pPr>
        <w:rPr>
          <w:noProof/>
        </w:rPr>
      </w:pPr>
    </w:p>
    <w:p w:rsidR="00834B09" w:rsidRDefault="00834B09" w:rsidP="009A09C0">
      <w:pPr>
        <w:rPr>
          <w:noProof/>
        </w:rPr>
      </w:pPr>
    </w:p>
    <w:p w:rsidR="00834B09" w:rsidRPr="0063418F" w:rsidRDefault="00701DCD" w:rsidP="009A09C0">
      <w:pPr>
        <w:rPr>
          <w:b/>
          <w:noProof/>
          <w:sz w:val="22"/>
        </w:rPr>
      </w:pPr>
      <w:r w:rsidRPr="0063418F">
        <w:rPr>
          <w:rFonts w:hint="eastAsia"/>
          <w:noProof/>
          <w:sz w:val="22"/>
        </w:rPr>
        <w:lastRenderedPageBreak/>
        <w:t xml:space="preserve">8.11 </w:t>
      </w:r>
      <w:r w:rsidRPr="0063418F">
        <w:rPr>
          <w:rFonts w:hint="eastAsia"/>
          <w:noProof/>
          <w:sz w:val="22"/>
        </w:rPr>
        <w:t>確定已新增新的使用者權限後</w:t>
      </w:r>
      <w:r w:rsidRPr="0063418F">
        <w:rPr>
          <w:rFonts w:asciiTheme="minorEastAsia" w:hAnsiTheme="minorEastAsia" w:hint="eastAsia"/>
          <w:noProof/>
          <w:sz w:val="22"/>
        </w:rPr>
        <w:t>，</w:t>
      </w:r>
      <w:r w:rsidRPr="0063418F">
        <w:rPr>
          <w:rFonts w:hint="eastAsia"/>
          <w:noProof/>
          <w:sz w:val="22"/>
        </w:rPr>
        <w:t>點擊</w:t>
      </w:r>
      <w:r w:rsidR="000A1527" w:rsidRPr="0063418F">
        <w:rPr>
          <w:rFonts w:hint="eastAsia"/>
          <w:noProof/>
          <w:sz w:val="22"/>
        </w:rPr>
        <w:t>[</w:t>
      </w:r>
      <w:r w:rsidR="009A7076" w:rsidRPr="0063418F">
        <w:rPr>
          <w:rFonts w:hint="eastAsia"/>
          <w:b/>
          <w:noProof/>
          <w:sz w:val="22"/>
        </w:rPr>
        <w:t>確定</w:t>
      </w:r>
      <w:r w:rsidR="000A1527" w:rsidRPr="0063418F">
        <w:rPr>
          <w:rFonts w:hint="eastAsia"/>
          <w:b/>
          <w:noProof/>
          <w:sz w:val="22"/>
        </w:rPr>
        <w:t>]</w:t>
      </w:r>
    </w:p>
    <w:p w:rsidR="00834B09" w:rsidRPr="008C76D7" w:rsidRDefault="00C45A39" w:rsidP="009A09C0">
      <w:pPr>
        <w:rPr>
          <w:noProof/>
        </w:rPr>
      </w:pPr>
      <w:r>
        <w:rPr>
          <w:noProof/>
        </w:rPr>
        <w:pict>
          <v:shape id="_x0000_s1261" type="#_x0000_t109" style="position:absolute;margin-left:107.25pt;margin-top:415.95pt;width:63.75pt;height:17.25pt;z-index:251933696" filled="f" strokecolor="red" strokeweight="1.5pt"/>
        </w:pict>
      </w:r>
      <w:r>
        <w:rPr>
          <w:noProof/>
        </w:rPr>
        <w:pict>
          <v:shape id="_x0000_s1260" type="#_x0000_t109" style="position:absolute;margin-left:22.5pt;margin-top:237.45pt;width:279.75pt;height:108pt;z-index:251932672" filled="f" strokecolor="red" strokeweight="1.5pt"/>
        </w:pict>
      </w:r>
      <w:r>
        <w:rPr>
          <w:noProof/>
        </w:rPr>
        <w:pict>
          <v:shape id="_x0000_s1259" type="#_x0000_t109" style="position:absolute;margin-left:27pt;margin-top:145.2pt;width:271.5pt;height:15.75pt;z-index:251931648" filled="f" strokecolor="red" strokeweight="1.5pt"/>
        </w:pict>
      </w:r>
      <w:r w:rsidR="009A7076">
        <w:rPr>
          <w:noProof/>
        </w:rPr>
        <w:drawing>
          <wp:inline distT="0" distB="0" distL="0" distR="0">
            <wp:extent cx="4057650" cy="5534025"/>
            <wp:effectExtent l="19050" t="0" r="0" b="0"/>
            <wp:docPr id="25" name="图片 24" descr="擷取_2019_05_27_14_33_47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4_33_47_677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B09" w:rsidRDefault="00834B09" w:rsidP="009A09C0">
      <w:pPr>
        <w:rPr>
          <w:noProof/>
        </w:rPr>
      </w:pPr>
    </w:p>
    <w:p w:rsidR="00834B09" w:rsidRDefault="00834B09" w:rsidP="009A09C0">
      <w:pPr>
        <w:rPr>
          <w:noProof/>
        </w:rPr>
      </w:pPr>
    </w:p>
    <w:p w:rsidR="00834B09" w:rsidRDefault="00834B09" w:rsidP="009A09C0">
      <w:pPr>
        <w:rPr>
          <w:noProof/>
        </w:rPr>
      </w:pPr>
    </w:p>
    <w:p w:rsidR="00834B09" w:rsidRDefault="00834B09" w:rsidP="009A09C0">
      <w:pPr>
        <w:rPr>
          <w:noProof/>
        </w:rPr>
      </w:pPr>
    </w:p>
    <w:p w:rsidR="00834B09" w:rsidRDefault="00834B09" w:rsidP="009A09C0">
      <w:pPr>
        <w:rPr>
          <w:noProof/>
        </w:rPr>
      </w:pPr>
    </w:p>
    <w:p w:rsidR="00834B09" w:rsidRDefault="00834B09" w:rsidP="009A09C0">
      <w:pPr>
        <w:rPr>
          <w:noProof/>
        </w:rPr>
      </w:pPr>
    </w:p>
    <w:p w:rsidR="00834B09" w:rsidRDefault="00834B09" w:rsidP="009A09C0">
      <w:pPr>
        <w:rPr>
          <w:noProof/>
        </w:rPr>
      </w:pPr>
    </w:p>
    <w:p w:rsidR="00834B09" w:rsidRDefault="00834B09" w:rsidP="009A09C0">
      <w:pPr>
        <w:rPr>
          <w:noProof/>
        </w:rPr>
      </w:pPr>
    </w:p>
    <w:p w:rsidR="00834B09" w:rsidRDefault="00834B09" w:rsidP="009A09C0">
      <w:pPr>
        <w:rPr>
          <w:noProof/>
        </w:rPr>
      </w:pPr>
    </w:p>
    <w:p w:rsidR="00834B09" w:rsidRDefault="00834B09" w:rsidP="009A09C0">
      <w:pPr>
        <w:rPr>
          <w:noProof/>
        </w:rPr>
      </w:pPr>
    </w:p>
    <w:p w:rsidR="00834B09" w:rsidRDefault="00834B09" w:rsidP="009A09C0">
      <w:pPr>
        <w:rPr>
          <w:rFonts w:ascii="Calibri" w:hAnsi="Calibri" w:cs="Calibri"/>
          <w:b/>
          <w:kern w:val="0"/>
          <w:szCs w:val="24"/>
        </w:rPr>
      </w:pPr>
    </w:p>
    <w:p w:rsidR="00701DCD" w:rsidRDefault="00701DCD" w:rsidP="009A09C0">
      <w:pPr>
        <w:rPr>
          <w:rFonts w:ascii="Calibri" w:hAnsi="Calibri" w:cs="Calibri"/>
          <w:b/>
          <w:kern w:val="0"/>
          <w:szCs w:val="24"/>
        </w:rPr>
      </w:pPr>
    </w:p>
    <w:p w:rsidR="009A09C0" w:rsidRDefault="009A09C0" w:rsidP="009A09C0">
      <w:pPr>
        <w:pStyle w:val="1"/>
        <w:rPr>
          <w:color w:val="002060"/>
          <w:kern w:val="0"/>
          <w:sz w:val="40"/>
          <w:szCs w:val="40"/>
        </w:rPr>
      </w:pPr>
      <w:bookmarkStart w:id="9" w:name="_Toc10105122"/>
      <w:r w:rsidRPr="009A09C0">
        <w:rPr>
          <w:rFonts w:hint="eastAsia"/>
          <w:color w:val="002060"/>
          <w:kern w:val="0"/>
          <w:sz w:val="40"/>
          <w:szCs w:val="40"/>
        </w:rPr>
        <w:lastRenderedPageBreak/>
        <w:t xml:space="preserve">9  </w:t>
      </w:r>
      <w:r w:rsidRPr="009A09C0">
        <w:rPr>
          <w:rFonts w:hint="eastAsia"/>
          <w:color w:val="002060"/>
          <w:kern w:val="0"/>
          <w:sz w:val="40"/>
          <w:szCs w:val="40"/>
        </w:rPr>
        <w:t>在</w:t>
      </w:r>
      <w:r w:rsidRPr="009A09C0">
        <w:rPr>
          <w:rFonts w:hint="eastAsia"/>
          <w:color w:val="002060"/>
          <w:kern w:val="0"/>
          <w:sz w:val="40"/>
          <w:szCs w:val="40"/>
        </w:rPr>
        <w:t>IIS</w:t>
      </w:r>
      <w:r w:rsidRPr="009A09C0">
        <w:rPr>
          <w:rFonts w:hint="eastAsia"/>
          <w:color w:val="002060"/>
          <w:kern w:val="0"/>
          <w:sz w:val="40"/>
          <w:szCs w:val="40"/>
        </w:rPr>
        <w:t>中新增</w:t>
      </w:r>
      <w:r w:rsidRPr="009A09C0">
        <w:rPr>
          <w:rFonts w:hint="eastAsia"/>
          <w:color w:val="002060"/>
          <w:kern w:val="0"/>
          <w:sz w:val="40"/>
          <w:szCs w:val="40"/>
        </w:rPr>
        <w:t>Web application</w:t>
      </w:r>
      <w:bookmarkEnd w:id="9"/>
    </w:p>
    <w:p w:rsidR="000C14A6" w:rsidRPr="005506A7" w:rsidRDefault="000C14A6" w:rsidP="000C14A6">
      <w:pPr>
        <w:rPr>
          <w:rFonts w:ascii="Calibri" w:hAnsi="Calibri" w:cs="Calibri"/>
          <w:b/>
          <w:kern w:val="0"/>
          <w:sz w:val="22"/>
        </w:rPr>
      </w:pPr>
      <w:r w:rsidRPr="005506A7">
        <w:rPr>
          <w:rFonts w:ascii="Calibri" w:hAnsi="Calibri" w:cs="Calibri"/>
          <w:kern w:val="0"/>
          <w:sz w:val="22"/>
        </w:rPr>
        <w:t xml:space="preserve">9.1 </w:t>
      </w:r>
      <w:r w:rsidRPr="005506A7">
        <w:rPr>
          <w:rFonts w:ascii="Calibri" w:hAnsi="Calibri" w:cs="Calibri" w:hint="eastAsia"/>
          <w:kern w:val="0"/>
          <w:sz w:val="22"/>
        </w:rPr>
        <w:t>搜尋</w:t>
      </w:r>
      <w:r w:rsidRPr="005506A7">
        <w:rPr>
          <w:rFonts w:ascii="Calibri" w:hAnsi="Calibri" w:cs="Calibri"/>
          <w:kern w:val="0"/>
          <w:sz w:val="22"/>
        </w:rPr>
        <w:t xml:space="preserve"> </w:t>
      </w:r>
      <w:r w:rsidR="00CA23B2" w:rsidRPr="005506A7">
        <w:rPr>
          <w:rFonts w:ascii="Calibri" w:hAnsi="Calibri" w:cs="Calibri"/>
          <w:b/>
          <w:kern w:val="0"/>
          <w:sz w:val="22"/>
        </w:rPr>
        <w:t xml:space="preserve">“IIS </w:t>
      </w:r>
      <w:r w:rsidR="00CA23B2" w:rsidRPr="005506A7">
        <w:rPr>
          <w:rFonts w:ascii="Calibri" w:hAnsi="Calibri" w:cs="Calibri" w:hint="eastAsia"/>
          <w:b/>
          <w:kern w:val="0"/>
          <w:sz w:val="22"/>
        </w:rPr>
        <w:t>管理控制台</w:t>
      </w:r>
      <w:r w:rsidRPr="005506A7">
        <w:rPr>
          <w:rFonts w:ascii="Calibri" w:hAnsi="Calibri" w:cs="Calibri"/>
          <w:b/>
          <w:kern w:val="0"/>
          <w:sz w:val="22"/>
        </w:rPr>
        <w:t>”</w:t>
      </w:r>
    </w:p>
    <w:p w:rsidR="000C14A6" w:rsidRPr="005506A7" w:rsidRDefault="00C45A39" w:rsidP="000C14A6">
      <w:pPr>
        <w:rPr>
          <w:sz w:val="22"/>
        </w:rPr>
      </w:pPr>
      <w:r>
        <w:rPr>
          <w:noProof/>
          <w:sz w:val="22"/>
        </w:rPr>
        <w:pict>
          <v:shape id="_x0000_s1263" type="#_x0000_t109" style="position:absolute;margin-left:36.75pt;margin-top:44.7pt;width:1in;height:23.25pt;z-index:251935744" filled="f" strokecolor="red" strokeweight="1.5pt"/>
        </w:pict>
      </w:r>
      <w:r>
        <w:rPr>
          <w:noProof/>
          <w:sz w:val="22"/>
        </w:rPr>
        <w:pict>
          <v:shape id="_x0000_s1262" type="#_x0000_t109" style="position:absolute;margin-left:368.25pt;margin-top:38.7pt;width:93pt;height:12.75pt;z-index:251934720" filled="f" strokecolor="red" strokeweight="1.5pt"/>
        </w:pict>
      </w:r>
      <w:r w:rsidR="00CA23B2" w:rsidRPr="005506A7">
        <w:rPr>
          <w:noProof/>
          <w:sz w:val="22"/>
        </w:rPr>
        <w:drawing>
          <wp:inline distT="0" distB="0" distL="0" distR="0">
            <wp:extent cx="5993534" cy="2952750"/>
            <wp:effectExtent l="19050" t="0" r="7216" b="0"/>
            <wp:docPr id="26" name="图片 25" descr="擷取_2019_05_27_14_36_44_5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4_36_44_550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3534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4A6" w:rsidRPr="005506A7" w:rsidRDefault="000C14A6" w:rsidP="000C14A6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5506A7">
        <w:rPr>
          <w:rFonts w:ascii="Calibri" w:hAnsi="Calibri" w:cs="Calibri"/>
          <w:kern w:val="0"/>
          <w:sz w:val="22"/>
        </w:rPr>
        <w:t xml:space="preserve">9.2 </w:t>
      </w:r>
      <w:r w:rsidRPr="005506A7">
        <w:rPr>
          <w:rFonts w:ascii="Calibri" w:hAnsi="Calibri" w:cs="Calibri" w:hint="eastAsia"/>
          <w:kern w:val="0"/>
          <w:sz w:val="22"/>
        </w:rPr>
        <w:t>在</w:t>
      </w:r>
      <w:r w:rsidRPr="005506A7">
        <w:rPr>
          <w:rFonts w:ascii="Calibri" w:hAnsi="Calibri" w:cs="Calibri" w:hint="eastAsia"/>
          <w:b/>
          <w:kern w:val="0"/>
          <w:sz w:val="22"/>
        </w:rPr>
        <w:t>Server</w:t>
      </w:r>
      <w:r w:rsidRPr="005506A7">
        <w:rPr>
          <w:rFonts w:ascii="Calibri" w:hAnsi="Calibri" w:cs="Calibri" w:hint="eastAsia"/>
          <w:kern w:val="0"/>
          <w:sz w:val="22"/>
        </w:rPr>
        <w:t>中展開</w:t>
      </w:r>
      <w:r w:rsidRPr="005506A7">
        <w:rPr>
          <w:rFonts w:ascii="Calibri" w:hAnsi="Calibri" w:cs="Calibri" w:hint="eastAsia"/>
          <w:kern w:val="0"/>
          <w:sz w:val="22"/>
        </w:rPr>
        <w:t xml:space="preserve"> </w:t>
      </w:r>
      <w:r w:rsidR="00C36056" w:rsidRPr="005506A7">
        <w:rPr>
          <w:rFonts w:ascii="Calibri" w:hAnsi="Calibri" w:cs="Calibri"/>
          <w:b/>
          <w:kern w:val="0"/>
          <w:sz w:val="22"/>
        </w:rPr>
        <w:t>“</w:t>
      </w:r>
      <w:r w:rsidR="00C36056" w:rsidRPr="005506A7">
        <w:rPr>
          <w:rFonts w:ascii="Calibri" w:hAnsi="Calibri" w:cs="Calibri" w:hint="eastAsia"/>
          <w:b/>
          <w:kern w:val="0"/>
          <w:sz w:val="22"/>
        </w:rPr>
        <w:t>應用程式集區</w:t>
      </w:r>
      <w:r w:rsidRPr="005506A7">
        <w:rPr>
          <w:rFonts w:ascii="Calibri" w:hAnsi="Calibri" w:cs="Calibri"/>
          <w:b/>
          <w:kern w:val="0"/>
          <w:sz w:val="22"/>
        </w:rPr>
        <w:t>”</w:t>
      </w:r>
      <w:r w:rsidRPr="005506A7">
        <w:rPr>
          <w:rFonts w:ascii="Calibri" w:hAnsi="Calibri" w:cs="Calibri"/>
          <w:kern w:val="0"/>
          <w:sz w:val="22"/>
        </w:rPr>
        <w:t xml:space="preserve"> </w:t>
      </w:r>
      <w:r w:rsidRPr="005506A7">
        <w:rPr>
          <w:rFonts w:ascii="Calibri" w:hAnsi="Calibri" w:cs="Calibri" w:hint="eastAsia"/>
          <w:kern w:val="0"/>
          <w:sz w:val="22"/>
        </w:rPr>
        <w:t>的連結樹並右鍵點擊</w:t>
      </w:r>
      <w:r w:rsidRPr="005506A7">
        <w:rPr>
          <w:rFonts w:ascii="Calibri" w:hAnsi="Calibri" w:cs="Calibri"/>
          <w:kern w:val="0"/>
          <w:sz w:val="22"/>
        </w:rPr>
        <w:t xml:space="preserve"> </w:t>
      </w:r>
      <w:r w:rsidRPr="005506A7">
        <w:rPr>
          <w:rFonts w:ascii="Calibri" w:hAnsi="Calibri" w:cs="Calibri"/>
          <w:b/>
          <w:kern w:val="0"/>
          <w:sz w:val="22"/>
        </w:rPr>
        <w:t>“Default Web Site”</w:t>
      </w:r>
      <w:r w:rsidRPr="005506A7">
        <w:rPr>
          <w:rFonts w:asciiTheme="minorEastAsia" w:hAnsiTheme="minorEastAsia" w:cs="Calibri" w:hint="eastAsia"/>
          <w:kern w:val="0"/>
          <w:sz w:val="22"/>
        </w:rPr>
        <w:t>，</w:t>
      </w:r>
      <w:r w:rsidRPr="005506A7">
        <w:rPr>
          <w:rFonts w:ascii="Calibri" w:hAnsi="Calibri" w:cs="Calibri" w:hint="eastAsia"/>
          <w:kern w:val="0"/>
          <w:sz w:val="22"/>
        </w:rPr>
        <w:t>接著選擇</w:t>
      </w:r>
      <w:r w:rsidRPr="005506A7">
        <w:rPr>
          <w:rFonts w:ascii="Calibri" w:hAnsi="Calibri" w:cs="Calibri"/>
          <w:kern w:val="0"/>
          <w:sz w:val="22"/>
        </w:rPr>
        <w:t xml:space="preserve"> </w:t>
      </w:r>
      <w:r w:rsidR="00C36056" w:rsidRPr="005506A7">
        <w:rPr>
          <w:rFonts w:ascii="Calibri" w:hAnsi="Calibri" w:cs="Calibri"/>
          <w:b/>
          <w:kern w:val="0"/>
          <w:sz w:val="22"/>
        </w:rPr>
        <w:t>“</w:t>
      </w:r>
      <w:r w:rsidR="00C36056" w:rsidRPr="005506A7">
        <w:rPr>
          <w:rFonts w:ascii="Calibri" w:hAnsi="Calibri" w:cs="Calibri" w:hint="eastAsia"/>
          <w:b/>
          <w:kern w:val="0"/>
          <w:sz w:val="22"/>
        </w:rPr>
        <w:t>新增應用程式</w:t>
      </w:r>
      <w:r w:rsidRPr="005506A7">
        <w:rPr>
          <w:rFonts w:ascii="Calibri" w:hAnsi="Calibri" w:cs="Calibri"/>
          <w:b/>
          <w:kern w:val="0"/>
          <w:sz w:val="22"/>
        </w:rPr>
        <w:t>”</w:t>
      </w:r>
    </w:p>
    <w:p w:rsidR="00EF2C4A" w:rsidRDefault="00C45A39" w:rsidP="000C14A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67" type="#_x0000_t109" style="position:absolute;margin-left:24pt;margin-top:118.95pt;width:63pt;height:12.75pt;z-index:251939840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>
          <v:shape id="_x0000_s1266" type="#_x0000_t109" style="position:absolute;margin-left:79.5pt;margin-top:151.95pt;width:63pt;height:12.75pt;z-index:251938816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>
          <v:shape id="_x0000_s1265" type="#_x0000_t109" style="position:absolute;margin-left:12.75pt;margin-top:88.95pt;width:78pt;height:12.75pt;z-index:251937792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>
          <v:shape id="_x0000_s1264" type="#_x0000_t109" style="position:absolute;margin-left:6pt;margin-top:64.95pt;width:93pt;height:8.25pt;z-index:251936768" filled="f" strokecolor="red" strokeweight="1.5pt"/>
        </w:pict>
      </w:r>
      <w:r w:rsidR="00C36056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353050" cy="3992554"/>
            <wp:effectExtent l="19050" t="0" r="0" b="0"/>
            <wp:docPr id="229" name="图片 228" descr="擷取_2019_05_27_15_32_54_4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5_32_54_480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1172" cy="399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94A" w:rsidRPr="0063418F" w:rsidRDefault="001A694A" w:rsidP="001A694A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63418F">
        <w:rPr>
          <w:rFonts w:ascii="Calibri" w:hAnsi="Calibri" w:cs="Calibri"/>
          <w:kern w:val="0"/>
          <w:sz w:val="22"/>
        </w:rPr>
        <w:lastRenderedPageBreak/>
        <w:t xml:space="preserve">9.3 </w:t>
      </w:r>
      <w:r w:rsidRPr="0063418F">
        <w:rPr>
          <w:rFonts w:ascii="Calibri" w:hAnsi="Calibri" w:cs="Calibri" w:hint="eastAsia"/>
          <w:kern w:val="0"/>
          <w:sz w:val="22"/>
        </w:rPr>
        <w:t>在</w:t>
      </w:r>
      <w:r w:rsidR="00D942E4" w:rsidRPr="0063418F">
        <w:rPr>
          <w:rFonts w:ascii="Calibri" w:hAnsi="Calibri" w:cs="Calibri" w:hint="eastAsia"/>
          <w:b/>
          <w:kern w:val="0"/>
          <w:sz w:val="22"/>
        </w:rPr>
        <w:t>別名</w:t>
      </w:r>
      <w:r w:rsidRPr="0063418F">
        <w:rPr>
          <w:rFonts w:ascii="Calibri" w:hAnsi="Calibri" w:cs="Calibri" w:hint="eastAsia"/>
          <w:kern w:val="0"/>
          <w:sz w:val="22"/>
        </w:rPr>
        <w:t>中輸入</w:t>
      </w:r>
      <w:r w:rsidRPr="0063418F">
        <w:rPr>
          <w:rFonts w:ascii="Calibri" w:hAnsi="Calibri" w:cs="Calibri"/>
          <w:kern w:val="0"/>
          <w:sz w:val="22"/>
        </w:rPr>
        <w:t xml:space="preserve"> “</w:t>
      </w:r>
      <w:proofErr w:type="spellStart"/>
      <w:r w:rsidRPr="0063418F">
        <w:rPr>
          <w:rFonts w:ascii="Calibri-Bold" w:hAnsi="Calibri-Bold" w:cs="Calibri-Bold"/>
          <w:b/>
          <w:bCs/>
          <w:kern w:val="0"/>
          <w:sz w:val="22"/>
        </w:rPr>
        <w:t>diko</w:t>
      </w:r>
      <w:proofErr w:type="spellEnd"/>
      <w:r w:rsidRPr="0063418F">
        <w:rPr>
          <w:rFonts w:ascii="Calibri" w:hAnsi="Calibri" w:cs="Calibri"/>
          <w:kern w:val="0"/>
          <w:sz w:val="22"/>
        </w:rPr>
        <w:t xml:space="preserve">” </w:t>
      </w:r>
      <w:r w:rsidRPr="0063418F">
        <w:rPr>
          <w:rFonts w:asciiTheme="minorEastAsia" w:hAnsiTheme="minorEastAsia" w:cs="Calibri" w:hint="eastAsia"/>
          <w:kern w:val="0"/>
          <w:sz w:val="22"/>
        </w:rPr>
        <w:t>，</w:t>
      </w:r>
      <w:r w:rsidRPr="0063418F">
        <w:rPr>
          <w:rFonts w:ascii="Calibri" w:hAnsi="Calibri" w:cs="Calibri"/>
          <w:kern w:val="0"/>
          <w:sz w:val="22"/>
        </w:rPr>
        <w:t xml:space="preserve"> </w:t>
      </w:r>
      <w:r w:rsidRPr="0063418F">
        <w:rPr>
          <w:rFonts w:ascii="Calibri" w:hAnsi="Calibri" w:cs="Calibri" w:hint="eastAsia"/>
          <w:kern w:val="0"/>
          <w:sz w:val="22"/>
        </w:rPr>
        <w:t>並在</w:t>
      </w:r>
      <w:r w:rsidRPr="0063418F">
        <w:rPr>
          <w:rFonts w:ascii="Calibri" w:hAnsi="Calibri" w:cs="Calibri" w:hint="eastAsia"/>
          <w:kern w:val="0"/>
          <w:sz w:val="22"/>
        </w:rPr>
        <w:t xml:space="preserve"> </w:t>
      </w:r>
      <w:r w:rsidR="00D942E4" w:rsidRPr="0063418F">
        <w:rPr>
          <w:rFonts w:ascii="Calibri" w:hAnsi="Calibri" w:cs="Calibri"/>
          <w:b/>
          <w:kern w:val="0"/>
          <w:sz w:val="22"/>
        </w:rPr>
        <w:t>“</w:t>
      </w:r>
      <w:r w:rsidR="00D942E4" w:rsidRPr="0063418F">
        <w:rPr>
          <w:rFonts w:ascii="Calibri" w:hAnsi="Calibri" w:cs="Calibri" w:hint="eastAsia"/>
          <w:b/>
          <w:kern w:val="0"/>
          <w:sz w:val="22"/>
        </w:rPr>
        <w:t>實體路徑</w:t>
      </w:r>
      <w:r w:rsidRPr="0063418F">
        <w:rPr>
          <w:rFonts w:ascii="Calibri" w:hAnsi="Calibri" w:cs="Calibri"/>
          <w:b/>
          <w:kern w:val="0"/>
          <w:sz w:val="22"/>
        </w:rPr>
        <w:t>”</w:t>
      </w:r>
      <w:r w:rsidRPr="0063418F">
        <w:rPr>
          <w:rFonts w:ascii="Calibri" w:hAnsi="Calibri" w:cs="Calibri" w:hint="eastAsia"/>
          <w:b/>
          <w:kern w:val="0"/>
          <w:sz w:val="22"/>
        </w:rPr>
        <w:t xml:space="preserve"> </w:t>
      </w:r>
      <w:r w:rsidRPr="0063418F">
        <w:rPr>
          <w:rFonts w:ascii="Calibri" w:hAnsi="Calibri" w:cs="Calibri" w:hint="eastAsia"/>
          <w:kern w:val="0"/>
          <w:sz w:val="22"/>
        </w:rPr>
        <w:t>中選擇</w:t>
      </w:r>
      <w:r w:rsidRPr="0063418F">
        <w:rPr>
          <w:rFonts w:ascii="Calibri" w:hAnsi="Calibri" w:cs="Calibri"/>
          <w:kern w:val="0"/>
          <w:sz w:val="22"/>
        </w:rPr>
        <w:t xml:space="preserve"> “</w:t>
      </w:r>
      <w:r w:rsidRPr="0063418F">
        <w:rPr>
          <w:rFonts w:ascii="Calibri-Bold" w:hAnsi="Calibri-Bold" w:cs="Calibri-Bold"/>
          <w:b/>
          <w:bCs/>
          <w:kern w:val="0"/>
          <w:sz w:val="22"/>
        </w:rPr>
        <w:t>C:\DIKO\Web</w:t>
      </w:r>
      <w:r w:rsidRPr="0063418F">
        <w:rPr>
          <w:rFonts w:ascii="Calibri" w:hAnsi="Calibri" w:cs="Calibri"/>
          <w:kern w:val="0"/>
          <w:sz w:val="22"/>
        </w:rPr>
        <w:t>” (</w:t>
      </w:r>
      <w:r w:rsidRPr="0063418F">
        <w:rPr>
          <w:rFonts w:ascii="Calibri" w:hAnsi="Calibri" w:cs="Calibri" w:hint="eastAsia"/>
          <w:kern w:val="0"/>
          <w:sz w:val="22"/>
        </w:rPr>
        <w:t>預設安裝路徑</w:t>
      </w:r>
      <w:r w:rsidRPr="0063418F">
        <w:rPr>
          <w:rFonts w:ascii="Calibri" w:hAnsi="Calibri" w:cs="Calibri"/>
          <w:kern w:val="0"/>
          <w:sz w:val="22"/>
        </w:rPr>
        <w:t xml:space="preserve">) </w:t>
      </w:r>
      <w:r w:rsidRPr="0063418F">
        <w:rPr>
          <w:rFonts w:asciiTheme="minorEastAsia" w:hAnsiTheme="minorEastAsia" w:cs="Calibri" w:hint="eastAsia"/>
          <w:kern w:val="0"/>
          <w:sz w:val="22"/>
        </w:rPr>
        <w:t>，</w:t>
      </w:r>
      <w:r w:rsidR="00991CCA" w:rsidRPr="0063418F">
        <w:rPr>
          <w:rFonts w:ascii="Calibri" w:hAnsi="Calibri" w:cs="Calibri" w:hint="eastAsia"/>
          <w:kern w:val="0"/>
          <w:sz w:val="22"/>
        </w:rPr>
        <w:t>接著</w:t>
      </w:r>
      <w:r w:rsidRPr="0063418F">
        <w:rPr>
          <w:rFonts w:ascii="Calibri" w:hAnsi="Calibri" w:cs="Calibri" w:hint="eastAsia"/>
          <w:kern w:val="0"/>
          <w:sz w:val="22"/>
        </w:rPr>
        <w:t>點擊</w:t>
      </w:r>
      <w:r w:rsidRPr="0063418F">
        <w:rPr>
          <w:rFonts w:ascii="Calibri" w:hAnsi="Calibri" w:cs="Calibri"/>
          <w:kern w:val="0"/>
          <w:sz w:val="22"/>
        </w:rPr>
        <w:t>[</w:t>
      </w:r>
      <w:r w:rsidR="00D942E4" w:rsidRPr="0063418F">
        <w:rPr>
          <w:rFonts w:ascii="Calibri-Bold" w:hAnsi="Calibri-Bold" w:cs="Calibri-Bold" w:hint="eastAsia"/>
          <w:b/>
          <w:bCs/>
          <w:kern w:val="0"/>
          <w:sz w:val="22"/>
        </w:rPr>
        <w:t>確定</w:t>
      </w:r>
      <w:r w:rsidRPr="0063418F">
        <w:rPr>
          <w:rFonts w:ascii="Calibri" w:hAnsi="Calibri" w:cs="Calibri"/>
          <w:kern w:val="0"/>
          <w:sz w:val="22"/>
        </w:rPr>
        <w:t>]</w:t>
      </w:r>
    </w:p>
    <w:p w:rsidR="001A694A" w:rsidRPr="00A51738" w:rsidRDefault="00D942E4" w:rsidP="001A694A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A51738">
        <w:rPr>
          <w:rFonts w:ascii="Calibri" w:hAnsi="Calibri" w:cs="Calibri"/>
          <w:noProof/>
          <w:kern w:val="0"/>
          <w:sz w:val="22"/>
        </w:rPr>
        <w:drawing>
          <wp:inline distT="0" distB="0" distL="0" distR="0">
            <wp:extent cx="5057775" cy="3676650"/>
            <wp:effectExtent l="19050" t="0" r="9525" b="0"/>
            <wp:docPr id="235" name="图片 234" descr="擷取_2019_05_27_15_46_21_3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5_46_21_308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B23" w:rsidRPr="00A51738" w:rsidRDefault="00A67B23" w:rsidP="00A67B23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A51738">
        <w:rPr>
          <w:rFonts w:ascii="Calibri" w:hAnsi="Calibri" w:cs="Calibri"/>
          <w:kern w:val="0"/>
          <w:sz w:val="22"/>
        </w:rPr>
        <w:t xml:space="preserve">9.4 </w:t>
      </w:r>
      <w:r w:rsidRPr="00A51738">
        <w:rPr>
          <w:rFonts w:ascii="Calibri" w:hAnsi="Calibri" w:cs="Calibri" w:hint="eastAsia"/>
          <w:kern w:val="0"/>
          <w:sz w:val="22"/>
        </w:rPr>
        <w:t>在左側列表選擇</w:t>
      </w:r>
      <w:r w:rsidRPr="00A51738">
        <w:rPr>
          <w:rFonts w:ascii="Calibri" w:hAnsi="Calibri" w:cs="Calibri" w:hint="eastAsia"/>
          <w:kern w:val="0"/>
          <w:sz w:val="22"/>
        </w:rPr>
        <w:t xml:space="preserve"> </w:t>
      </w:r>
      <w:r w:rsidRPr="00A51738">
        <w:rPr>
          <w:rFonts w:ascii="Calibri" w:hAnsi="Calibri" w:cs="Calibri"/>
          <w:kern w:val="0"/>
          <w:sz w:val="22"/>
        </w:rPr>
        <w:t>“</w:t>
      </w:r>
      <w:r w:rsidR="002958D8" w:rsidRPr="00A51738">
        <w:rPr>
          <w:rFonts w:ascii="Calibri-Bold" w:hAnsi="Calibri-Bold" w:cs="Calibri-Bold" w:hint="eastAsia"/>
          <w:b/>
          <w:bCs/>
          <w:kern w:val="0"/>
          <w:sz w:val="22"/>
        </w:rPr>
        <w:t>應用程式集區</w:t>
      </w:r>
      <w:r w:rsidRPr="00A51738">
        <w:rPr>
          <w:rFonts w:ascii="Calibri" w:hAnsi="Calibri" w:cs="Calibri"/>
          <w:kern w:val="0"/>
          <w:sz w:val="22"/>
        </w:rPr>
        <w:t xml:space="preserve">” </w:t>
      </w:r>
      <w:r w:rsidRPr="00A51738">
        <w:rPr>
          <w:rFonts w:asciiTheme="minorEastAsia" w:hAnsiTheme="minorEastAsia" w:cs="Calibri" w:hint="eastAsia"/>
          <w:kern w:val="0"/>
          <w:sz w:val="22"/>
        </w:rPr>
        <w:t>，在右側列表右鍵單擊</w:t>
      </w:r>
      <w:r w:rsidRPr="00A51738">
        <w:rPr>
          <w:rFonts w:ascii="Calibri" w:hAnsi="Calibri" w:cs="Calibri"/>
          <w:kern w:val="0"/>
          <w:sz w:val="22"/>
        </w:rPr>
        <w:t>“</w:t>
      </w:r>
      <w:proofErr w:type="spellStart"/>
      <w:r w:rsidRPr="00A51738">
        <w:rPr>
          <w:rFonts w:ascii="Calibri-Bold" w:hAnsi="Calibri-Bold" w:cs="Calibri-Bold"/>
          <w:b/>
          <w:bCs/>
          <w:kern w:val="0"/>
          <w:sz w:val="22"/>
        </w:rPr>
        <w:t>DefaultAppPool</w:t>
      </w:r>
      <w:proofErr w:type="spellEnd"/>
      <w:r w:rsidRPr="00A51738">
        <w:rPr>
          <w:rFonts w:ascii="Calibri" w:hAnsi="Calibri" w:cs="Calibri"/>
          <w:kern w:val="0"/>
          <w:sz w:val="22"/>
        </w:rPr>
        <w:t>”</w:t>
      </w:r>
      <w:r w:rsidRPr="00A51738">
        <w:rPr>
          <w:rFonts w:asciiTheme="minorEastAsia" w:hAnsiTheme="minorEastAsia" w:cs="Calibri" w:hint="eastAsia"/>
          <w:kern w:val="0"/>
          <w:sz w:val="22"/>
        </w:rPr>
        <w:t>，</w:t>
      </w:r>
      <w:r w:rsidRPr="00A51738">
        <w:rPr>
          <w:rFonts w:ascii="Calibri" w:hAnsi="Calibri" w:cs="Calibri"/>
          <w:kern w:val="0"/>
          <w:sz w:val="22"/>
        </w:rPr>
        <w:t xml:space="preserve"> </w:t>
      </w:r>
      <w:r w:rsidRPr="00A51738">
        <w:rPr>
          <w:rFonts w:ascii="Calibri" w:hAnsi="Calibri" w:cs="Calibri" w:hint="eastAsia"/>
          <w:kern w:val="0"/>
          <w:sz w:val="22"/>
        </w:rPr>
        <w:t>接著選擇</w:t>
      </w:r>
      <w:r w:rsidRPr="00A51738">
        <w:rPr>
          <w:rFonts w:ascii="Calibri" w:hAnsi="Calibri" w:cs="Calibri" w:hint="eastAsia"/>
          <w:kern w:val="0"/>
          <w:sz w:val="22"/>
        </w:rPr>
        <w:t xml:space="preserve"> </w:t>
      </w:r>
      <w:r w:rsidRPr="00A51738">
        <w:rPr>
          <w:rFonts w:ascii="Calibri" w:hAnsi="Calibri" w:cs="Calibri"/>
          <w:kern w:val="0"/>
          <w:sz w:val="22"/>
        </w:rPr>
        <w:t>“</w:t>
      </w:r>
      <w:r w:rsidR="002958D8" w:rsidRPr="00A51738">
        <w:rPr>
          <w:rFonts w:ascii="Calibri-Bold" w:hAnsi="Calibri-Bold" w:cs="Calibri-Bold" w:hint="eastAsia"/>
          <w:b/>
          <w:bCs/>
          <w:kern w:val="0"/>
          <w:sz w:val="22"/>
        </w:rPr>
        <w:t>進階設定</w:t>
      </w:r>
      <w:r w:rsidRPr="00A51738">
        <w:rPr>
          <w:rFonts w:ascii="Calibri-Bold" w:hAnsi="Calibri-Bold" w:cs="Calibri-Bold"/>
          <w:b/>
          <w:bCs/>
          <w:kern w:val="0"/>
          <w:sz w:val="22"/>
        </w:rPr>
        <w:t>…</w:t>
      </w:r>
      <w:r w:rsidRPr="00A51738">
        <w:rPr>
          <w:rFonts w:ascii="Calibri" w:hAnsi="Calibri" w:cs="Calibri"/>
          <w:kern w:val="0"/>
          <w:sz w:val="22"/>
        </w:rPr>
        <w:t>”</w:t>
      </w:r>
    </w:p>
    <w:p w:rsidR="00DC387E" w:rsidRDefault="00C45A39" w:rsidP="00A67B23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C45A39">
        <w:rPr>
          <w:rFonts w:ascii="Calibri" w:hAnsi="Calibri" w:cs="Calibri"/>
          <w:noProof/>
          <w:kern w:val="0"/>
          <w:sz w:val="22"/>
        </w:rPr>
        <w:pict>
          <v:shape id="_x0000_s1270" type="#_x0000_t109" style="position:absolute;margin-left:147.75pt;margin-top:238.95pt;width:87pt;height:12.75pt;z-index:251942912" filled="f" strokecolor="red" strokeweight="1.5pt"/>
        </w:pict>
      </w:r>
      <w:r w:rsidRPr="00C45A39">
        <w:rPr>
          <w:rFonts w:ascii="Calibri" w:hAnsi="Calibri" w:cs="Calibri"/>
          <w:noProof/>
          <w:kern w:val="0"/>
          <w:sz w:val="22"/>
        </w:rPr>
        <w:pict>
          <v:shape id="_x0000_s1269" type="#_x0000_t109" style="position:absolute;margin-left:91.5pt;margin-top:154.95pt;width:49.5pt;height:9pt;z-index:251941888" filled="f" strokecolor="red" strokeweight="1.5pt"/>
        </w:pict>
      </w:r>
      <w:r w:rsidRPr="00C45A39">
        <w:rPr>
          <w:rFonts w:ascii="Calibri" w:hAnsi="Calibri" w:cs="Calibri"/>
          <w:noProof/>
          <w:kern w:val="0"/>
          <w:sz w:val="22"/>
        </w:rPr>
        <w:pict>
          <v:shape id="_x0000_s1268" type="#_x0000_t109" style="position:absolute;margin-left:17.25pt;margin-top:94.2pt;width:50.25pt;height:8.25pt;z-index:251940864" filled="f" strokecolor="red" strokeweight="1.5pt"/>
        </w:pict>
      </w:r>
      <w:r w:rsidR="002958D8">
        <w:rPr>
          <w:rFonts w:ascii="Calibri" w:hAnsi="Calibri" w:cs="Calibri"/>
          <w:noProof/>
          <w:kern w:val="0"/>
          <w:szCs w:val="24"/>
        </w:rPr>
        <w:drawing>
          <wp:inline distT="0" distB="0" distL="0" distR="0">
            <wp:extent cx="5274310" cy="3733800"/>
            <wp:effectExtent l="19050" t="0" r="2540" b="0"/>
            <wp:docPr id="236" name="图片 235" descr="擷取_2019_05_27_16_35_19_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6_35_19_168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DC387E">
        <w:rPr>
          <w:rFonts w:ascii="Calibri" w:hAnsi="Calibri" w:cs="Calibri"/>
          <w:kern w:val="0"/>
          <w:szCs w:val="24"/>
        </w:rPr>
        <w:lastRenderedPageBreak/>
        <w:t xml:space="preserve">9.5 </w:t>
      </w:r>
      <w:r w:rsidRPr="00DC387E">
        <w:rPr>
          <w:rFonts w:ascii="Calibri" w:hAnsi="Calibri" w:cs="Calibri" w:hint="eastAsia"/>
          <w:kern w:val="0"/>
          <w:szCs w:val="24"/>
        </w:rPr>
        <w:t>確認</w:t>
      </w:r>
      <w:r w:rsidRPr="00DC387E">
        <w:rPr>
          <w:rFonts w:ascii="Calibri" w:hAnsi="Calibri" w:cs="Calibri"/>
          <w:kern w:val="0"/>
          <w:szCs w:val="24"/>
        </w:rPr>
        <w:t xml:space="preserve"> </w:t>
      </w:r>
      <w:r w:rsidR="00E5279A">
        <w:rPr>
          <w:rFonts w:ascii="Calibri" w:hAnsi="Calibri" w:cs="Calibri"/>
          <w:b/>
          <w:kern w:val="0"/>
          <w:szCs w:val="24"/>
        </w:rPr>
        <w:t xml:space="preserve">“.NET Framework </w:t>
      </w:r>
      <w:r w:rsidR="00E5279A">
        <w:rPr>
          <w:rFonts w:ascii="Calibri" w:hAnsi="Calibri" w:cs="Calibri" w:hint="eastAsia"/>
          <w:b/>
          <w:kern w:val="0"/>
          <w:szCs w:val="24"/>
        </w:rPr>
        <w:t>版本</w:t>
      </w:r>
      <w:r w:rsidRPr="00DC387E">
        <w:rPr>
          <w:rFonts w:ascii="Calibri" w:hAnsi="Calibri" w:cs="Calibri"/>
          <w:b/>
          <w:kern w:val="0"/>
          <w:szCs w:val="24"/>
        </w:rPr>
        <w:t>”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是選擇</w:t>
      </w:r>
      <w:r w:rsidRPr="00DC387E">
        <w:rPr>
          <w:rFonts w:ascii="Calibri" w:hAnsi="Calibri" w:cs="Calibri"/>
          <w:kern w:val="0"/>
          <w:szCs w:val="24"/>
        </w:rPr>
        <w:t xml:space="preserve"> </w:t>
      </w:r>
      <w:r w:rsidRPr="00DC387E">
        <w:rPr>
          <w:rFonts w:ascii="Calibri" w:hAnsi="Calibri" w:cs="Calibri"/>
          <w:b/>
          <w:kern w:val="0"/>
          <w:szCs w:val="24"/>
        </w:rPr>
        <w:t>“V2.0”</w:t>
      </w:r>
      <w:r>
        <w:rPr>
          <w:rFonts w:ascii="Calibri" w:hAnsi="Calibri" w:cs="Calibri"/>
          <w:kern w:val="0"/>
          <w:szCs w:val="24"/>
        </w:rPr>
        <w:t xml:space="preserve"> </w:t>
      </w:r>
      <w:r w:rsidRPr="00DC387E">
        <w:rPr>
          <w:rFonts w:asciiTheme="minorEastAsia" w:hAnsiTheme="minorEastAsia" w:cs="Calibri" w:hint="eastAsia"/>
          <w:kern w:val="0"/>
          <w:szCs w:val="24"/>
        </w:rPr>
        <w:t>，</w:t>
      </w:r>
      <w:r w:rsidRPr="00DC387E">
        <w:rPr>
          <w:rFonts w:ascii="Calibri" w:hAnsi="Calibri" w:cs="Calibri"/>
          <w:b/>
          <w:kern w:val="0"/>
          <w:szCs w:val="24"/>
        </w:rPr>
        <w:t>“</w:t>
      </w:r>
      <w:r w:rsidR="00E5279A">
        <w:rPr>
          <w:rFonts w:ascii="Calibri" w:hAnsi="Calibri" w:cs="Calibri" w:hint="eastAsia"/>
          <w:b/>
          <w:kern w:val="0"/>
          <w:szCs w:val="24"/>
        </w:rPr>
        <w:t>啟用</w:t>
      </w:r>
      <w:r w:rsidR="00E5279A">
        <w:rPr>
          <w:rFonts w:ascii="Calibri" w:hAnsi="Calibri" w:cs="Calibri" w:hint="eastAsia"/>
          <w:b/>
          <w:kern w:val="0"/>
          <w:szCs w:val="24"/>
        </w:rPr>
        <w:t>32</w:t>
      </w:r>
      <w:r w:rsidR="00E5279A">
        <w:rPr>
          <w:rFonts w:ascii="Calibri" w:hAnsi="Calibri" w:cs="Calibri" w:hint="eastAsia"/>
          <w:b/>
          <w:kern w:val="0"/>
          <w:szCs w:val="24"/>
        </w:rPr>
        <w:t>位元應用程式</w:t>
      </w:r>
      <w:r w:rsidRPr="00DC387E">
        <w:rPr>
          <w:rFonts w:ascii="Calibri" w:hAnsi="Calibri" w:cs="Calibri"/>
          <w:b/>
          <w:kern w:val="0"/>
          <w:szCs w:val="24"/>
        </w:rPr>
        <w:t>”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是選擇</w:t>
      </w:r>
      <w:r w:rsidRPr="00DC387E">
        <w:rPr>
          <w:rFonts w:ascii="Calibri" w:hAnsi="Calibri" w:cs="Calibri"/>
          <w:kern w:val="0"/>
          <w:szCs w:val="24"/>
        </w:rPr>
        <w:t xml:space="preserve"> </w:t>
      </w:r>
      <w:r w:rsidRPr="00DC387E">
        <w:rPr>
          <w:rFonts w:ascii="Calibri" w:hAnsi="Calibri" w:cs="Calibri"/>
          <w:b/>
          <w:kern w:val="0"/>
          <w:szCs w:val="24"/>
        </w:rPr>
        <w:t>“True”</w:t>
      </w:r>
      <w:r w:rsidRPr="00DC387E">
        <w:rPr>
          <w:rFonts w:asciiTheme="minorEastAsia" w:hAnsiTheme="minorEastAsia" w:cs="Calibri" w:hint="eastAsia"/>
          <w:kern w:val="0"/>
          <w:szCs w:val="24"/>
        </w:rPr>
        <w:t>，</w:t>
      </w:r>
      <w:r>
        <w:rPr>
          <w:rFonts w:asciiTheme="minorEastAsia" w:hAnsiTheme="minorEastAsia" w:cs="Calibri" w:hint="eastAsia"/>
          <w:kern w:val="0"/>
          <w:szCs w:val="24"/>
        </w:rPr>
        <w:t>接著點擊</w:t>
      </w:r>
      <w:r w:rsidRPr="00DC387E">
        <w:rPr>
          <w:rFonts w:ascii="Calibri" w:hAnsi="Calibri" w:cs="Calibri"/>
          <w:kern w:val="0"/>
          <w:szCs w:val="24"/>
        </w:rPr>
        <w:t xml:space="preserve"> </w:t>
      </w:r>
      <w:r w:rsidRPr="00DC387E">
        <w:rPr>
          <w:rFonts w:ascii="Calibri" w:hAnsi="Calibri" w:cs="Calibri"/>
          <w:b/>
          <w:kern w:val="0"/>
          <w:szCs w:val="24"/>
        </w:rPr>
        <w:t>[OK]</w:t>
      </w:r>
    </w:p>
    <w:p w:rsidR="00DC387E" w:rsidRDefault="00C45A39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C45A39">
        <w:rPr>
          <w:noProof/>
        </w:rPr>
        <w:pict>
          <v:shape id="_x0000_s1273" type="#_x0000_t109" style="position:absolute;margin-left:186.75pt;margin-top:378.45pt;width:62.25pt;height:17.25pt;z-index:251945984" filled="f" strokecolor="red" strokeweight="1.5pt"/>
        </w:pict>
      </w:r>
      <w:r w:rsidRPr="00C45A39">
        <w:rPr>
          <w:noProof/>
        </w:rPr>
        <w:pict>
          <v:shape id="_x0000_s1272" type="#_x0000_t109" style="position:absolute;margin-left:21pt;margin-top:118.95pt;width:287.25pt;height:12.75pt;z-index:251944960" filled="f" strokecolor="red" strokeweight="1.5pt"/>
        </w:pict>
      </w:r>
      <w:r w:rsidRPr="00C45A39">
        <w:rPr>
          <w:noProof/>
        </w:rPr>
        <w:pict>
          <v:shape id="_x0000_s1271" type="#_x0000_t109" style="position:absolute;margin-left:26.25pt;margin-top:46.95pt;width:282pt;height:12.75pt;z-index:251943936" filled="f" strokecolor="red" strokeweight="1.5pt"/>
        </w:pict>
      </w:r>
      <w:r w:rsidR="00E5279A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4267200" cy="5191125"/>
            <wp:effectExtent l="19050" t="0" r="0" b="0"/>
            <wp:docPr id="237" name="图片 236" descr="擷取_2019_05_27_16_38_31_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6_38_31_188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pStyle w:val="1"/>
        <w:rPr>
          <w:color w:val="002060"/>
          <w:kern w:val="0"/>
          <w:sz w:val="40"/>
          <w:szCs w:val="40"/>
        </w:rPr>
      </w:pPr>
      <w:bookmarkStart w:id="10" w:name="_Toc10105123"/>
      <w:r w:rsidRPr="00DC387E">
        <w:rPr>
          <w:rFonts w:hint="eastAsia"/>
          <w:color w:val="002060"/>
          <w:kern w:val="0"/>
          <w:sz w:val="40"/>
          <w:szCs w:val="40"/>
        </w:rPr>
        <w:lastRenderedPageBreak/>
        <w:t xml:space="preserve">10  </w:t>
      </w:r>
      <w:r w:rsidRPr="00DC387E">
        <w:rPr>
          <w:rFonts w:hint="eastAsia"/>
          <w:color w:val="002060"/>
          <w:kern w:val="0"/>
          <w:sz w:val="40"/>
          <w:szCs w:val="40"/>
        </w:rPr>
        <w:t>設定並初始化</w:t>
      </w:r>
      <w:proofErr w:type="spellStart"/>
      <w:r w:rsidRPr="00DC387E">
        <w:rPr>
          <w:rFonts w:hint="eastAsia"/>
          <w:color w:val="002060"/>
          <w:kern w:val="0"/>
          <w:sz w:val="40"/>
          <w:szCs w:val="40"/>
        </w:rPr>
        <w:t>Solr</w:t>
      </w:r>
      <w:proofErr w:type="spellEnd"/>
      <w:r w:rsidRPr="00DC387E">
        <w:rPr>
          <w:rFonts w:hint="eastAsia"/>
          <w:color w:val="002060"/>
          <w:kern w:val="0"/>
          <w:sz w:val="40"/>
          <w:szCs w:val="40"/>
        </w:rPr>
        <w:t>系統</w:t>
      </w:r>
      <w:bookmarkEnd w:id="10"/>
    </w:p>
    <w:p w:rsidR="005E4C79" w:rsidRDefault="005E4C79" w:rsidP="005E4C79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  <w:r w:rsidRPr="005E4C79">
        <w:rPr>
          <w:rFonts w:ascii="Calibri" w:hAnsi="Calibri" w:cs="Calibri"/>
          <w:kern w:val="0"/>
          <w:szCs w:val="24"/>
        </w:rPr>
        <w:t>1</w:t>
      </w:r>
      <w:r>
        <w:rPr>
          <w:rFonts w:ascii="Calibri" w:hAnsi="Calibri" w:cs="Calibri"/>
          <w:kern w:val="0"/>
          <w:szCs w:val="24"/>
        </w:rPr>
        <w:t xml:space="preserve">0.1 </w:t>
      </w:r>
      <w:r>
        <w:rPr>
          <w:rFonts w:ascii="Calibri" w:hAnsi="Calibri" w:cs="Calibri" w:hint="eastAsia"/>
          <w:kern w:val="0"/>
          <w:szCs w:val="24"/>
        </w:rPr>
        <w:t>以工作管理員身分執行命令提示元用以檢查安裝狀態</w:t>
      </w:r>
      <w:r w:rsidRPr="005E4C79">
        <w:rPr>
          <w:rFonts w:asciiTheme="minorEastAsia" w:hAnsiTheme="minorEastAsia" w:cs="Calibri" w:hint="eastAsia"/>
          <w:kern w:val="0"/>
          <w:szCs w:val="24"/>
        </w:rPr>
        <w:t>。</w:t>
      </w:r>
      <w:r>
        <w:rPr>
          <w:rFonts w:ascii="Calibri" w:hAnsi="Calibri" w:cs="Calibri" w:hint="eastAsia"/>
          <w:kern w:val="0"/>
          <w:szCs w:val="24"/>
        </w:rPr>
        <w:t>在鍵盤上按</w:t>
      </w:r>
      <w:r w:rsidRPr="0077675C">
        <w:rPr>
          <w:rFonts w:ascii="Calibri" w:hAnsi="Calibri" w:cs="Calibri" w:hint="eastAsia"/>
          <w:b/>
          <w:kern w:val="0"/>
          <w:szCs w:val="24"/>
        </w:rPr>
        <w:t>Windows</w:t>
      </w:r>
      <w:r>
        <w:rPr>
          <w:rFonts w:ascii="Calibri" w:hAnsi="Calibri" w:cs="Calibri" w:hint="eastAsia"/>
          <w:kern w:val="0"/>
          <w:szCs w:val="24"/>
        </w:rPr>
        <w:t>鍵</w:t>
      </w:r>
      <w:r w:rsidRPr="005E4C79">
        <w:rPr>
          <w:rFonts w:asciiTheme="minorEastAsia" w:hAnsiTheme="minorEastAsia" w:cs="Calibri" w:hint="eastAsia"/>
          <w:kern w:val="0"/>
          <w:szCs w:val="24"/>
        </w:rPr>
        <w:t>，</w:t>
      </w:r>
      <w:r>
        <w:rPr>
          <w:rFonts w:ascii="Calibri" w:hAnsi="Calibri" w:cs="Calibri" w:hint="eastAsia"/>
          <w:kern w:val="0"/>
          <w:szCs w:val="24"/>
        </w:rPr>
        <w:t>或是像</w:t>
      </w:r>
      <w:r w:rsidR="0077675C">
        <w:rPr>
          <w:rFonts w:ascii="Calibri" w:hAnsi="Calibri" w:cs="Calibri" w:hint="eastAsia"/>
          <w:kern w:val="0"/>
          <w:szCs w:val="24"/>
        </w:rPr>
        <w:t>下方捕捉</w:t>
      </w:r>
      <w:r>
        <w:rPr>
          <w:rFonts w:ascii="Calibri" w:hAnsi="Calibri" w:cs="Calibri" w:hint="eastAsia"/>
          <w:kern w:val="0"/>
          <w:szCs w:val="24"/>
        </w:rPr>
        <w:t>的畫面</w:t>
      </w:r>
      <w:r w:rsidRPr="005E4C79">
        <w:rPr>
          <w:rFonts w:asciiTheme="minorEastAsia" w:hAnsiTheme="minorEastAsia" w:cs="Calibri" w:hint="eastAsia"/>
          <w:kern w:val="0"/>
          <w:szCs w:val="24"/>
        </w:rPr>
        <w:t>，</w:t>
      </w:r>
      <w:r>
        <w:rPr>
          <w:rFonts w:ascii="Calibri" w:hAnsi="Calibri" w:cs="Calibri" w:hint="eastAsia"/>
          <w:kern w:val="0"/>
          <w:szCs w:val="24"/>
        </w:rPr>
        <w:t>透過滑鼠去點選</w:t>
      </w:r>
      <w:r w:rsidR="0077675C" w:rsidRPr="0077675C">
        <w:rPr>
          <w:rFonts w:ascii="Calibri" w:hAnsi="Calibri" w:cs="Calibri" w:hint="eastAsia"/>
          <w:b/>
          <w:kern w:val="0"/>
          <w:szCs w:val="24"/>
        </w:rPr>
        <w:t>開始</w:t>
      </w:r>
      <w:r>
        <w:rPr>
          <w:rFonts w:ascii="Calibri" w:hAnsi="Calibri" w:cs="Calibri" w:hint="eastAsia"/>
          <w:kern w:val="0"/>
          <w:szCs w:val="24"/>
        </w:rPr>
        <w:t>功能表</w:t>
      </w:r>
      <w:r w:rsidRPr="005E4C79">
        <w:rPr>
          <w:rFonts w:asciiTheme="minorEastAsia" w:hAnsiTheme="minorEastAsia" w:cs="Calibri" w:hint="eastAsia"/>
          <w:kern w:val="0"/>
          <w:szCs w:val="24"/>
        </w:rPr>
        <w:t>。</w:t>
      </w:r>
    </w:p>
    <w:p w:rsidR="0077675C" w:rsidRDefault="00C45A39" w:rsidP="005E4C79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C45A39">
        <w:rPr>
          <w:noProof/>
        </w:rPr>
        <w:pict>
          <v:shape id="_x0000_s1274" type="#_x0000_t109" style="position:absolute;margin-left:423.75pt;margin-top:89.7pt;width:26.25pt;height:39.75pt;z-index:251947008" filled="f" strokecolor="red" strokeweight="1.5pt"/>
        </w:pict>
      </w:r>
      <w:r w:rsidR="006D11A9">
        <w:rPr>
          <w:rFonts w:ascii="Calibri" w:hAnsi="Calibri" w:cs="Calibri"/>
          <w:noProof/>
          <w:kern w:val="0"/>
          <w:szCs w:val="24"/>
        </w:rPr>
        <w:drawing>
          <wp:inline distT="0" distB="0" distL="0" distR="0">
            <wp:extent cx="5715000" cy="3571875"/>
            <wp:effectExtent l="19050" t="0" r="0" b="0"/>
            <wp:docPr id="238" name="图片 237" descr="擷取_2019_05_27_16_43_54_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6_43_54_160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819" cy="358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75C" w:rsidRDefault="0077675C" w:rsidP="005E4C79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77675C">
        <w:rPr>
          <w:rFonts w:ascii="Calibri" w:hAnsi="Calibri" w:cs="Calibri"/>
          <w:kern w:val="0"/>
          <w:szCs w:val="24"/>
        </w:rPr>
        <w:t>10.</w:t>
      </w:r>
      <w:r>
        <w:rPr>
          <w:rFonts w:ascii="Calibri" w:hAnsi="Calibri" w:cs="Calibri"/>
          <w:kern w:val="0"/>
          <w:szCs w:val="24"/>
        </w:rPr>
        <w:t xml:space="preserve">2 </w:t>
      </w:r>
      <w:r>
        <w:rPr>
          <w:rFonts w:ascii="Calibri" w:hAnsi="Calibri" w:cs="Calibri" w:hint="eastAsia"/>
          <w:kern w:val="0"/>
          <w:szCs w:val="24"/>
        </w:rPr>
        <w:t>在鍵盤上輸入</w:t>
      </w:r>
      <w:r w:rsidRPr="0077675C">
        <w:rPr>
          <w:rFonts w:ascii="Calibri" w:hAnsi="Calibri" w:cs="Calibri"/>
          <w:kern w:val="0"/>
          <w:szCs w:val="24"/>
        </w:rPr>
        <w:t xml:space="preserve"> </w:t>
      </w:r>
      <w:proofErr w:type="spellStart"/>
      <w:r w:rsidRPr="0077675C">
        <w:rPr>
          <w:rFonts w:ascii="Calibri-Bold" w:hAnsi="Calibri-Bold" w:cs="Calibri-Bold"/>
          <w:b/>
          <w:bCs/>
          <w:kern w:val="0"/>
          <w:szCs w:val="24"/>
        </w:rPr>
        <w:t>cmd</w:t>
      </w:r>
      <w:proofErr w:type="spellEnd"/>
      <w:r w:rsidRPr="0077675C">
        <w:rPr>
          <w:rFonts w:ascii="Calibri-Bold" w:hAnsi="Calibri-Bold" w:cs="Calibri-Bold"/>
          <w:b/>
          <w:bCs/>
          <w:kern w:val="0"/>
          <w:szCs w:val="24"/>
        </w:rPr>
        <w:t xml:space="preserve"> </w:t>
      </w:r>
      <w:r w:rsidRPr="0077675C">
        <w:rPr>
          <w:rFonts w:asciiTheme="minorEastAsia" w:hAnsiTheme="minorEastAsia" w:cs="Calibri" w:hint="eastAsia"/>
          <w:kern w:val="0"/>
          <w:szCs w:val="24"/>
        </w:rPr>
        <w:t>，</w:t>
      </w:r>
      <w:r w:rsidRPr="0077675C"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命令提示</w:t>
      </w:r>
      <w:r w:rsidR="00490931">
        <w:rPr>
          <w:rFonts w:ascii="Calibri" w:hAnsi="Calibri" w:cs="Calibri" w:hint="eastAsia"/>
          <w:kern w:val="0"/>
          <w:szCs w:val="24"/>
        </w:rPr>
        <w:t>字</w:t>
      </w:r>
      <w:r>
        <w:rPr>
          <w:rFonts w:ascii="Calibri" w:hAnsi="Calibri" w:cs="Calibri" w:hint="eastAsia"/>
          <w:kern w:val="0"/>
          <w:szCs w:val="24"/>
        </w:rPr>
        <w:t>元將會顯示在左側</w:t>
      </w:r>
    </w:p>
    <w:p w:rsidR="0077675C" w:rsidRDefault="00C45A39" w:rsidP="005E4C79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>
          <v:shape id="_x0000_s1275" type="#_x0000_t109" style="position:absolute;margin-left:35.25pt;margin-top:53.7pt;width:61.5pt;height:24pt;z-index:251948032" filled="f" strokecolor="red" strokeweight="1.5pt"/>
        </w:pict>
      </w:r>
      <w:r w:rsidR="00490931">
        <w:rPr>
          <w:rFonts w:ascii="Calibri" w:hAnsi="Calibri" w:cs="Calibri"/>
          <w:noProof/>
          <w:kern w:val="0"/>
          <w:szCs w:val="24"/>
        </w:rPr>
        <w:drawing>
          <wp:inline distT="0" distB="0" distL="0" distR="0">
            <wp:extent cx="5317842" cy="3305175"/>
            <wp:effectExtent l="19050" t="0" r="0" b="0"/>
            <wp:docPr id="240" name="图片 239" descr="擷取_2019_05_27_16_46_42_2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6_46_42_266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1739" cy="330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75C" w:rsidRPr="00E56196" w:rsidRDefault="0077675C" w:rsidP="005E4C79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E56196">
        <w:rPr>
          <w:rFonts w:ascii="Calibri" w:hAnsi="Calibri" w:cs="Calibri"/>
          <w:kern w:val="0"/>
          <w:sz w:val="22"/>
        </w:rPr>
        <w:lastRenderedPageBreak/>
        <w:t xml:space="preserve">10.3 </w:t>
      </w:r>
      <w:r w:rsidRPr="00E56196">
        <w:rPr>
          <w:rFonts w:ascii="Calibri" w:hAnsi="Calibri" w:cs="Calibri" w:hint="eastAsia"/>
          <w:kern w:val="0"/>
          <w:sz w:val="22"/>
        </w:rPr>
        <w:t>右鍵單擊命令提示元</w:t>
      </w:r>
      <w:r w:rsidRPr="00E56196">
        <w:rPr>
          <w:rFonts w:asciiTheme="minorEastAsia" w:hAnsiTheme="minorEastAsia" w:cs="Calibri" w:hint="eastAsia"/>
          <w:kern w:val="0"/>
          <w:sz w:val="22"/>
        </w:rPr>
        <w:t>，</w:t>
      </w:r>
      <w:r w:rsidRPr="00E56196">
        <w:rPr>
          <w:rFonts w:ascii="Calibri" w:hAnsi="Calibri" w:cs="Calibri" w:hint="eastAsia"/>
          <w:kern w:val="0"/>
          <w:sz w:val="22"/>
        </w:rPr>
        <w:t>並以系統管理員身分執行</w:t>
      </w:r>
    </w:p>
    <w:p w:rsidR="0077675C" w:rsidRPr="00E56196" w:rsidRDefault="00C45A39" w:rsidP="005E4C79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>
        <w:rPr>
          <w:rFonts w:ascii="Calibri" w:hAnsi="Calibri" w:cs="Calibri"/>
          <w:noProof/>
          <w:kern w:val="0"/>
          <w:sz w:val="22"/>
        </w:rPr>
        <w:pict>
          <v:shape id="_x0000_s1276" type="#_x0000_t109" style="position:absolute;margin-left:96.75pt;margin-top:180.45pt;width:30pt;height:29.25pt;z-index:251949056" filled="f" strokecolor="red" strokeweight="1.5pt"/>
        </w:pict>
      </w:r>
      <w:r w:rsidR="00420713" w:rsidRPr="00E56196">
        <w:rPr>
          <w:rFonts w:ascii="Calibri" w:hAnsi="Calibri" w:cs="Calibri"/>
          <w:noProof/>
          <w:kern w:val="0"/>
          <w:sz w:val="22"/>
        </w:rPr>
        <w:drawing>
          <wp:inline distT="0" distB="0" distL="0" distR="0">
            <wp:extent cx="5274310" cy="2602230"/>
            <wp:effectExtent l="19050" t="0" r="2540" b="0"/>
            <wp:docPr id="241" name="图片 240" descr="擷取_2019_05_27_16_48_41_4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6_48_41_435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75C" w:rsidRPr="00E56196" w:rsidRDefault="0077675C" w:rsidP="005E4C79">
      <w:pPr>
        <w:autoSpaceDE w:val="0"/>
        <w:autoSpaceDN w:val="0"/>
        <w:adjustRightInd w:val="0"/>
        <w:rPr>
          <w:rFonts w:asciiTheme="minorEastAsia" w:hAnsiTheme="minorEastAsia" w:cs="Calibri"/>
          <w:b/>
          <w:color w:val="000000"/>
          <w:kern w:val="0"/>
          <w:sz w:val="22"/>
        </w:rPr>
      </w:pPr>
      <w:r w:rsidRPr="00E56196">
        <w:rPr>
          <w:rFonts w:ascii="Calibri" w:hAnsi="Calibri" w:cs="Calibri"/>
          <w:kern w:val="0"/>
          <w:sz w:val="22"/>
        </w:rPr>
        <w:t>10.4</w:t>
      </w:r>
      <w:r w:rsidRPr="00E56196">
        <w:rPr>
          <w:rFonts w:ascii="Calibri" w:hAnsi="Calibri" w:cs="Calibri"/>
          <w:color w:val="0000FF"/>
          <w:kern w:val="0"/>
          <w:sz w:val="22"/>
        </w:rPr>
        <w:t xml:space="preserve"> </w:t>
      </w:r>
      <w:r w:rsidRPr="00E56196">
        <w:rPr>
          <w:rFonts w:ascii="Calibri" w:hAnsi="Calibri" w:cs="Calibri" w:hint="eastAsia"/>
          <w:color w:val="000000"/>
          <w:kern w:val="0"/>
          <w:sz w:val="22"/>
        </w:rPr>
        <w:t>輸入</w:t>
      </w:r>
      <w:r w:rsidRPr="00E56196">
        <w:rPr>
          <w:rFonts w:ascii="Calibri" w:hAnsi="Calibri" w:cs="Calibri"/>
          <w:color w:val="000000"/>
          <w:kern w:val="0"/>
          <w:sz w:val="22"/>
        </w:rPr>
        <w:t xml:space="preserve"> </w:t>
      </w:r>
      <w:proofErr w:type="spellStart"/>
      <w:r w:rsidRPr="00E56196">
        <w:rPr>
          <w:rFonts w:ascii="Calibri-Bold" w:hAnsi="Calibri-Bold" w:cs="Calibri-Bold"/>
          <w:b/>
          <w:bCs/>
          <w:color w:val="000000"/>
          <w:kern w:val="0"/>
          <w:sz w:val="22"/>
        </w:rPr>
        <w:t>cd</w:t>
      </w:r>
      <w:proofErr w:type="spellEnd"/>
      <w:r w:rsidRPr="00E56196">
        <w:rPr>
          <w:rFonts w:ascii="Calibri-Bold" w:hAnsi="Calibri-Bold" w:cs="Calibri-Bold"/>
          <w:b/>
          <w:bCs/>
          <w:color w:val="000000"/>
          <w:kern w:val="0"/>
          <w:sz w:val="22"/>
        </w:rPr>
        <w:t xml:space="preserve"> C:\DIKO\solr</w:t>
      </w:r>
      <w:r w:rsidR="00512859" w:rsidRPr="00E56196">
        <w:rPr>
          <w:rFonts w:asciiTheme="minorEastAsia" w:hAnsiTheme="minorEastAsia" w:cs="Calibri-Bold" w:hint="eastAsia"/>
          <w:b/>
          <w:bCs/>
          <w:color w:val="000000"/>
          <w:kern w:val="0"/>
          <w:sz w:val="22"/>
        </w:rPr>
        <w:t>，</w:t>
      </w:r>
      <w:r w:rsidRPr="00E56196">
        <w:rPr>
          <w:rFonts w:ascii="Calibri-Bold" w:hAnsi="Calibri-Bold" w:cs="Calibri-Bold" w:hint="eastAsia"/>
          <w:bCs/>
          <w:color w:val="000000"/>
          <w:kern w:val="0"/>
          <w:sz w:val="22"/>
        </w:rPr>
        <w:t>並按下</w:t>
      </w:r>
      <w:r w:rsidRPr="00E56196">
        <w:rPr>
          <w:rFonts w:ascii="Calibri" w:hAnsi="Calibri" w:cs="Calibri"/>
          <w:color w:val="000000"/>
          <w:kern w:val="0"/>
          <w:sz w:val="22"/>
        </w:rPr>
        <w:t>Enter</w:t>
      </w:r>
      <w:r w:rsidRPr="00E56196">
        <w:rPr>
          <w:rFonts w:ascii="Calibri" w:hAnsi="Calibri" w:cs="Calibri" w:hint="eastAsia"/>
          <w:color w:val="000000"/>
          <w:kern w:val="0"/>
          <w:sz w:val="22"/>
        </w:rPr>
        <w:t>鍵</w:t>
      </w:r>
      <w:r w:rsidR="00512859" w:rsidRPr="00E56196">
        <w:rPr>
          <w:rFonts w:asciiTheme="minorEastAsia" w:hAnsiTheme="minorEastAsia" w:cs="Calibri" w:hint="eastAsia"/>
          <w:color w:val="000000"/>
          <w:kern w:val="0"/>
          <w:sz w:val="22"/>
        </w:rPr>
        <w:t>，用以改變當前的目錄</w:t>
      </w:r>
      <w:r w:rsidR="00512859" w:rsidRPr="00E56196">
        <w:rPr>
          <w:rFonts w:ascii="Calibri" w:hAnsi="Calibri" w:cs="Calibri" w:hint="eastAsia"/>
          <w:color w:val="000000"/>
          <w:kern w:val="0"/>
          <w:sz w:val="22"/>
        </w:rPr>
        <w:t>為</w:t>
      </w:r>
      <w:r w:rsidRPr="00E56196">
        <w:rPr>
          <w:rFonts w:ascii="Calibri" w:hAnsi="Calibri" w:cs="Calibri"/>
          <w:color w:val="000000"/>
          <w:kern w:val="0"/>
          <w:sz w:val="22"/>
        </w:rPr>
        <w:t xml:space="preserve"> </w:t>
      </w:r>
      <w:r w:rsidRPr="00E56196">
        <w:rPr>
          <w:rFonts w:ascii="Calibri" w:hAnsi="Calibri" w:cs="Calibri"/>
          <w:b/>
          <w:color w:val="000000"/>
          <w:kern w:val="0"/>
          <w:sz w:val="22"/>
        </w:rPr>
        <w:t>C:\DIKO\solr</w:t>
      </w:r>
    </w:p>
    <w:p w:rsidR="00512859" w:rsidRPr="00E56196" w:rsidRDefault="001662D8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E56196">
        <w:rPr>
          <w:rFonts w:ascii="Calibri" w:hAnsi="Calibri" w:cs="Calibri"/>
          <w:b/>
          <w:noProof/>
          <w:kern w:val="0"/>
          <w:sz w:val="22"/>
        </w:rPr>
        <w:drawing>
          <wp:inline distT="0" distB="0" distL="0" distR="0">
            <wp:extent cx="5274310" cy="855345"/>
            <wp:effectExtent l="19050" t="0" r="2540" b="0"/>
            <wp:docPr id="242" name="图片 241" descr="擷取_2019_05_27_17_06_17_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7_06_17_41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859" w:rsidRPr="00E56196" w:rsidRDefault="00512859" w:rsidP="005E4C79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E56196">
        <w:rPr>
          <w:rFonts w:ascii="Calibri" w:hAnsi="Calibri" w:cs="Calibri"/>
          <w:kern w:val="0"/>
          <w:sz w:val="22"/>
        </w:rPr>
        <w:t xml:space="preserve">10.5 </w:t>
      </w:r>
      <w:r w:rsidRPr="00E56196">
        <w:rPr>
          <w:rFonts w:ascii="Calibri" w:hAnsi="Calibri" w:cs="Calibri" w:hint="eastAsia"/>
          <w:kern w:val="0"/>
          <w:sz w:val="22"/>
        </w:rPr>
        <w:t>輸入</w:t>
      </w:r>
      <w:r w:rsidRPr="00E56196">
        <w:rPr>
          <w:rFonts w:ascii="Calibri" w:hAnsi="Calibri" w:cs="Calibri"/>
          <w:kern w:val="0"/>
          <w:sz w:val="22"/>
        </w:rPr>
        <w:t xml:space="preserve"> </w:t>
      </w:r>
      <w:proofErr w:type="spellStart"/>
      <w:r w:rsidRPr="00E56196">
        <w:rPr>
          <w:rFonts w:ascii="Calibri-Bold" w:hAnsi="Calibri-Bold" w:cs="Calibri-Bold"/>
          <w:b/>
          <w:bCs/>
          <w:kern w:val="0"/>
          <w:sz w:val="22"/>
        </w:rPr>
        <w:t>nssm</w:t>
      </w:r>
      <w:proofErr w:type="spellEnd"/>
      <w:r w:rsidRPr="00E56196">
        <w:rPr>
          <w:rFonts w:ascii="Calibri-Bold" w:hAnsi="Calibri-Bold" w:cs="Calibri-Bold"/>
          <w:b/>
          <w:bCs/>
          <w:kern w:val="0"/>
          <w:sz w:val="22"/>
        </w:rPr>
        <w:t xml:space="preserve"> install </w:t>
      </w:r>
      <w:proofErr w:type="spellStart"/>
      <w:r w:rsidRPr="00E56196">
        <w:rPr>
          <w:rFonts w:ascii="Calibri-Bold" w:hAnsi="Calibri-Bold" w:cs="Calibri-Bold"/>
          <w:b/>
          <w:bCs/>
          <w:kern w:val="0"/>
          <w:sz w:val="22"/>
        </w:rPr>
        <w:t>Solr</w:t>
      </w:r>
      <w:proofErr w:type="spellEnd"/>
      <w:r w:rsidR="00156D31" w:rsidRPr="00E56196">
        <w:rPr>
          <w:rFonts w:asciiTheme="minorEastAsia" w:hAnsiTheme="minorEastAsia" w:cs="Calibri-Bold" w:hint="eastAsia"/>
          <w:b/>
          <w:bCs/>
          <w:kern w:val="0"/>
          <w:sz w:val="22"/>
        </w:rPr>
        <w:t>，</w:t>
      </w:r>
      <w:r w:rsidRPr="00E56196">
        <w:rPr>
          <w:rFonts w:ascii="Calibri" w:hAnsi="Calibri" w:cs="Calibri" w:hint="eastAsia"/>
          <w:kern w:val="0"/>
          <w:sz w:val="22"/>
        </w:rPr>
        <w:t>並按下</w:t>
      </w:r>
      <w:r w:rsidRPr="00E56196">
        <w:rPr>
          <w:rFonts w:ascii="Calibri" w:hAnsi="Calibri" w:cs="Calibri"/>
          <w:kern w:val="0"/>
          <w:sz w:val="22"/>
        </w:rPr>
        <w:t>Enter</w:t>
      </w:r>
      <w:r w:rsidR="00156D31" w:rsidRPr="00E56196">
        <w:rPr>
          <w:rFonts w:ascii="Calibri" w:hAnsi="Calibri" w:cs="Calibri" w:hint="eastAsia"/>
          <w:kern w:val="0"/>
          <w:sz w:val="22"/>
        </w:rPr>
        <w:t>鍵</w:t>
      </w:r>
    </w:p>
    <w:p w:rsidR="00156D31" w:rsidRDefault="00E56196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1130300"/>
            <wp:effectExtent l="19050" t="0" r="2540" b="0"/>
            <wp:docPr id="243" name="图片 242" descr="擷取_2019_05_27_17_07_37_2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7_07_37_287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010A90" w:rsidRDefault="00010A90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E56196" w:rsidRDefault="00E56196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E56196" w:rsidRDefault="00E56196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56D31" w:rsidRPr="00E56196" w:rsidRDefault="00156D31" w:rsidP="005E4C79">
      <w:pPr>
        <w:autoSpaceDE w:val="0"/>
        <w:autoSpaceDN w:val="0"/>
        <w:adjustRightInd w:val="0"/>
        <w:rPr>
          <w:rFonts w:ascii="Calibri" w:hAnsi="Calibri" w:cs="Calibri"/>
          <w:color w:val="000000"/>
          <w:kern w:val="0"/>
          <w:sz w:val="22"/>
        </w:rPr>
      </w:pPr>
      <w:r w:rsidRPr="00E56196">
        <w:rPr>
          <w:rFonts w:ascii="Calibri" w:hAnsi="Calibri" w:cs="Calibri"/>
          <w:color w:val="000000" w:themeColor="text1"/>
          <w:kern w:val="0"/>
          <w:sz w:val="22"/>
        </w:rPr>
        <w:lastRenderedPageBreak/>
        <w:t>10.6</w:t>
      </w:r>
      <w:r w:rsidRPr="00E56196">
        <w:rPr>
          <w:rFonts w:ascii="Calibri" w:hAnsi="Calibri" w:cs="Calibri"/>
          <w:b/>
          <w:color w:val="0000FF"/>
          <w:kern w:val="0"/>
          <w:sz w:val="22"/>
        </w:rPr>
        <w:t xml:space="preserve"> </w:t>
      </w:r>
      <w:r w:rsidRPr="00E56196">
        <w:rPr>
          <w:rFonts w:ascii="Calibri" w:hAnsi="Calibri" w:cs="Calibri"/>
          <w:b/>
          <w:color w:val="000000"/>
          <w:kern w:val="0"/>
          <w:sz w:val="22"/>
        </w:rPr>
        <w:t>NSS</w:t>
      </w:r>
      <w:r w:rsidRPr="00E56196">
        <w:rPr>
          <w:rFonts w:ascii="Calibri" w:hAnsi="Calibri" w:cs="Calibri" w:hint="eastAsia"/>
          <w:b/>
          <w:color w:val="000000"/>
          <w:kern w:val="0"/>
          <w:sz w:val="22"/>
        </w:rPr>
        <w:t>M service installer</w:t>
      </w:r>
      <w:r w:rsidRPr="00E56196">
        <w:rPr>
          <w:rFonts w:ascii="Calibri" w:hAnsi="Calibri" w:cs="Calibri" w:hint="eastAsia"/>
          <w:color w:val="000000"/>
          <w:kern w:val="0"/>
          <w:sz w:val="22"/>
        </w:rPr>
        <w:t>將如下顯示</w:t>
      </w:r>
    </w:p>
    <w:p w:rsidR="00156D31" w:rsidRPr="00E56196" w:rsidRDefault="00E56196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E56196">
        <w:rPr>
          <w:rFonts w:ascii="Calibri" w:hAnsi="Calibri" w:cs="Calibri"/>
          <w:b/>
          <w:noProof/>
          <w:kern w:val="0"/>
          <w:sz w:val="22"/>
        </w:rPr>
        <w:drawing>
          <wp:inline distT="0" distB="0" distL="0" distR="0">
            <wp:extent cx="4181475" cy="2238375"/>
            <wp:effectExtent l="19050" t="0" r="9525" b="0"/>
            <wp:docPr id="244" name="图片 243" descr="擷取_2019_05_27_17_08_27_2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7_08_27_239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F9E" w:rsidRPr="00E56196" w:rsidRDefault="009C5F9E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E56196">
        <w:rPr>
          <w:rFonts w:ascii="Calibri" w:hAnsi="Calibri" w:cs="Calibri"/>
          <w:kern w:val="0"/>
          <w:sz w:val="22"/>
        </w:rPr>
        <w:t xml:space="preserve">10.7 </w:t>
      </w:r>
      <w:r w:rsidRPr="00E56196">
        <w:rPr>
          <w:rFonts w:ascii="Calibri" w:hAnsi="Calibri" w:cs="Calibri" w:hint="eastAsia"/>
          <w:kern w:val="0"/>
          <w:sz w:val="22"/>
        </w:rPr>
        <w:t>按下</w:t>
      </w:r>
      <w:r w:rsidRPr="00E56196">
        <w:rPr>
          <w:rFonts w:ascii="Calibri" w:hAnsi="Calibri" w:cs="Calibri"/>
          <w:kern w:val="0"/>
          <w:sz w:val="22"/>
        </w:rPr>
        <w:t xml:space="preserve"> </w:t>
      </w:r>
      <w:r w:rsidR="00520902" w:rsidRPr="00E56196">
        <w:rPr>
          <w:rFonts w:ascii="Calibri" w:eastAsia="SimSun" w:hAnsi="Calibri" w:cs="Calibri" w:hint="eastAsia"/>
          <w:kern w:val="0"/>
          <w:sz w:val="22"/>
          <w:lang w:eastAsia="zh-CN"/>
        </w:rPr>
        <w:t xml:space="preserve">Path </w:t>
      </w:r>
      <w:r w:rsidR="00520902" w:rsidRPr="00E56196">
        <w:rPr>
          <w:rFonts w:ascii="Calibri" w:eastAsia="SimSun" w:hAnsi="Calibri" w:cs="Calibri" w:hint="eastAsia"/>
          <w:kern w:val="0"/>
          <w:sz w:val="22"/>
          <w:lang w:eastAsia="zh-CN"/>
        </w:rPr>
        <w:t>的</w:t>
      </w:r>
      <w:r w:rsidRPr="00E56196">
        <w:rPr>
          <w:rFonts w:ascii="Calibri" w:hAnsi="Calibri" w:cs="Calibri"/>
          <w:b/>
          <w:kern w:val="0"/>
          <w:sz w:val="22"/>
        </w:rPr>
        <w:t>[...]</w:t>
      </w:r>
      <w:r w:rsidRPr="00E56196">
        <w:rPr>
          <w:rFonts w:ascii="Calibri" w:hAnsi="Calibri" w:cs="Calibri"/>
          <w:kern w:val="0"/>
          <w:sz w:val="22"/>
        </w:rPr>
        <w:t xml:space="preserve"> </w:t>
      </w:r>
      <w:r w:rsidR="00520902" w:rsidRPr="00E56196">
        <w:rPr>
          <w:rFonts w:ascii="Calibri" w:eastAsia="SimSun" w:hAnsi="Calibri" w:cs="Calibri" w:hint="eastAsia"/>
          <w:kern w:val="0"/>
          <w:sz w:val="22"/>
          <w:lang w:eastAsia="zh-CN"/>
        </w:rPr>
        <w:t>按鈕</w:t>
      </w:r>
      <w:r w:rsidRPr="00E56196">
        <w:rPr>
          <w:rFonts w:asciiTheme="minorEastAsia" w:hAnsiTheme="minorEastAsia" w:cs="Calibri" w:hint="eastAsia"/>
          <w:kern w:val="0"/>
          <w:sz w:val="22"/>
        </w:rPr>
        <w:t>，</w:t>
      </w:r>
      <w:r w:rsidRPr="00E56196">
        <w:rPr>
          <w:rFonts w:ascii="Calibri" w:hAnsi="Calibri" w:cs="Calibri" w:hint="eastAsia"/>
          <w:kern w:val="0"/>
          <w:sz w:val="22"/>
        </w:rPr>
        <w:t>瀏覽</w:t>
      </w:r>
      <w:r w:rsidRPr="00E56196">
        <w:rPr>
          <w:rFonts w:ascii="Calibri-Bold" w:hAnsi="Calibri-Bold" w:cs="Calibri-Bold"/>
          <w:b/>
          <w:bCs/>
          <w:kern w:val="0"/>
          <w:sz w:val="22"/>
        </w:rPr>
        <w:t>C:\DIKO\solr\jdk7\bin</w:t>
      </w:r>
      <w:r w:rsidRPr="00E56196">
        <w:rPr>
          <w:rFonts w:asciiTheme="minorEastAsia" w:hAnsiTheme="minorEastAsia" w:cs="Calibri-Bold" w:hint="eastAsia"/>
          <w:b/>
          <w:bCs/>
          <w:kern w:val="0"/>
          <w:sz w:val="22"/>
        </w:rPr>
        <w:t>，</w:t>
      </w:r>
      <w:r w:rsidRPr="00E56196">
        <w:rPr>
          <w:rFonts w:ascii="Calibri" w:hAnsi="Calibri" w:cs="Calibri" w:hint="eastAsia"/>
          <w:kern w:val="0"/>
          <w:sz w:val="22"/>
        </w:rPr>
        <w:t>並選擇</w:t>
      </w:r>
      <w:r w:rsidRPr="00E56196">
        <w:rPr>
          <w:rFonts w:ascii="Calibri-Bold" w:hAnsi="Calibri-Bold" w:cs="Calibri-Bold"/>
          <w:b/>
          <w:bCs/>
          <w:kern w:val="0"/>
          <w:sz w:val="22"/>
        </w:rPr>
        <w:t>java.exe</w:t>
      </w:r>
      <w:r w:rsidRPr="00E56196">
        <w:rPr>
          <w:rFonts w:ascii="Calibri-Bold" w:hAnsi="Calibri-Bold" w:cs="Calibri-Bold" w:hint="eastAsia"/>
          <w:bCs/>
          <w:kern w:val="0"/>
          <w:sz w:val="22"/>
        </w:rPr>
        <w:t>作為設定的路徑</w:t>
      </w:r>
      <w:r w:rsidRPr="00E56196">
        <w:rPr>
          <w:rFonts w:ascii="Calibri-Bold" w:hAnsi="Calibri-Bold" w:cs="Calibri-Bold"/>
          <w:b/>
          <w:bCs/>
          <w:kern w:val="0"/>
          <w:sz w:val="22"/>
        </w:rPr>
        <w:t xml:space="preserve"> </w:t>
      </w:r>
      <w:r w:rsidRPr="00E56196">
        <w:rPr>
          <w:rFonts w:ascii="Calibri" w:hAnsi="Calibri" w:cs="Calibri"/>
          <w:kern w:val="0"/>
          <w:sz w:val="22"/>
        </w:rPr>
        <w:t xml:space="preserve">. </w:t>
      </w:r>
      <w:r w:rsidRPr="00E56196">
        <w:rPr>
          <w:rFonts w:ascii="Calibri" w:hAnsi="Calibri" w:cs="Calibri" w:hint="eastAsia"/>
          <w:kern w:val="0"/>
          <w:sz w:val="22"/>
        </w:rPr>
        <w:t>同時</w:t>
      </w:r>
      <w:r w:rsidRPr="00E56196">
        <w:rPr>
          <w:rFonts w:ascii="Calibri" w:hAnsi="Calibri" w:cs="Calibri"/>
          <w:b/>
          <w:kern w:val="0"/>
          <w:sz w:val="22"/>
        </w:rPr>
        <w:t>Startup directory</w:t>
      </w:r>
      <w:r w:rsidRPr="00E56196">
        <w:rPr>
          <w:rFonts w:ascii="Calibri" w:hAnsi="Calibri" w:cs="Calibri"/>
          <w:kern w:val="0"/>
          <w:sz w:val="22"/>
        </w:rPr>
        <w:t xml:space="preserve"> </w:t>
      </w:r>
      <w:r w:rsidR="00C54BF3" w:rsidRPr="00E56196">
        <w:rPr>
          <w:rFonts w:ascii="Calibri" w:hAnsi="Calibri" w:cs="Calibri" w:hint="eastAsia"/>
          <w:kern w:val="0"/>
          <w:sz w:val="22"/>
        </w:rPr>
        <w:t>將會轉變為</w:t>
      </w:r>
      <w:r w:rsidRPr="00E56196">
        <w:rPr>
          <w:rFonts w:ascii="Calibri" w:hAnsi="Calibri" w:cs="Calibri"/>
          <w:b/>
          <w:kern w:val="0"/>
          <w:sz w:val="22"/>
        </w:rPr>
        <w:t>C:\DIKO\solr\jdk7\bin</w:t>
      </w:r>
    </w:p>
    <w:p w:rsidR="00C54BF3" w:rsidRDefault="00C45A39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77" type="#_x0000_t109" style="position:absolute;margin-left:282pt;margin-top:64.95pt;width:18pt;height:15.75pt;z-index:251950080" filled="f" strokecolor="red" strokeweight="1.5pt"/>
        </w:pict>
      </w:r>
      <w:r w:rsidR="00E56196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4181475" cy="2238375"/>
            <wp:effectExtent l="19050" t="0" r="9525" b="0"/>
            <wp:docPr id="245" name="图片 244" descr="擷取_2019_05_27_17_09_19_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7_09_19_93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E56196" w:rsidRDefault="00E56196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E56196" w:rsidRDefault="00E56196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007E05" w:rsidRPr="009D2F89" w:rsidRDefault="000552DB" w:rsidP="000552DB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9D2F89">
        <w:rPr>
          <w:rFonts w:ascii="Calibri" w:hAnsi="Calibri" w:cs="Calibri"/>
          <w:kern w:val="0"/>
          <w:sz w:val="22"/>
        </w:rPr>
        <w:lastRenderedPageBreak/>
        <w:t xml:space="preserve">10.8 </w:t>
      </w:r>
      <w:r w:rsidRPr="009D2F89">
        <w:rPr>
          <w:rFonts w:ascii="Calibri" w:hAnsi="Calibri" w:cs="Calibri" w:hint="eastAsia"/>
          <w:kern w:val="0"/>
          <w:sz w:val="22"/>
        </w:rPr>
        <w:t>在</w:t>
      </w:r>
      <w:r w:rsidRPr="009D2F89">
        <w:rPr>
          <w:rFonts w:ascii="Calibri" w:hAnsi="Calibri" w:cs="Calibri"/>
          <w:kern w:val="0"/>
          <w:sz w:val="22"/>
        </w:rPr>
        <w:t>Options</w:t>
      </w:r>
      <w:r w:rsidRPr="009D2F89">
        <w:rPr>
          <w:rFonts w:ascii="Calibri" w:hAnsi="Calibri" w:cs="Calibri" w:hint="eastAsia"/>
          <w:kern w:val="0"/>
          <w:sz w:val="22"/>
        </w:rPr>
        <w:t>中</w:t>
      </w:r>
      <w:r w:rsidRPr="009D2F89">
        <w:rPr>
          <w:rFonts w:asciiTheme="minorEastAsia" w:hAnsiTheme="minorEastAsia" w:cs="Calibri" w:hint="eastAsia"/>
          <w:kern w:val="0"/>
          <w:sz w:val="22"/>
        </w:rPr>
        <w:t>，</w:t>
      </w:r>
      <w:r w:rsidR="00916055" w:rsidRPr="009D2F89">
        <w:rPr>
          <w:rFonts w:ascii="Calibri" w:hAnsi="Calibri" w:cs="Calibri" w:hint="eastAsia"/>
          <w:kern w:val="0"/>
          <w:sz w:val="22"/>
        </w:rPr>
        <w:t>貼上</w:t>
      </w:r>
      <w:r w:rsidR="00007E05" w:rsidRPr="009D2F89">
        <w:rPr>
          <w:rFonts w:ascii="Calibri" w:hAnsi="Calibri" w:cs="Calibri"/>
          <w:kern w:val="0"/>
          <w:sz w:val="22"/>
        </w:rPr>
        <w:t>Option script</w:t>
      </w:r>
      <w:r w:rsidR="00916055" w:rsidRPr="009D2F89">
        <w:rPr>
          <w:rFonts w:ascii="Calibri" w:hAnsi="Calibri" w:cs="Calibri" w:hint="eastAsia"/>
          <w:kern w:val="0"/>
          <w:sz w:val="22"/>
        </w:rPr>
        <w:t>裡面</w:t>
      </w:r>
      <w:r w:rsidR="00007E05" w:rsidRPr="009D2F89">
        <w:rPr>
          <w:rFonts w:ascii="Calibri" w:hAnsi="Calibri" w:cs="Calibri" w:hint="eastAsia"/>
          <w:kern w:val="0"/>
          <w:sz w:val="22"/>
        </w:rPr>
        <w:t>的</w:t>
      </w:r>
      <w:r w:rsidRPr="009D2F89">
        <w:rPr>
          <w:rFonts w:ascii="Calibri" w:hAnsi="Calibri" w:cs="Calibri" w:hint="eastAsia"/>
          <w:kern w:val="0"/>
          <w:sz w:val="22"/>
        </w:rPr>
        <w:t>內容</w:t>
      </w:r>
      <w:r w:rsidRPr="009D2F89">
        <w:rPr>
          <w:rFonts w:ascii="Calibri" w:hAnsi="Calibri" w:cs="Calibri"/>
          <w:kern w:val="0"/>
          <w:sz w:val="22"/>
        </w:rPr>
        <w:t xml:space="preserve"> (</w:t>
      </w:r>
      <w:r w:rsidR="00007E05" w:rsidRPr="009D2F89">
        <w:rPr>
          <w:rFonts w:ascii="Calibri" w:hAnsi="Calibri" w:cs="Calibri" w:hint="eastAsia"/>
          <w:kern w:val="0"/>
          <w:sz w:val="22"/>
        </w:rPr>
        <w:t>Option script</w:t>
      </w:r>
      <w:r w:rsidR="00007E05" w:rsidRPr="009D2F89">
        <w:rPr>
          <w:rFonts w:ascii="Calibri" w:hAnsi="Calibri" w:cs="Calibri" w:hint="eastAsia"/>
          <w:kern w:val="0"/>
          <w:sz w:val="22"/>
        </w:rPr>
        <w:t>在</w:t>
      </w:r>
      <w:r w:rsidR="00007E05" w:rsidRPr="009D2F89">
        <w:rPr>
          <w:rFonts w:ascii="Calibri" w:hAnsi="Calibri" w:cs="Calibri" w:hint="eastAsia"/>
          <w:kern w:val="0"/>
          <w:sz w:val="22"/>
        </w:rPr>
        <w:t>DIKO</w:t>
      </w:r>
      <w:r w:rsidR="00007E05" w:rsidRPr="009D2F89">
        <w:rPr>
          <w:rFonts w:ascii="Calibri" w:hAnsi="Calibri" w:cs="Calibri" w:hint="eastAsia"/>
          <w:kern w:val="0"/>
          <w:sz w:val="22"/>
        </w:rPr>
        <w:t>預設安裝路徑</w:t>
      </w:r>
      <w:r w:rsidR="00E1332F" w:rsidRPr="009D2F89">
        <w:rPr>
          <w:rFonts w:ascii="Calibri" w:hAnsi="Calibri" w:cs="Calibri" w:hint="eastAsia"/>
          <w:kern w:val="0"/>
          <w:sz w:val="22"/>
        </w:rPr>
        <w:t>的</w:t>
      </w:r>
      <w:proofErr w:type="spellStart"/>
      <w:r w:rsidR="00E1332F" w:rsidRPr="009D2F89">
        <w:rPr>
          <w:rFonts w:ascii="Calibri" w:hAnsi="Calibri" w:cs="Calibri" w:hint="eastAsia"/>
          <w:kern w:val="0"/>
          <w:sz w:val="22"/>
        </w:rPr>
        <w:t>Solr</w:t>
      </w:r>
      <w:proofErr w:type="spellEnd"/>
      <w:r w:rsidR="00E1332F" w:rsidRPr="009D2F89">
        <w:rPr>
          <w:rFonts w:ascii="Calibri" w:hAnsi="Calibri" w:cs="Calibri" w:hint="eastAsia"/>
          <w:kern w:val="0"/>
          <w:sz w:val="22"/>
        </w:rPr>
        <w:t>資料夾中</w:t>
      </w:r>
      <w:r w:rsidR="00007E05" w:rsidRPr="009D2F89">
        <w:rPr>
          <w:rFonts w:asciiTheme="minorEastAsia" w:hAnsiTheme="minorEastAsia" w:cs="Calibri" w:hint="eastAsia"/>
          <w:kern w:val="0"/>
          <w:sz w:val="22"/>
        </w:rPr>
        <w:t>，如</w:t>
      </w:r>
      <w:r w:rsidR="00007E05" w:rsidRPr="009D2F89">
        <w:rPr>
          <w:rFonts w:ascii="Calibri" w:hAnsi="Calibri" w:cs="Calibri" w:hint="eastAsia"/>
          <w:kern w:val="0"/>
          <w:sz w:val="22"/>
        </w:rPr>
        <w:t>:</w:t>
      </w:r>
      <w:r w:rsidR="00007E05" w:rsidRPr="009D2F89">
        <w:rPr>
          <w:sz w:val="22"/>
        </w:rPr>
        <w:t xml:space="preserve"> </w:t>
      </w:r>
      <w:r w:rsidR="00007E05" w:rsidRPr="009D2F89">
        <w:rPr>
          <w:rFonts w:ascii="Calibri" w:hAnsi="Calibri" w:cs="Calibri"/>
          <w:b/>
          <w:kern w:val="0"/>
          <w:sz w:val="22"/>
        </w:rPr>
        <w:t>C:\DIKO\Solr</w:t>
      </w:r>
      <w:r w:rsidRPr="009D2F89">
        <w:rPr>
          <w:rFonts w:ascii="Calibri" w:hAnsi="Calibri" w:cs="Calibri"/>
          <w:kern w:val="0"/>
          <w:sz w:val="22"/>
        </w:rPr>
        <w:t>) :</w:t>
      </w:r>
    </w:p>
    <w:p w:rsidR="00916055" w:rsidRDefault="00C45A39" w:rsidP="000552DB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C45A39">
        <w:rPr>
          <w:noProof/>
        </w:rPr>
        <w:pict>
          <v:rect id="_x0000_s1124" style="position:absolute;margin-left:3.75pt;margin-top:25.95pt;width:406.5pt;height:9pt;z-index:251750400" filled="f" strokecolor="red" strokeweight="1.5pt"/>
        </w:pict>
      </w:r>
      <w:r w:rsidR="00E56196">
        <w:rPr>
          <w:rFonts w:ascii="Calibri" w:hAnsi="Calibri" w:cs="Calibri"/>
          <w:noProof/>
          <w:kern w:val="0"/>
          <w:szCs w:val="24"/>
        </w:rPr>
        <w:drawing>
          <wp:inline distT="0" distB="0" distL="0" distR="0">
            <wp:extent cx="5274310" cy="737870"/>
            <wp:effectExtent l="19050" t="0" r="2540" b="0"/>
            <wp:docPr id="246" name="图片 245" descr="擷取_2019_05_27_17_12_29_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7_12_29_250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055" w:rsidRPr="000552DB" w:rsidRDefault="00916055" w:rsidP="000552DB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E45125" w:rsidRPr="009D2F89" w:rsidRDefault="00E56196" w:rsidP="000552DB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9D2F89">
        <w:rPr>
          <w:rFonts w:ascii="Calibri" w:hAnsi="Calibri" w:cs="Calibri"/>
          <w:b/>
          <w:noProof/>
          <w:kern w:val="0"/>
          <w:sz w:val="22"/>
        </w:rPr>
        <w:drawing>
          <wp:inline distT="0" distB="0" distL="0" distR="0">
            <wp:extent cx="4248150" cy="2247900"/>
            <wp:effectExtent l="19050" t="0" r="0" b="0"/>
            <wp:docPr id="247" name="图片 246" descr="擷取_2019_05_27_17_13_28_8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7_13_28_827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125" w:rsidRPr="009D2F89" w:rsidRDefault="00E45125" w:rsidP="000552DB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9D2F89">
        <w:rPr>
          <w:rFonts w:ascii="Calibri" w:hAnsi="Calibri" w:cs="Calibri"/>
          <w:kern w:val="0"/>
          <w:sz w:val="22"/>
        </w:rPr>
        <w:t xml:space="preserve">10.9 </w:t>
      </w:r>
      <w:r w:rsidRPr="009D2F89">
        <w:rPr>
          <w:rFonts w:ascii="Calibri" w:hAnsi="Calibri" w:cs="Calibri" w:hint="eastAsia"/>
          <w:kern w:val="0"/>
          <w:sz w:val="22"/>
        </w:rPr>
        <w:t>點擊</w:t>
      </w:r>
      <w:r w:rsidRPr="009D2F89">
        <w:rPr>
          <w:rFonts w:ascii="Calibri" w:hAnsi="Calibri" w:cs="Calibri"/>
          <w:kern w:val="0"/>
          <w:sz w:val="22"/>
        </w:rPr>
        <w:t xml:space="preserve"> </w:t>
      </w:r>
      <w:r w:rsidRPr="009D2F89">
        <w:rPr>
          <w:rFonts w:ascii="Calibri" w:hAnsi="Calibri" w:cs="Calibri"/>
          <w:b/>
          <w:kern w:val="0"/>
          <w:sz w:val="22"/>
        </w:rPr>
        <w:t>[Install service].</w:t>
      </w:r>
    </w:p>
    <w:p w:rsidR="00E45125" w:rsidRDefault="00C45A39" w:rsidP="000552DB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78" type="#_x0000_t109" style="position:absolute;margin-left:198.75pt;margin-top:147.45pt;width:55.5pt;height:15.75pt;z-index:251951104" filled="f" strokecolor="red" strokeweight="1.5pt"/>
        </w:pict>
      </w:r>
      <w:r w:rsidR="00E45125" w:rsidRPr="00E45125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4200525" cy="2276475"/>
            <wp:effectExtent l="19050" t="0" r="9525" b="0"/>
            <wp:docPr id="77" name="图片 85" descr="C:\Users\Admin\AppData\Local\LINE\Cache\tmp\15271569654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Admin\AppData\Local\LINE\Cache\tmp\1527156965434.jpg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125" w:rsidRPr="009D2F89" w:rsidRDefault="00E45125" w:rsidP="000552DB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 w:val="22"/>
        </w:rPr>
      </w:pPr>
      <w:r w:rsidRPr="009D2F89">
        <w:rPr>
          <w:rFonts w:ascii="Calibri" w:hAnsi="Calibri" w:cs="Calibri"/>
          <w:kern w:val="0"/>
          <w:sz w:val="22"/>
        </w:rPr>
        <w:t xml:space="preserve">10.10 </w:t>
      </w:r>
      <w:r w:rsidR="002917AE" w:rsidRPr="009D2F89">
        <w:rPr>
          <w:rFonts w:ascii="Calibri" w:hAnsi="Calibri" w:cs="Calibri" w:hint="eastAsia"/>
          <w:kern w:val="0"/>
          <w:sz w:val="22"/>
        </w:rPr>
        <w:t>Service</w:t>
      </w:r>
      <w:r w:rsidR="002917AE" w:rsidRPr="009D2F89">
        <w:rPr>
          <w:rFonts w:ascii="Calibri" w:hAnsi="Calibri" w:cs="Calibri" w:hint="eastAsia"/>
          <w:kern w:val="0"/>
          <w:sz w:val="22"/>
        </w:rPr>
        <w:t>安裝成功後會得到以下訊息</w:t>
      </w:r>
      <w:r w:rsidR="002917AE" w:rsidRPr="009D2F89">
        <w:rPr>
          <w:rFonts w:asciiTheme="minorEastAsia" w:hAnsiTheme="minorEastAsia" w:cs="Calibri" w:hint="eastAsia"/>
          <w:kern w:val="0"/>
          <w:sz w:val="22"/>
        </w:rPr>
        <w:t>。</w:t>
      </w:r>
    </w:p>
    <w:p w:rsidR="002917AE" w:rsidRDefault="009D2F89" w:rsidP="000552DB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2476500" cy="1419225"/>
            <wp:effectExtent l="19050" t="0" r="0" b="0"/>
            <wp:docPr id="248" name="图片 247" descr="擷取_2019_05_27_17_17_15_6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7_17_15_639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7AE" w:rsidRDefault="002917AE" w:rsidP="000552DB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F7703" w:rsidRDefault="001F7703" w:rsidP="000552DB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Pr="007527CD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7527CD">
        <w:rPr>
          <w:rFonts w:ascii="Calibri" w:hAnsi="Calibri" w:cs="Calibri"/>
          <w:kern w:val="0"/>
          <w:sz w:val="22"/>
        </w:rPr>
        <w:lastRenderedPageBreak/>
        <w:t xml:space="preserve">10.11 </w:t>
      </w:r>
      <w:r w:rsidRPr="007527CD">
        <w:rPr>
          <w:rFonts w:ascii="Calibri" w:hAnsi="Calibri" w:cs="Calibri" w:hint="eastAsia"/>
          <w:kern w:val="0"/>
          <w:sz w:val="22"/>
        </w:rPr>
        <w:t>輸入</w:t>
      </w:r>
      <w:r w:rsidRPr="007527CD">
        <w:rPr>
          <w:rFonts w:ascii="Calibri" w:hAnsi="Calibri" w:cs="Calibri"/>
          <w:kern w:val="0"/>
          <w:sz w:val="22"/>
        </w:rPr>
        <w:t xml:space="preserve"> </w:t>
      </w:r>
      <w:r w:rsidRPr="007527CD">
        <w:rPr>
          <w:rFonts w:ascii="Calibri-Bold" w:hAnsi="Calibri-Bold" w:cs="Calibri-Bold"/>
          <w:b/>
          <w:bCs/>
          <w:kern w:val="0"/>
          <w:sz w:val="22"/>
        </w:rPr>
        <w:t xml:space="preserve">net start </w:t>
      </w:r>
      <w:proofErr w:type="spellStart"/>
      <w:r w:rsidRPr="007527CD">
        <w:rPr>
          <w:rFonts w:ascii="Calibri-Bold" w:hAnsi="Calibri-Bold" w:cs="Calibri-Bold"/>
          <w:b/>
          <w:bCs/>
          <w:kern w:val="0"/>
          <w:sz w:val="22"/>
        </w:rPr>
        <w:t>Solr</w:t>
      </w:r>
      <w:proofErr w:type="spellEnd"/>
      <w:r w:rsidRPr="007527CD">
        <w:rPr>
          <w:rFonts w:ascii="Calibri-Bold" w:hAnsi="Calibri-Bold" w:cs="Calibri-Bold"/>
          <w:b/>
          <w:bCs/>
          <w:kern w:val="0"/>
          <w:sz w:val="22"/>
        </w:rPr>
        <w:t xml:space="preserve"> </w:t>
      </w:r>
      <w:r w:rsidRPr="007527CD">
        <w:rPr>
          <w:rFonts w:ascii="Calibri" w:hAnsi="Calibri" w:cs="Calibri" w:hint="eastAsia"/>
          <w:kern w:val="0"/>
          <w:sz w:val="22"/>
        </w:rPr>
        <w:t>並按下</w:t>
      </w:r>
      <w:r w:rsidRPr="007527CD">
        <w:rPr>
          <w:rFonts w:ascii="Calibri" w:hAnsi="Calibri" w:cs="Calibri"/>
          <w:kern w:val="0"/>
          <w:sz w:val="22"/>
        </w:rPr>
        <w:t>Enter</w:t>
      </w:r>
      <w:r w:rsidRPr="007527CD">
        <w:rPr>
          <w:rFonts w:ascii="Calibri" w:hAnsi="Calibri" w:cs="Calibri" w:hint="eastAsia"/>
          <w:kern w:val="0"/>
          <w:sz w:val="22"/>
        </w:rPr>
        <w:t>鍵來啟動</w:t>
      </w:r>
      <w:proofErr w:type="spellStart"/>
      <w:r w:rsidRPr="007527CD">
        <w:rPr>
          <w:rFonts w:ascii="Calibri" w:hAnsi="Calibri" w:cs="Calibri"/>
          <w:b/>
          <w:kern w:val="0"/>
          <w:sz w:val="22"/>
        </w:rPr>
        <w:t>Solr</w:t>
      </w:r>
      <w:proofErr w:type="spellEnd"/>
      <w:r w:rsidRPr="007527CD">
        <w:rPr>
          <w:rFonts w:ascii="Calibri" w:hAnsi="Calibri" w:cs="Calibri"/>
          <w:b/>
          <w:kern w:val="0"/>
          <w:sz w:val="22"/>
        </w:rPr>
        <w:t xml:space="preserve"> service</w:t>
      </w:r>
      <w:r w:rsidRPr="007527CD">
        <w:rPr>
          <w:rFonts w:asciiTheme="minorEastAsia" w:hAnsiTheme="minorEastAsia" w:cs="Calibri" w:hint="eastAsia"/>
          <w:kern w:val="0"/>
          <w:sz w:val="22"/>
        </w:rPr>
        <w:t>，</w:t>
      </w:r>
      <w:r w:rsidRPr="007527CD">
        <w:rPr>
          <w:rFonts w:ascii="Calibri" w:hAnsi="Calibri" w:cs="Calibri" w:hint="eastAsia"/>
          <w:kern w:val="0"/>
          <w:sz w:val="22"/>
        </w:rPr>
        <w:t>啟動成功後會出現以下訊息</w:t>
      </w:r>
      <w:r w:rsidR="00D81FA1" w:rsidRPr="007527CD">
        <w:rPr>
          <w:rFonts w:ascii="Calibri" w:hAnsi="Calibri" w:cs="Calibri"/>
          <w:b/>
          <w:kern w:val="0"/>
          <w:sz w:val="22"/>
        </w:rPr>
        <w:t>“</w:t>
      </w:r>
      <w:proofErr w:type="spellStart"/>
      <w:r w:rsidR="00D81FA1" w:rsidRPr="007527CD">
        <w:rPr>
          <w:rFonts w:ascii="Calibri" w:hAnsi="Calibri" w:cs="Calibri" w:hint="eastAsia"/>
          <w:b/>
          <w:kern w:val="0"/>
          <w:sz w:val="22"/>
        </w:rPr>
        <w:t>Solr</w:t>
      </w:r>
      <w:proofErr w:type="spellEnd"/>
      <w:r w:rsidR="00D81FA1" w:rsidRPr="007527CD">
        <w:rPr>
          <w:rFonts w:ascii="Calibri" w:hAnsi="Calibri" w:cs="Calibri" w:hint="eastAsia"/>
          <w:b/>
          <w:kern w:val="0"/>
          <w:sz w:val="22"/>
        </w:rPr>
        <w:t xml:space="preserve"> </w:t>
      </w:r>
      <w:r w:rsidR="00D81FA1" w:rsidRPr="007527CD">
        <w:rPr>
          <w:rFonts w:ascii="Calibri" w:hAnsi="Calibri" w:cs="Calibri" w:hint="eastAsia"/>
          <w:b/>
          <w:kern w:val="0"/>
          <w:sz w:val="22"/>
        </w:rPr>
        <w:t>服務已經啟動成功</w:t>
      </w:r>
      <w:r w:rsidRPr="007527CD">
        <w:rPr>
          <w:rFonts w:ascii="Calibri" w:hAnsi="Calibri" w:cs="Calibri"/>
          <w:b/>
          <w:kern w:val="0"/>
          <w:sz w:val="22"/>
        </w:rPr>
        <w:t>”</w:t>
      </w:r>
    </w:p>
    <w:p w:rsidR="002917AE" w:rsidRDefault="00C45A39" w:rsidP="00BD52C0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79" type="#_x0000_t109" style="position:absolute;margin-left:58.5pt;margin-top:103.2pt;width:86.25pt;height:15.75pt;z-index:251952128" filled="f" strokecolor="red" strokeweight="1.5pt"/>
        </w:pict>
      </w:r>
      <w:r w:rsidR="00780C55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429635"/>
            <wp:effectExtent l="19050" t="0" r="2540" b="0"/>
            <wp:docPr id="249" name="图片 248" descr="擷取_2019_05_27_17_18_45_8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7_18_45_830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2C0" w:rsidRDefault="00BD52C0" w:rsidP="00BD52C0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4D1A4C" w:rsidP="004D1A4C">
      <w:pPr>
        <w:pStyle w:val="1"/>
        <w:rPr>
          <w:color w:val="002060"/>
          <w:kern w:val="0"/>
          <w:sz w:val="40"/>
          <w:szCs w:val="40"/>
        </w:rPr>
      </w:pPr>
      <w:bookmarkStart w:id="11" w:name="_Toc10105124"/>
      <w:r w:rsidRPr="003C4FE6">
        <w:rPr>
          <w:rFonts w:hint="eastAsia"/>
          <w:color w:val="002060"/>
          <w:kern w:val="0"/>
          <w:sz w:val="40"/>
          <w:szCs w:val="40"/>
        </w:rPr>
        <w:lastRenderedPageBreak/>
        <w:t xml:space="preserve">11  </w:t>
      </w:r>
      <w:r w:rsidRPr="003C4FE6">
        <w:rPr>
          <w:rFonts w:hint="eastAsia"/>
          <w:color w:val="002060"/>
          <w:kern w:val="0"/>
          <w:sz w:val="40"/>
          <w:szCs w:val="40"/>
        </w:rPr>
        <w:t>新增與安裝</w:t>
      </w:r>
      <w:r w:rsidR="003C2731">
        <w:rPr>
          <w:rFonts w:hint="eastAsia"/>
          <w:color w:val="002060"/>
          <w:kern w:val="0"/>
          <w:sz w:val="40"/>
          <w:szCs w:val="40"/>
        </w:rPr>
        <w:t>DIKO Index Monitor</w:t>
      </w:r>
      <w:r w:rsidRPr="003C4FE6">
        <w:rPr>
          <w:rFonts w:hint="eastAsia"/>
          <w:color w:val="002060"/>
          <w:kern w:val="0"/>
          <w:sz w:val="40"/>
          <w:szCs w:val="40"/>
        </w:rPr>
        <w:t xml:space="preserve"> </w:t>
      </w:r>
      <w:r w:rsidRPr="003C4FE6">
        <w:rPr>
          <w:rFonts w:hint="eastAsia"/>
          <w:color w:val="002060"/>
          <w:kern w:val="0"/>
          <w:sz w:val="40"/>
          <w:szCs w:val="40"/>
        </w:rPr>
        <w:t>到</w:t>
      </w:r>
      <w:r w:rsidRPr="003C4FE6">
        <w:rPr>
          <w:rFonts w:hint="eastAsia"/>
          <w:color w:val="002060"/>
          <w:kern w:val="0"/>
          <w:sz w:val="40"/>
          <w:szCs w:val="40"/>
        </w:rPr>
        <w:t xml:space="preserve"> Windows services</w:t>
      </w:r>
      <w:bookmarkEnd w:id="11"/>
    </w:p>
    <w:p w:rsidR="003C4FE6" w:rsidRPr="00D71D66" w:rsidRDefault="003C4FE6" w:rsidP="003C4FE6">
      <w:pPr>
        <w:rPr>
          <w:rFonts w:ascii="Calibri" w:hAnsi="Calibri" w:cs="Calibri"/>
          <w:kern w:val="0"/>
          <w:sz w:val="22"/>
        </w:rPr>
      </w:pPr>
      <w:r w:rsidRPr="00D71D66">
        <w:rPr>
          <w:rFonts w:ascii="Calibri" w:hAnsi="Calibri" w:cs="Calibri"/>
          <w:kern w:val="0"/>
          <w:sz w:val="22"/>
        </w:rPr>
        <w:t>11.1</w:t>
      </w:r>
      <w:r w:rsidRPr="00D71D66">
        <w:rPr>
          <w:rFonts w:ascii="Calibri" w:hAnsi="Calibri" w:cs="Calibri" w:hint="eastAsia"/>
          <w:kern w:val="0"/>
          <w:sz w:val="22"/>
        </w:rPr>
        <w:t>到</w:t>
      </w:r>
      <w:r w:rsidRPr="00D71D66">
        <w:rPr>
          <w:rFonts w:ascii="Calibri" w:hAnsi="Calibri" w:cs="Calibri"/>
          <w:b/>
          <w:kern w:val="0"/>
          <w:sz w:val="22"/>
        </w:rPr>
        <w:t>C:\DIKO\Indexer</w:t>
      </w:r>
      <w:r w:rsidRPr="00D71D66">
        <w:rPr>
          <w:rFonts w:asciiTheme="minorEastAsia" w:hAnsiTheme="minorEastAsia" w:cs="Calibri" w:hint="eastAsia"/>
          <w:kern w:val="0"/>
          <w:sz w:val="22"/>
        </w:rPr>
        <w:t>，</w:t>
      </w:r>
      <w:r w:rsidRPr="00D71D66">
        <w:rPr>
          <w:rFonts w:ascii="Calibri" w:hAnsi="Calibri" w:cs="Calibri" w:hint="eastAsia"/>
          <w:kern w:val="0"/>
          <w:sz w:val="22"/>
        </w:rPr>
        <w:t>並經由</w:t>
      </w:r>
      <w:r w:rsidR="008313A6">
        <w:rPr>
          <w:rFonts w:ascii="Calibri" w:hAnsi="Calibri" w:cs="Calibri" w:hint="eastAsia"/>
          <w:b/>
          <w:kern w:val="0"/>
          <w:sz w:val="22"/>
        </w:rPr>
        <w:t>記事本</w:t>
      </w:r>
      <w:r w:rsidRPr="00D71D66">
        <w:rPr>
          <w:rFonts w:ascii="Calibri" w:hAnsi="Calibri" w:cs="Calibri" w:hint="eastAsia"/>
          <w:kern w:val="0"/>
          <w:sz w:val="22"/>
        </w:rPr>
        <w:t>打開</w:t>
      </w:r>
      <w:r w:rsidRPr="00D71D66">
        <w:rPr>
          <w:rFonts w:ascii="Calibri" w:hAnsi="Calibri" w:cs="Calibri"/>
          <w:b/>
          <w:kern w:val="0"/>
          <w:sz w:val="22"/>
        </w:rPr>
        <w:t>config.ini</w:t>
      </w:r>
    </w:p>
    <w:p w:rsidR="003C4FE6" w:rsidRDefault="00C45A39" w:rsidP="003C4FE6">
      <w:pPr>
        <w:rPr>
          <w:szCs w:val="24"/>
        </w:rPr>
      </w:pPr>
      <w:r>
        <w:rPr>
          <w:noProof/>
          <w:szCs w:val="24"/>
        </w:rPr>
        <w:pict>
          <v:shape id="_x0000_s1281" type="#_x0000_t109" style="position:absolute;margin-left:94.5pt;margin-top:205.2pt;width:105.75pt;height:15.75pt;z-index:251954176" filled="f" strokecolor="red" strokeweight="1.5pt"/>
        </w:pict>
      </w:r>
      <w:r>
        <w:rPr>
          <w:noProof/>
          <w:szCs w:val="24"/>
        </w:rPr>
        <w:pict>
          <v:shape id="_x0000_s1282" type="#_x0000_t109" style="position:absolute;margin-left:288.75pt;margin-top:97.2pt;width:93pt;height:11.25pt;z-index:251955200" filled="f" strokecolor="red" strokeweight="1.5pt"/>
        </w:pict>
      </w:r>
      <w:r>
        <w:rPr>
          <w:noProof/>
          <w:szCs w:val="24"/>
        </w:rPr>
        <w:pict>
          <v:shape id="_x0000_s1280" type="#_x0000_t109" style="position:absolute;margin-left:58.5pt;margin-top:41.7pt;width:148.5pt;height:16.5pt;z-index:251953152" filled="f" strokecolor="red" strokeweight="1.5pt"/>
        </w:pict>
      </w:r>
      <w:r w:rsidR="008313A6">
        <w:rPr>
          <w:noProof/>
          <w:szCs w:val="24"/>
        </w:rPr>
        <w:drawing>
          <wp:inline distT="0" distB="0" distL="0" distR="0">
            <wp:extent cx="5619750" cy="3705225"/>
            <wp:effectExtent l="19050" t="0" r="0" b="0"/>
            <wp:docPr id="252" name="图片 251" descr="擷取_2019_05_27_17_25_43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7_25_43_4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2779" cy="370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AD6" w:rsidRDefault="001C0AD6" w:rsidP="003C4FE6">
      <w:pPr>
        <w:rPr>
          <w:szCs w:val="24"/>
        </w:rPr>
      </w:pPr>
    </w:p>
    <w:p w:rsidR="001C0AD6" w:rsidRDefault="001C0AD6" w:rsidP="003C4FE6">
      <w:pPr>
        <w:rPr>
          <w:szCs w:val="24"/>
        </w:rPr>
      </w:pPr>
    </w:p>
    <w:p w:rsidR="001C0AD6" w:rsidRDefault="001C0AD6" w:rsidP="003C4FE6">
      <w:pPr>
        <w:rPr>
          <w:szCs w:val="24"/>
        </w:rPr>
      </w:pPr>
    </w:p>
    <w:p w:rsidR="001C0AD6" w:rsidRDefault="001C0AD6" w:rsidP="003C4FE6">
      <w:pPr>
        <w:rPr>
          <w:szCs w:val="24"/>
        </w:rPr>
      </w:pPr>
    </w:p>
    <w:p w:rsidR="001C0AD6" w:rsidRDefault="001C0AD6" w:rsidP="003C4FE6">
      <w:pPr>
        <w:rPr>
          <w:szCs w:val="24"/>
        </w:rPr>
      </w:pPr>
    </w:p>
    <w:p w:rsidR="001C0AD6" w:rsidRDefault="001C0AD6" w:rsidP="003C4FE6">
      <w:pPr>
        <w:rPr>
          <w:szCs w:val="24"/>
        </w:rPr>
      </w:pPr>
    </w:p>
    <w:p w:rsidR="001C0AD6" w:rsidRDefault="001C0AD6" w:rsidP="003C4FE6">
      <w:pPr>
        <w:rPr>
          <w:szCs w:val="24"/>
        </w:rPr>
      </w:pPr>
    </w:p>
    <w:p w:rsidR="001C0AD6" w:rsidRDefault="001C0AD6" w:rsidP="003C4FE6">
      <w:pPr>
        <w:rPr>
          <w:szCs w:val="24"/>
        </w:rPr>
      </w:pPr>
    </w:p>
    <w:p w:rsidR="001C0AD6" w:rsidRDefault="001C0AD6" w:rsidP="003C4FE6">
      <w:pPr>
        <w:rPr>
          <w:szCs w:val="24"/>
        </w:rPr>
      </w:pPr>
    </w:p>
    <w:p w:rsidR="001C0AD6" w:rsidRDefault="001C0AD6" w:rsidP="003C4FE6">
      <w:pPr>
        <w:rPr>
          <w:szCs w:val="24"/>
        </w:rPr>
      </w:pPr>
    </w:p>
    <w:p w:rsidR="001C0AD6" w:rsidRDefault="001C0AD6" w:rsidP="003C4FE6">
      <w:pPr>
        <w:rPr>
          <w:szCs w:val="24"/>
        </w:rPr>
      </w:pPr>
    </w:p>
    <w:p w:rsidR="001C0AD6" w:rsidRDefault="001C0AD6" w:rsidP="003C4FE6">
      <w:pPr>
        <w:rPr>
          <w:szCs w:val="24"/>
        </w:rPr>
      </w:pPr>
    </w:p>
    <w:p w:rsidR="001C0AD6" w:rsidRDefault="001C0AD6" w:rsidP="003C4FE6">
      <w:pPr>
        <w:rPr>
          <w:szCs w:val="24"/>
        </w:rPr>
      </w:pPr>
    </w:p>
    <w:p w:rsidR="003C4FE6" w:rsidRPr="003C7252" w:rsidRDefault="003C4FE6" w:rsidP="003C7252">
      <w:pPr>
        <w:pStyle w:val="HTML"/>
        <w:shd w:val="clear" w:color="auto" w:fill="FFFFFF"/>
        <w:rPr>
          <w:rFonts w:ascii="inherit" w:hAnsi="inherit" w:hint="eastAsia"/>
          <w:color w:val="212121"/>
          <w:sz w:val="22"/>
          <w:szCs w:val="22"/>
        </w:rPr>
      </w:pPr>
      <w:r w:rsidRPr="003C7252">
        <w:rPr>
          <w:rFonts w:ascii="Calibri" w:hAnsi="Calibri" w:cs="Calibri"/>
          <w:sz w:val="22"/>
          <w:szCs w:val="22"/>
        </w:rPr>
        <w:lastRenderedPageBreak/>
        <w:t xml:space="preserve">11.2 </w:t>
      </w:r>
      <w:r w:rsidRPr="003C7252">
        <w:rPr>
          <w:rFonts w:ascii="Calibri" w:hAnsi="Calibri" w:cs="Calibri" w:hint="eastAsia"/>
          <w:sz w:val="22"/>
          <w:szCs w:val="22"/>
        </w:rPr>
        <w:t>確認</w:t>
      </w:r>
      <w:r w:rsidRPr="003C7252">
        <w:rPr>
          <w:rFonts w:ascii="Calibri" w:hAnsi="Calibri" w:cs="Calibri" w:hint="eastAsia"/>
          <w:b/>
          <w:sz w:val="22"/>
          <w:szCs w:val="22"/>
        </w:rPr>
        <w:t>Config.ini</w:t>
      </w:r>
      <w:r w:rsidRPr="003C7252">
        <w:rPr>
          <w:rFonts w:ascii="Calibri" w:hAnsi="Calibri" w:cs="Calibri" w:hint="eastAsia"/>
          <w:sz w:val="22"/>
          <w:szCs w:val="22"/>
        </w:rPr>
        <w:t>中</w:t>
      </w:r>
      <w:r w:rsidR="00952BA9" w:rsidRPr="003C7252">
        <w:rPr>
          <w:rFonts w:ascii="Calibri" w:hAnsi="Calibri" w:cs="Calibri" w:hint="eastAsia"/>
          <w:sz w:val="22"/>
          <w:szCs w:val="22"/>
        </w:rPr>
        <w:t>以下</w:t>
      </w:r>
      <w:r w:rsidRPr="003C7252">
        <w:rPr>
          <w:rFonts w:ascii="Calibri" w:hAnsi="Calibri" w:cs="Calibri" w:hint="eastAsia"/>
          <w:sz w:val="22"/>
          <w:szCs w:val="22"/>
        </w:rPr>
        <w:t>的內容指向</w:t>
      </w:r>
      <w:r w:rsidR="00952BA9" w:rsidRPr="003C7252">
        <w:rPr>
          <w:rFonts w:ascii="Calibri" w:hAnsi="Calibri" w:cs="Calibri" w:hint="eastAsia"/>
          <w:sz w:val="22"/>
          <w:szCs w:val="22"/>
        </w:rPr>
        <w:t>正確路徑</w:t>
      </w:r>
      <w:r w:rsidR="00952BA9" w:rsidRPr="003C7252">
        <w:rPr>
          <w:rFonts w:asciiTheme="minorEastAsia" w:hAnsiTheme="minorEastAsia" w:cs="Calibri" w:hint="eastAsia"/>
          <w:sz w:val="22"/>
          <w:szCs w:val="22"/>
        </w:rPr>
        <w:t>。</w:t>
      </w:r>
      <w:r w:rsidR="003C7252" w:rsidRPr="003C7252">
        <w:rPr>
          <w:rFonts w:asciiTheme="minorEastAsia" w:hAnsiTheme="minorEastAsia" w:cs="Calibri"/>
          <w:sz w:val="22"/>
          <w:szCs w:val="22"/>
        </w:rPr>
        <w:br/>
      </w:r>
      <w:r w:rsidR="003C7252" w:rsidRPr="003C7252">
        <w:rPr>
          <w:rFonts w:ascii="inherit" w:hAnsi="inherit" w:hint="eastAsia"/>
          <w:color w:val="212121"/>
          <w:sz w:val="22"/>
          <w:szCs w:val="22"/>
        </w:rPr>
        <w:t>確保</w:t>
      </w:r>
      <w:proofErr w:type="spellStart"/>
      <w:r w:rsidR="003C7252" w:rsidRPr="003C7252">
        <w:rPr>
          <w:rFonts w:ascii="inherit" w:hAnsi="inherit" w:hint="eastAsia"/>
          <w:color w:val="212121"/>
          <w:sz w:val="22"/>
          <w:szCs w:val="22"/>
        </w:rPr>
        <w:t>DBServer</w:t>
      </w:r>
      <w:proofErr w:type="spellEnd"/>
      <w:r w:rsidR="003C7252">
        <w:rPr>
          <w:rFonts w:ascii="inherit" w:hAnsi="inherit" w:hint="eastAsia"/>
          <w:color w:val="212121"/>
          <w:sz w:val="22"/>
          <w:szCs w:val="22"/>
        </w:rPr>
        <w:t>等於“您的伺服器名稱</w:t>
      </w:r>
      <w:r w:rsidR="003C7252" w:rsidRPr="003C7252">
        <w:rPr>
          <w:rFonts w:ascii="inherit" w:hAnsi="inherit" w:hint="eastAsia"/>
          <w:color w:val="212121"/>
          <w:sz w:val="22"/>
          <w:szCs w:val="22"/>
        </w:rPr>
        <w:t>”</w:t>
      </w:r>
      <w:r w:rsidR="003C7252" w:rsidRPr="003C7252">
        <w:rPr>
          <w:rFonts w:ascii="inherit" w:hAnsi="inherit" w:hint="eastAsia"/>
          <w:color w:val="212121"/>
          <w:sz w:val="22"/>
          <w:szCs w:val="22"/>
        </w:rPr>
        <w:t>/ SQLEXPRESS</w:t>
      </w:r>
      <w:r w:rsidR="003C7252" w:rsidRPr="003C7252">
        <w:rPr>
          <w:rFonts w:ascii="inherit" w:hAnsi="inherit" w:hint="eastAsia"/>
          <w:color w:val="212121"/>
          <w:sz w:val="22"/>
          <w:szCs w:val="22"/>
        </w:rPr>
        <w:t>，您可以從</w:t>
      </w:r>
      <w:r w:rsidR="003C7252" w:rsidRPr="003C7252">
        <w:rPr>
          <w:rFonts w:ascii="inherit" w:hAnsi="inherit" w:hint="eastAsia"/>
          <w:color w:val="212121"/>
          <w:sz w:val="22"/>
          <w:szCs w:val="22"/>
        </w:rPr>
        <w:t>SQL Server Management Studio</w:t>
      </w:r>
      <w:r w:rsidR="003C7252">
        <w:rPr>
          <w:rFonts w:ascii="inherit" w:hAnsi="inherit" w:hint="eastAsia"/>
          <w:color w:val="212121"/>
          <w:sz w:val="22"/>
          <w:szCs w:val="22"/>
        </w:rPr>
        <w:t>的連接畫面中找到此資訊</w:t>
      </w:r>
      <w:r w:rsidR="003C7252" w:rsidRPr="003C7252">
        <w:rPr>
          <w:rFonts w:ascii="inherit" w:hAnsi="inherit" w:hint="eastAsia"/>
          <w:color w:val="212121"/>
          <w:sz w:val="22"/>
          <w:szCs w:val="22"/>
        </w:rPr>
        <w:t>。</w:t>
      </w:r>
    </w:p>
    <w:p w:rsidR="00E55EC5" w:rsidRDefault="00C45A39" w:rsidP="003C4FE6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>
          <v:shape id="_x0000_s1285" type="#_x0000_t109" style="position:absolute;margin-left:272.25pt;margin-top:87.45pt;width:176.25pt;height:14.25pt;flip:y;z-index:251958272" filled="f" strokecolor="red" strokeweight="1.5pt"/>
        </w:pict>
      </w:r>
      <w:r>
        <w:rPr>
          <w:rFonts w:ascii="Calibri" w:hAnsi="Calibri" w:cs="Calibri"/>
          <w:noProof/>
          <w:kern w:val="0"/>
          <w:szCs w:val="24"/>
        </w:rPr>
        <w:pict>
          <v:shape id="_x0000_s1283" type="#_x0000_t109" style="position:absolute;margin-left:6pt;margin-top:48.45pt;width:127.5pt;height:33.75pt;flip:y;z-index:251956224" filled="f" strokecolor="red" strokeweight="1.5pt"/>
        </w:pict>
      </w:r>
      <w:r>
        <w:rPr>
          <w:rFonts w:ascii="Calibri" w:hAnsi="Calibri" w:cs="Calibri"/>
          <w:noProof/>
          <w:kern w:val="0"/>
          <w:szCs w:val="24"/>
        </w:rPr>
        <w:pict>
          <v:shape id="_x0000_s1284" type="#_x0000_t109" style="position:absolute;margin-left:2.25pt;margin-top:91.95pt;width:135pt;height:35.25pt;flip:y;z-index:251957248" filled="f" strokecolor="red" strokeweight="1.5pt"/>
        </w:pict>
      </w:r>
      <w:r w:rsidR="001C0AD6">
        <w:rPr>
          <w:rFonts w:ascii="Calibri" w:hAnsi="Calibri" w:cs="Calibri"/>
          <w:noProof/>
          <w:kern w:val="0"/>
          <w:szCs w:val="24"/>
        </w:rPr>
        <w:drawing>
          <wp:inline distT="0" distB="0" distL="0" distR="0">
            <wp:extent cx="5811216" cy="3505200"/>
            <wp:effectExtent l="19050" t="0" r="0" b="0"/>
            <wp:docPr id="254" name="图片 253" descr="擷取_2019_05_27_17_50_49_3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7_50_49_372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1216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039" w:rsidRDefault="005A6039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C7252" w:rsidRDefault="003C7252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C7252" w:rsidRDefault="003C7252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C7252" w:rsidRDefault="003C7252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C7252" w:rsidRDefault="003C7252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C7252" w:rsidRDefault="003C7252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C7252" w:rsidRDefault="003C7252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C7252" w:rsidRDefault="003C7252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C7252" w:rsidRDefault="003C7252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C7252" w:rsidRDefault="003C7252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C7252" w:rsidRDefault="003C7252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C7252" w:rsidRDefault="003C7252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C7252" w:rsidRDefault="003C7252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C7252" w:rsidRDefault="003C7252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C7252" w:rsidRDefault="003C7252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C7252" w:rsidRDefault="003C7252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C7252" w:rsidRDefault="003C7252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C7252" w:rsidRDefault="003C7252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C7252" w:rsidRDefault="003C7252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5A6039" w:rsidRPr="00DF4778" w:rsidRDefault="00E55EC5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DF4778">
        <w:rPr>
          <w:rFonts w:ascii="Calibri" w:hAnsi="Calibri" w:cs="Calibri"/>
          <w:kern w:val="0"/>
          <w:sz w:val="22"/>
        </w:rPr>
        <w:lastRenderedPageBreak/>
        <w:t xml:space="preserve">11.3 </w:t>
      </w:r>
      <w:r w:rsidRPr="00DF4778">
        <w:rPr>
          <w:rFonts w:ascii="Calibri" w:hAnsi="Calibri" w:cs="Calibri" w:hint="eastAsia"/>
          <w:kern w:val="0"/>
          <w:sz w:val="22"/>
        </w:rPr>
        <w:t>以系統管理員身分打開命令提示</w:t>
      </w:r>
      <w:r w:rsidR="007527CD" w:rsidRPr="00DF4778">
        <w:rPr>
          <w:rFonts w:ascii="Calibri" w:hAnsi="Calibri" w:cs="Calibri" w:hint="eastAsia"/>
          <w:kern w:val="0"/>
          <w:sz w:val="22"/>
        </w:rPr>
        <w:t>字</w:t>
      </w:r>
      <w:r w:rsidRPr="00DF4778">
        <w:rPr>
          <w:rFonts w:ascii="Calibri" w:hAnsi="Calibri" w:cs="Calibri" w:hint="eastAsia"/>
          <w:kern w:val="0"/>
          <w:sz w:val="22"/>
        </w:rPr>
        <w:t>元以用來註冊</w:t>
      </w:r>
      <w:r w:rsidRPr="00DF4778">
        <w:rPr>
          <w:rFonts w:ascii="Calibri" w:hAnsi="Calibri" w:cs="Calibri" w:hint="eastAsia"/>
          <w:b/>
          <w:kern w:val="0"/>
          <w:sz w:val="22"/>
        </w:rPr>
        <w:t>DIKO Indexer</w:t>
      </w:r>
      <w:r w:rsidR="00323EFD" w:rsidRPr="00DF4778">
        <w:rPr>
          <w:rFonts w:ascii="Calibri" w:hAnsi="Calibri" w:cs="Calibri" w:hint="eastAsia"/>
          <w:b/>
          <w:kern w:val="0"/>
          <w:sz w:val="22"/>
        </w:rPr>
        <w:t xml:space="preserve"> service</w:t>
      </w:r>
    </w:p>
    <w:p w:rsidR="00323EFD" w:rsidRPr="00DF4778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DF4778">
        <w:rPr>
          <w:rFonts w:ascii="Calibri" w:hAnsi="Calibri" w:cs="Calibri"/>
          <w:kern w:val="0"/>
          <w:sz w:val="22"/>
        </w:rPr>
        <w:t xml:space="preserve">11.4 </w:t>
      </w:r>
      <w:r w:rsidRPr="00DF4778">
        <w:rPr>
          <w:rFonts w:ascii="Calibri" w:hAnsi="Calibri" w:cs="Calibri" w:hint="eastAsia"/>
          <w:kern w:val="0"/>
          <w:sz w:val="22"/>
        </w:rPr>
        <w:t>輸入</w:t>
      </w:r>
      <w:r w:rsidRPr="00DF4778">
        <w:rPr>
          <w:rFonts w:ascii="Calibri" w:hAnsi="Calibri" w:cs="Calibri"/>
          <w:kern w:val="0"/>
          <w:sz w:val="22"/>
        </w:rPr>
        <w:t xml:space="preserve"> </w:t>
      </w:r>
      <w:proofErr w:type="spellStart"/>
      <w:r w:rsidRPr="00DF4778">
        <w:rPr>
          <w:rFonts w:ascii="Calibri-Bold" w:hAnsi="Calibri-Bold" w:cs="Calibri-Bold"/>
          <w:b/>
          <w:bCs/>
          <w:kern w:val="0"/>
          <w:sz w:val="22"/>
        </w:rPr>
        <w:t>cd</w:t>
      </w:r>
      <w:proofErr w:type="spellEnd"/>
      <w:r w:rsidRPr="00DF4778">
        <w:rPr>
          <w:rFonts w:ascii="Calibri-Bold" w:hAnsi="Calibri-Bold" w:cs="Calibri-Bold"/>
          <w:b/>
          <w:bCs/>
          <w:kern w:val="0"/>
          <w:sz w:val="22"/>
        </w:rPr>
        <w:t xml:space="preserve"> C:\DIKO\Indexer</w:t>
      </w:r>
      <w:r w:rsidRPr="00DF4778">
        <w:rPr>
          <w:rFonts w:asciiTheme="minorEastAsia" w:hAnsiTheme="minorEastAsia" w:cs="Calibri-Bold" w:hint="eastAsia"/>
          <w:b/>
          <w:bCs/>
          <w:kern w:val="0"/>
          <w:sz w:val="22"/>
        </w:rPr>
        <w:t>，</w:t>
      </w:r>
      <w:r w:rsidRPr="00DF4778">
        <w:rPr>
          <w:rFonts w:asciiTheme="minorEastAsia" w:hAnsiTheme="minorEastAsia" w:cs="Calibri-Bold" w:hint="eastAsia"/>
          <w:bCs/>
          <w:kern w:val="0"/>
          <w:sz w:val="22"/>
        </w:rPr>
        <w:t>並</w:t>
      </w:r>
      <w:r w:rsidRPr="00DF4778">
        <w:rPr>
          <w:rFonts w:ascii="Calibri" w:hAnsi="Calibri" w:cs="Calibri" w:hint="eastAsia"/>
          <w:kern w:val="0"/>
          <w:sz w:val="22"/>
        </w:rPr>
        <w:t>按下</w:t>
      </w:r>
      <w:r w:rsidRPr="00DF4778">
        <w:rPr>
          <w:rFonts w:ascii="Calibri" w:hAnsi="Calibri" w:cs="Calibri"/>
          <w:kern w:val="0"/>
          <w:sz w:val="22"/>
        </w:rPr>
        <w:t>Enter</w:t>
      </w:r>
      <w:r w:rsidRPr="00DF4778">
        <w:rPr>
          <w:rFonts w:ascii="Calibri" w:hAnsi="Calibri" w:cs="Calibri" w:hint="eastAsia"/>
          <w:kern w:val="0"/>
          <w:sz w:val="22"/>
        </w:rPr>
        <w:t>鍵將當前目錄更改為</w:t>
      </w:r>
      <w:r w:rsidRPr="00DF4778">
        <w:rPr>
          <w:rFonts w:ascii="Calibri" w:hAnsi="Calibri" w:cs="Calibri"/>
          <w:b/>
          <w:kern w:val="0"/>
          <w:sz w:val="22"/>
        </w:rPr>
        <w:t>C:\DIKO\Indexer.</w:t>
      </w:r>
    </w:p>
    <w:p w:rsidR="00323EFD" w:rsidRPr="00DF4778" w:rsidRDefault="006C5225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DF4778">
        <w:rPr>
          <w:rFonts w:ascii="Calibri" w:hAnsi="Calibri" w:cs="Calibri"/>
          <w:b/>
          <w:noProof/>
          <w:kern w:val="0"/>
          <w:sz w:val="22"/>
        </w:rPr>
        <w:drawing>
          <wp:inline distT="0" distB="0" distL="0" distR="0">
            <wp:extent cx="5274310" cy="3482340"/>
            <wp:effectExtent l="19050" t="0" r="2540" b="0"/>
            <wp:docPr id="255" name="图片 254" descr="擷取_2019_05_27_18_02_22_3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8_02_22_373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EFD" w:rsidRPr="00DF4778" w:rsidRDefault="00323EFD" w:rsidP="00E55EC5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DF4778">
        <w:rPr>
          <w:rFonts w:ascii="Calibri" w:hAnsi="Calibri" w:cs="Calibri"/>
          <w:kern w:val="0"/>
          <w:sz w:val="22"/>
        </w:rPr>
        <w:t xml:space="preserve">11.5 </w:t>
      </w:r>
      <w:r w:rsidRPr="00DF4778">
        <w:rPr>
          <w:rFonts w:ascii="Calibri" w:hAnsi="Calibri" w:cs="Calibri" w:hint="eastAsia"/>
          <w:kern w:val="0"/>
          <w:sz w:val="22"/>
        </w:rPr>
        <w:t>輸入</w:t>
      </w:r>
      <w:r w:rsidRPr="00DF4778">
        <w:rPr>
          <w:rFonts w:ascii="Calibri" w:hAnsi="Calibri" w:cs="Calibri"/>
          <w:kern w:val="0"/>
          <w:sz w:val="22"/>
        </w:rPr>
        <w:t xml:space="preserve"> </w:t>
      </w:r>
      <w:r w:rsidRPr="00DF4778">
        <w:rPr>
          <w:rFonts w:ascii="Calibri-Bold" w:hAnsi="Calibri-Bold" w:cs="Calibri-Bold"/>
          <w:b/>
          <w:bCs/>
          <w:kern w:val="0"/>
          <w:sz w:val="22"/>
        </w:rPr>
        <w:t xml:space="preserve">"Register DIKOIndexer.bat" </w:t>
      </w:r>
      <w:r w:rsidRPr="00DF4778">
        <w:rPr>
          <w:rFonts w:ascii="Calibri" w:hAnsi="Calibri" w:cs="Calibri" w:hint="eastAsia"/>
          <w:kern w:val="0"/>
          <w:sz w:val="22"/>
        </w:rPr>
        <w:t>並按下</w:t>
      </w:r>
      <w:r w:rsidRPr="00DF4778">
        <w:rPr>
          <w:rFonts w:ascii="Calibri" w:hAnsi="Calibri" w:cs="Calibri"/>
          <w:b/>
          <w:kern w:val="0"/>
          <w:sz w:val="22"/>
        </w:rPr>
        <w:t>Enter</w:t>
      </w:r>
      <w:r w:rsidRPr="00DF4778">
        <w:rPr>
          <w:rFonts w:ascii="Calibri" w:hAnsi="Calibri" w:cs="Calibri" w:hint="eastAsia"/>
          <w:b/>
          <w:kern w:val="0"/>
          <w:sz w:val="22"/>
        </w:rPr>
        <w:t>鍵</w:t>
      </w:r>
      <w:r w:rsidRPr="00DF4778">
        <w:rPr>
          <w:rFonts w:ascii="Calibri" w:hAnsi="Calibri" w:cs="Calibri" w:hint="eastAsia"/>
          <w:kern w:val="0"/>
          <w:sz w:val="22"/>
        </w:rPr>
        <w:t>來啟動安裝程序</w:t>
      </w:r>
    </w:p>
    <w:p w:rsidR="00323EFD" w:rsidRDefault="00C45A39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86" type="#_x0000_t109" style="position:absolute;margin-left:82.5pt;margin-top:70.95pt;width:135pt;height:21.75pt;flip:y;z-index:251959296" filled="f" strokecolor="red" strokeweight="1.5pt"/>
        </w:pict>
      </w:r>
      <w:r w:rsidR="006C5225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482340"/>
            <wp:effectExtent l="19050" t="0" r="2540" b="0"/>
            <wp:docPr id="33" name="图片 32" descr="擷取_2019_05_27_18_02_53_5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8_02_53_538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F92172" w:rsidRDefault="00F92172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Pr="00EB43CD" w:rsidRDefault="00323EFD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EB43CD">
        <w:rPr>
          <w:rFonts w:ascii="Calibri" w:hAnsi="Calibri" w:cs="Calibri"/>
          <w:kern w:val="0"/>
          <w:sz w:val="22"/>
        </w:rPr>
        <w:lastRenderedPageBreak/>
        <w:t xml:space="preserve">11.6 </w:t>
      </w:r>
      <w:r w:rsidRPr="00EB43CD">
        <w:rPr>
          <w:rFonts w:ascii="Calibri" w:hAnsi="Calibri" w:cs="Calibri" w:hint="eastAsia"/>
          <w:kern w:val="0"/>
          <w:sz w:val="22"/>
        </w:rPr>
        <w:t>如果安裝成功後</w:t>
      </w:r>
      <w:r w:rsidRPr="00EB43CD">
        <w:rPr>
          <w:rFonts w:asciiTheme="minorEastAsia" w:hAnsiTheme="minorEastAsia" w:cs="Calibri" w:hint="eastAsia"/>
          <w:kern w:val="0"/>
          <w:sz w:val="22"/>
        </w:rPr>
        <w:t>，</w:t>
      </w:r>
      <w:r w:rsidRPr="00EB43CD">
        <w:rPr>
          <w:rFonts w:ascii="Calibri" w:hAnsi="Calibri" w:cs="Calibri" w:hint="eastAsia"/>
          <w:kern w:val="0"/>
          <w:sz w:val="22"/>
        </w:rPr>
        <w:t>畫面將會出現訊息</w:t>
      </w:r>
      <w:r w:rsidRPr="00EB43CD">
        <w:rPr>
          <w:rFonts w:ascii="Calibri" w:hAnsi="Calibri" w:cs="Calibri"/>
          <w:kern w:val="0"/>
          <w:sz w:val="22"/>
        </w:rPr>
        <w:t xml:space="preserve"> </w:t>
      </w:r>
      <w:r w:rsidR="00EB43CD" w:rsidRPr="00EB43CD">
        <w:rPr>
          <w:rFonts w:ascii="Calibri" w:hAnsi="Calibri" w:cs="Calibri"/>
          <w:b/>
          <w:kern w:val="0"/>
          <w:sz w:val="22"/>
        </w:rPr>
        <w:t>“</w:t>
      </w:r>
      <w:r w:rsidR="00EB43CD" w:rsidRPr="00EB43CD">
        <w:rPr>
          <w:rFonts w:ascii="Calibri" w:hAnsi="Calibri" w:cs="Calibri" w:hint="eastAsia"/>
          <w:b/>
          <w:kern w:val="0"/>
          <w:sz w:val="22"/>
        </w:rPr>
        <w:t>已經完成交易性的安裝</w:t>
      </w:r>
      <w:r w:rsidRPr="00EB43CD">
        <w:rPr>
          <w:rFonts w:ascii="Calibri" w:hAnsi="Calibri" w:cs="Calibri"/>
          <w:b/>
          <w:kern w:val="0"/>
          <w:sz w:val="22"/>
        </w:rPr>
        <w:t>”</w:t>
      </w:r>
    </w:p>
    <w:p w:rsidR="00323EFD" w:rsidRDefault="00C45A39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87" type="#_x0000_t109" style="position:absolute;margin-left:1.5pt;margin-top:277.95pt;width:94.5pt;height:15.75pt;flip:y;z-index:251960320" filled="f" strokecolor="red" strokeweight="1.5pt"/>
        </w:pict>
      </w:r>
      <w:r w:rsidR="00EB43CD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4244526" cy="3933825"/>
            <wp:effectExtent l="19050" t="0" r="3624" b="0"/>
            <wp:docPr id="34" name="图片 33" descr="擷取_2019_05_27_18_04_44_7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8_04_44_776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8420" cy="393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EFD" w:rsidRPr="00EB43CD" w:rsidRDefault="00323EFD" w:rsidP="00323EFD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EB43CD">
        <w:rPr>
          <w:rFonts w:ascii="Calibri" w:hAnsi="Calibri" w:cs="Calibri"/>
          <w:kern w:val="0"/>
          <w:sz w:val="22"/>
        </w:rPr>
        <w:t xml:space="preserve">11.7 </w:t>
      </w:r>
      <w:r w:rsidRPr="00EB43CD">
        <w:rPr>
          <w:rFonts w:ascii="Calibri" w:hAnsi="Calibri" w:cs="Calibri" w:hint="eastAsia"/>
          <w:kern w:val="0"/>
          <w:sz w:val="22"/>
        </w:rPr>
        <w:t>關閉命令提示</w:t>
      </w:r>
      <w:r w:rsidR="00EB43CD">
        <w:rPr>
          <w:rFonts w:ascii="Calibri" w:hAnsi="Calibri" w:cs="Calibri" w:hint="eastAsia"/>
          <w:kern w:val="0"/>
          <w:sz w:val="22"/>
        </w:rPr>
        <w:t>字</w:t>
      </w:r>
      <w:r w:rsidRPr="00EB43CD">
        <w:rPr>
          <w:rFonts w:ascii="Calibri" w:hAnsi="Calibri" w:cs="Calibri" w:hint="eastAsia"/>
          <w:kern w:val="0"/>
          <w:sz w:val="22"/>
        </w:rPr>
        <w:t>元視窗</w:t>
      </w:r>
    </w:p>
    <w:p w:rsidR="00323EFD" w:rsidRPr="00EB43CD" w:rsidRDefault="00323EFD" w:rsidP="00323EFD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323EFD" w:rsidRPr="00EB43CD" w:rsidRDefault="00323EFD" w:rsidP="00323EFD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EB43CD">
        <w:rPr>
          <w:rFonts w:ascii="Calibri" w:hAnsi="Calibri" w:cs="Calibri"/>
          <w:kern w:val="0"/>
          <w:sz w:val="22"/>
        </w:rPr>
        <w:t xml:space="preserve">11.8 </w:t>
      </w:r>
      <w:r w:rsidRPr="00EB43CD">
        <w:rPr>
          <w:rFonts w:ascii="Calibri" w:hAnsi="Calibri" w:cs="Calibri" w:hint="eastAsia"/>
          <w:kern w:val="0"/>
          <w:sz w:val="22"/>
        </w:rPr>
        <w:t>搜尋</w:t>
      </w:r>
      <w:r w:rsidR="004F0EB8">
        <w:rPr>
          <w:rFonts w:ascii="Calibri" w:hAnsi="Calibri" w:cs="Calibri"/>
          <w:kern w:val="0"/>
          <w:sz w:val="22"/>
        </w:rPr>
        <w:t xml:space="preserve"> “Service</w:t>
      </w:r>
      <w:r w:rsidRPr="00EB43CD">
        <w:rPr>
          <w:rFonts w:ascii="Calibri" w:hAnsi="Calibri" w:cs="Calibri"/>
          <w:kern w:val="0"/>
          <w:sz w:val="22"/>
        </w:rPr>
        <w:t xml:space="preserve">” </w:t>
      </w:r>
      <w:r w:rsidRPr="00EB43CD">
        <w:rPr>
          <w:rFonts w:ascii="Calibri" w:hAnsi="Calibri" w:cs="Calibri" w:hint="eastAsia"/>
          <w:kern w:val="0"/>
          <w:sz w:val="22"/>
        </w:rPr>
        <w:t>並</w:t>
      </w:r>
      <w:r w:rsidRPr="00EB43CD">
        <w:rPr>
          <w:rFonts w:ascii="Calibri" w:hAnsi="Calibri" w:cs="Calibri"/>
          <w:kern w:val="0"/>
          <w:sz w:val="22"/>
        </w:rPr>
        <w:t xml:space="preserve"> </w:t>
      </w:r>
      <w:r w:rsidRPr="00EB43CD">
        <w:rPr>
          <w:rFonts w:ascii="Calibri" w:hAnsi="Calibri" w:cs="Calibri" w:hint="eastAsia"/>
          <w:kern w:val="0"/>
          <w:sz w:val="22"/>
        </w:rPr>
        <w:t>打開</w:t>
      </w:r>
      <w:r w:rsidR="004F0EB8">
        <w:rPr>
          <w:rFonts w:ascii="Calibri" w:hAnsi="Calibri" w:cs="Calibri"/>
          <w:kern w:val="0"/>
          <w:sz w:val="22"/>
        </w:rPr>
        <w:t xml:space="preserve"> “</w:t>
      </w:r>
      <w:r w:rsidR="004F0EB8">
        <w:rPr>
          <w:rFonts w:ascii="Calibri" w:hAnsi="Calibri" w:cs="Calibri" w:hint="eastAsia"/>
          <w:kern w:val="0"/>
          <w:sz w:val="22"/>
        </w:rPr>
        <w:t>服務</w:t>
      </w:r>
      <w:r w:rsidRPr="00EB43CD">
        <w:rPr>
          <w:rFonts w:ascii="Calibri" w:hAnsi="Calibri" w:cs="Calibri"/>
          <w:kern w:val="0"/>
          <w:sz w:val="22"/>
        </w:rPr>
        <w:t xml:space="preserve">” </w:t>
      </w:r>
      <w:r w:rsidRPr="00EB43CD">
        <w:rPr>
          <w:rFonts w:ascii="Calibri" w:hAnsi="Calibri" w:cs="Calibri" w:hint="eastAsia"/>
          <w:kern w:val="0"/>
          <w:sz w:val="22"/>
        </w:rPr>
        <w:t>介面</w:t>
      </w:r>
    </w:p>
    <w:p w:rsidR="00323EFD" w:rsidRDefault="00C45A39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89" type="#_x0000_t109" style="position:absolute;margin-left:378pt;margin-top:47.7pt;width:38.25pt;height:15.75pt;flip:y;z-index:251962368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>
          <v:shape id="_x0000_s1288" type="#_x0000_t109" style="position:absolute;margin-left:40.5pt;margin-top:84.45pt;width:94.5pt;height:21.75pt;flip:y;z-index:251961344" filled="f" strokecolor="red" strokeweight="1.5pt"/>
        </w:pict>
      </w:r>
      <w:r w:rsidR="002231BD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6172200" cy="3562350"/>
            <wp:effectExtent l="19050" t="0" r="0" b="0"/>
            <wp:docPr id="36" name="图片 35" descr="擷取_2019_05_27_18_10_20_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8_10_20_609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5370" cy="35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825" w:rsidRPr="00395F8C" w:rsidRDefault="008F6BB9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395F8C">
        <w:rPr>
          <w:rFonts w:ascii="Calibri" w:hAnsi="Calibri" w:cs="Calibri"/>
          <w:kern w:val="0"/>
          <w:sz w:val="22"/>
        </w:rPr>
        <w:lastRenderedPageBreak/>
        <w:t xml:space="preserve">11.9 </w:t>
      </w:r>
      <w:r w:rsidRPr="00395F8C">
        <w:rPr>
          <w:rFonts w:ascii="Calibri" w:hAnsi="Calibri" w:cs="Calibri" w:hint="eastAsia"/>
          <w:kern w:val="0"/>
          <w:sz w:val="22"/>
        </w:rPr>
        <w:t>右鍵點擊</w:t>
      </w:r>
      <w:r w:rsidR="00325825" w:rsidRPr="00395F8C">
        <w:rPr>
          <w:rFonts w:ascii="Calibri" w:hAnsi="Calibri" w:cs="Calibri"/>
          <w:kern w:val="0"/>
          <w:sz w:val="22"/>
        </w:rPr>
        <w:t xml:space="preserve"> </w:t>
      </w:r>
      <w:r w:rsidR="00325825" w:rsidRPr="00395F8C">
        <w:rPr>
          <w:rFonts w:ascii="Calibri" w:hAnsi="Calibri" w:cs="Calibri"/>
          <w:b/>
          <w:kern w:val="0"/>
          <w:sz w:val="22"/>
        </w:rPr>
        <w:t>DIKO Index Monitor</w:t>
      </w:r>
      <w:r w:rsidRPr="00395F8C">
        <w:rPr>
          <w:rFonts w:ascii="Calibri" w:hAnsi="Calibri" w:cs="Calibri"/>
          <w:kern w:val="0"/>
          <w:sz w:val="22"/>
        </w:rPr>
        <w:t xml:space="preserve"> </w:t>
      </w:r>
      <w:r w:rsidRPr="00395F8C">
        <w:rPr>
          <w:rFonts w:ascii="Calibri" w:hAnsi="Calibri" w:cs="Calibri" w:hint="eastAsia"/>
          <w:kern w:val="0"/>
          <w:sz w:val="22"/>
        </w:rPr>
        <w:t>並選擇</w:t>
      </w:r>
      <w:r w:rsidR="00325825" w:rsidRPr="00395F8C">
        <w:rPr>
          <w:rFonts w:ascii="Calibri" w:hAnsi="Calibri" w:cs="Calibri"/>
          <w:kern w:val="0"/>
          <w:sz w:val="22"/>
        </w:rPr>
        <w:t xml:space="preserve"> </w:t>
      </w:r>
      <w:r w:rsidR="00395F8C">
        <w:rPr>
          <w:rFonts w:ascii="Calibri" w:hAnsi="Calibri" w:cs="Calibri" w:hint="eastAsia"/>
          <w:b/>
          <w:kern w:val="0"/>
          <w:sz w:val="22"/>
        </w:rPr>
        <w:t>內容</w:t>
      </w:r>
    </w:p>
    <w:p w:rsidR="008F6BB9" w:rsidRDefault="00C45A39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90" type="#_x0000_t109" style="position:absolute;margin-left:264pt;margin-top:294.45pt;width:79.5pt;height:11.25pt;flip:y;z-index:251963392" filled="f" strokecolor="red" strokeweight="1.5pt"/>
        </w:pict>
      </w:r>
      <w:r w:rsidR="00395F8C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994785"/>
            <wp:effectExtent l="19050" t="0" r="2540" b="0"/>
            <wp:docPr id="37" name="图片 36" descr="擷取_2019_05_27_18_18_48_6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8_18_48_680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BB9" w:rsidRPr="0059359F" w:rsidRDefault="008F6BB9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59359F">
        <w:rPr>
          <w:rFonts w:ascii="Calibri" w:hAnsi="Calibri" w:cs="Calibri"/>
          <w:kern w:val="0"/>
          <w:sz w:val="22"/>
        </w:rPr>
        <w:t>11.10</w:t>
      </w:r>
      <w:r w:rsidRPr="0059359F">
        <w:rPr>
          <w:rFonts w:ascii="Calibri" w:hAnsi="Calibri" w:cs="Calibri" w:hint="eastAsia"/>
          <w:kern w:val="0"/>
          <w:sz w:val="22"/>
        </w:rPr>
        <w:t xml:space="preserve"> </w:t>
      </w:r>
      <w:r w:rsidRPr="0059359F">
        <w:rPr>
          <w:rFonts w:ascii="Calibri" w:hAnsi="Calibri" w:cs="Calibri" w:hint="eastAsia"/>
          <w:kern w:val="0"/>
          <w:sz w:val="22"/>
        </w:rPr>
        <w:t>改變</w:t>
      </w:r>
      <w:r w:rsidR="00465674" w:rsidRPr="0059359F">
        <w:rPr>
          <w:rFonts w:ascii="Calibri" w:hAnsi="Calibri" w:cs="Calibri" w:hint="eastAsia"/>
          <w:b/>
          <w:kern w:val="0"/>
          <w:sz w:val="22"/>
        </w:rPr>
        <w:t>啟動類型</w:t>
      </w:r>
      <w:r w:rsidRPr="0059359F">
        <w:rPr>
          <w:rFonts w:ascii="Calibri" w:hAnsi="Calibri" w:cs="Calibri"/>
          <w:kern w:val="0"/>
          <w:sz w:val="22"/>
        </w:rPr>
        <w:t xml:space="preserve"> </w:t>
      </w:r>
      <w:r w:rsidRPr="0059359F">
        <w:rPr>
          <w:rFonts w:ascii="Calibri" w:hAnsi="Calibri" w:cs="Calibri" w:hint="eastAsia"/>
          <w:kern w:val="0"/>
          <w:sz w:val="22"/>
        </w:rPr>
        <w:t>為</w:t>
      </w:r>
      <w:r w:rsidRPr="0059359F">
        <w:rPr>
          <w:rFonts w:ascii="Calibri" w:hAnsi="Calibri" w:cs="Calibri"/>
          <w:kern w:val="0"/>
          <w:sz w:val="22"/>
        </w:rPr>
        <w:t xml:space="preserve"> </w:t>
      </w:r>
      <w:r w:rsidR="00465674" w:rsidRPr="0059359F">
        <w:rPr>
          <w:rFonts w:ascii="Calibri" w:hAnsi="Calibri" w:cs="Calibri"/>
          <w:b/>
          <w:kern w:val="0"/>
          <w:sz w:val="22"/>
        </w:rPr>
        <w:t>“</w:t>
      </w:r>
      <w:r w:rsidR="00465674" w:rsidRPr="0059359F">
        <w:rPr>
          <w:rFonts w:ascii="Calibri" w:hAnsi="Calibri" w:cs="Calibri" w:hint="eastAsia"/>
          <w:b/>
          <w:kern w:val="0"/>
          <w:sz w:val="22"/>
        </w:rPr>
        <w:t>自動</w:t>
      </w:r>
      <w:r w:rsidR="00465674" w:rsidRPr="0059359F">
        <w:rPr>
          <w:rFonts w:ascii="Calibri" w:hAnsi="Calibri" w:cs="Calibri" w:hint="eastAsia"/>
          <w:b/>
          <w:kern w:val="0"/>
          <w:sz w:val="22"/>
        </w:rPr>
        <w:t>(</w:t>
      </w:r>
      <w:r w:rsidR="00465674" w:rsidRPr="0059359F">
        <w:rPr>
          <w:rFonts w:ascii="Calibri" w:hAnsi="Calibri" w:cs="Calibri" w:hint="eastAsia"/>
          <w:b/>
          <w:kern w:val="0"/>
          <w:sz w:val="22"/>
        </w:rPr>
        <w:t>延遲啟動</w:t>
      </w:r>
      <w:r w:rsidR="00465674" w:rsidRPr="0059359F">
        <w:rPr>
          <w:rFonts w:ascii="Calibri" w:hAnsi="Calibri" w:cs="Calibri" w:hint="eastAsia"/>
          <w:b/>
          <w:kern w:val="0"/>
          <w:sz w:val="22"/>
        </w:rPr>
        <w:t>)</w:t>
      </w:r>
      <w:r w:rsidRPr="0059359F">
        <w:rPr>
          <w:rFonts w:ascii="Calibri" w:hAnsi="Calibri" w:cs="Calibri"/>
          <w:b/>
          <w:kern w:val="0"/>
          <w:sz w:val="22"/>
        </w:rPr>
        <w:t>”</w:t>
      </w:r>
      <w:r w:rsidRPr="0059359F">
        <w:rPr>
          <w:rFonts w:ascii="Calibri" w:hAnsi="Calibri" w:cs="Calibri"/>
          <w:kern w:val="0"/>
          <w:sz w:val="22"/>
        </w:rPr>
        <w:t xml:space="preserve"> </w:t>
      </w:r>
      <w:r w:rsidRPr="0059359F">
        <w:rPr>
          <w:rFonts w:ascii="Calibri" w:hAnsi="Calibri" w:cs="Calibri" w:hint="eastAsia"/>
          <w:kern w:val="0"/>
          <w:sz w:val="22"/>
        </w:rPr>
        <w:t>並點擊</w:t>
      </w:r>
      <w:r w:rsidRPr="0059359F">
        <w:rPr>
          <w:rFonts w:ascii="Calibri" w:hAnsi="Calibri" w:cs="Calibri"/>
          <w:kern w:val="0"/>
          <w:sz w:val="22"/>
        </w:rPr>
        <w:t xml:space="preserve"> </w:t>
      </w:r>
      <w:r w:rsidR="00465674" w:rsidRPr="0059359F">
        <w:rPr>
          <w:rFonts w:ascii="Calibri" w:hAnsi="Calibri" w:cs="Calibri"/>
          <w:b/>
          <w:kern w:val="0"/>
          <w:sz w:val="22"/>
        </w:rPr>
        <w:t>[</w:t>
      </w:r>
      <w:r w:rsidR="00465674" w:rsidRPr="0059359F">
        <w:rPr>
          <w:rFonts w:ascii="Calibri" w:hAnsi="Calibri" w:cs="Calibri" w:hint="eastAsia"/>
          <w:b/>
          <w:kern w:val="0"/>
          <w:sz w:val="22"/>
        </w:rPr>
        <w:t>確定</w:t>
      </w:r>
      <w:r w:rsidRPr="0059359F">
        <w:rPr>
          <w:rFonts w:ascii="Calibri" w:hAnsi="Calibri" w:cs="Calibri"/>
          <w:b/>
          <w:kern w:val="0"/>
          <w:sz w:val="22"/>
        </w:rPr>
        <w:t>]</w:t>
      </w:r>
    </w:p>
    <w:p w:rsidR="008F6BB9" w:rsidRDefault="00C45A39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92" type="#_x0000_t109" style="position:absolute;margin-left:105.75pt;margin-top:296.7pt;width:45.75pt;height:12pt;flip:y;z-index:251965440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>
          <v:shape id="_x0000_s1291" type="#_x0000_t109" style="position:absolute;margin-left:73.5pt;margin-top:134.7pt;width:171.75pt;height:15.75pt;flip:y;z-index:251964416" filled="f" strokecolor="red" strokeweight="1.5pt"/>
        </w:pict>
      </w:r>
      <w:r w:rsidR="00465674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3333750" cy="3934240"/>
            <wp:effectExtent l="19050" t="0" r="0" b="0"/>
            <wp:docPr id="38" name="图片 37" descr="擷取_2019_05_27_18_24_05_8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8_24_05_887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2140" cy="393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5D" w:rsidRPr="00F67D6A" w:rsidRDefault="00C95D5D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F67D6A">
        <w:rPr>
          <w:rFonts w:ascii="Calibri" w:hAnsi="Calibri" w:cs="Calibri"/>
          <w:kern w:val="0"/>
          <w:sz w:val="22"/>
        </w:rPr>
        <w:lastRenderedPageBreak/>
        <w:t xml:space="preserve">11.11 </w:t>
      </w:r>
      <w:r w:rsidRPr="00F67D6A">
        <w:rPr>
          <w:rFonts w:ascii="Calibri" w:hAnsi="Calibri" w:cs="Calibri" w:hint="eastAsia"/>
          <w:kern w:val="0"/>
          <w:sz w:val="22"/>
        </w:rPr>
        <w:t>點擊</w:t>
      </w:r>
      <w:r w:rsidRPr="00F67D6A">
        <w:rPr>
          <w:rFonts w:ascii="Calibri" w:hAnsi="Calibri" w:cs="Calibri"/>
          <w:kern w:val="0"/>
          <w:sz w:val="22"/>
        </w:rPr>
        <w:t xml:space="preserve"> </w:t>
      </w:r>
      <w:r w:rsidR="0063100A" w:rsidRPr="00F67D6A">
        <w:rPr>
          <w:rFonts w:ascii="Calibri" w:hAnsi="Calibri" w:cs="Calibri" w:hint="eastAsia"/>
          <w:b/>
          <w:kern w:val="0"/>
          <w:sz w:val="22"/>
        </w:rPr>
        <w:t>啟動</w:t>
      </w:r>
      <w:r w:rsidRPr="00F67D6A">
        <w:rPr>
          <w:rFonts w:ascii="Calibri" w:hAnsi="Calibri" w:cs="Calibri"/>
          <w:kern w:val="0"/>
          <w:sz w:val="22"/>
        </w:rPr>
        <w:t xml:space="preserve"> </w:t>
      </w:r>
      <w:r w:rsidR="0063100A" w:rsidRPr="00F67D6A">
        <w:rPr>
          <w:rFonts w:ascii="Calibri" w:hAnsi="Calibri" w:cs="Calibri" w:hint="eastAsia"/>
          <w:kern w:val="0"/>
          <w:sz w:val="22"/>
        </w:rPr>
        <w:t>來運行</w:t>
      </w:r>
      <w:r w:rsidRPr="00F67D6A">
        <w:rPr>
          <w:rFonts w:ascii="Calibri" w:hAnsi="Calibri" w:cs="Calibri"/>
          <w:kern w:val="0"/>
          <w:sz w:val="22"/>
        </w:rPr>
        <w:t xml:space="preserve"> </w:t>
      </w:r>
      <w:r w:rsidRPr="00F67D6A">
        <w:rPr>
          <w:rFonts w:ascii="Calibri" w:hAnsi="Calibri" w:cs="Calibri"/>
          <w:b/>
          <w:kern w:val="0"/>
          <w:sz w:val="22"/>
        </w:rPr>
        <w:t>DIKO Index Monitor</w:t>
      </w:r>
    </w:p>
    <w:p w:rsidR="00C95D5D" w:rsidRDefault="00C45A39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93" type="#_x0000_t109" style="position:absolute;margin-left:70.5pt;margin-top:79.2pt;width:40.5pt;height:12pt;flip:y;z-index:251966464" filled="f" strokecolor="red" strokeweight="1.5pt"/>
        </w:pict>
      </w:r>
      <w:r w:rsidR="0063100A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840480"/>
            <wp:effectExtent l="19050" t="0" r="2540" b="0"/>
            <wp:docPr id="39" name="图片 38" descr="擷取_2019_05_27_18_36_06_5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8_36_06_539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C2731">
      <w:pPr>
        <w:pStyle w:val="1"/>
        <w:rPr>
          <w:color w:val="002060"/>
          <w:kern w:val="0"/>
          <w:sz w:val="40"/>
          <w:szCs w:val="40"/>
        </w:rPr>
      </w:pPr>
      <w:bookmarkStart w:id="12" w:name="_Toc10105125"/>
      <w:r w:rsidRPr="003C2731">
        <w:rPr>
          <w:rFonts w:hint="eastAsia"/>
          <w:color w:val="002060"/>
          <w:kern w:val="0"/>
          <w:sz w:val="40"/>
          <w:szCs w:val="40"/>
        </w:rPr>
        <w:lastRenderedPageBreak/>
        <w:t xml:space="preserve">12  </w:t>
      </w:r>
      <w:r w:rsidRPr="003C2731">
        <w:rPr>
          <w:rFonts w:hint="eastAsia"/>
          <w:color w:val="002060"/>
          <w:kern w:val="0"/>
          <w:sz w:val="40"/>
          <w:szCs w:val="40"/>
        </w:rPr>
        <w:t>新增與安裝</w:t>
      </w:r>
      <w:r w:rsidRPr="003C2731">
        <w:rPr>
          <w:rFonts w:hint="eastAsia"/>
          <w:color w:val="002060"/>
          <w:kern w:val="0"/>
          <w:sz w:val="40"/>
          <w:szCs w:val="40"/>
        </w:rPr>
        <w:t xml:space="preserve">DIKO Rendition manager </w:t>
      </w:r>
      <w:r w:rsidRPr="003C2731">
        <w:rPr>
          <w:rFonts w:hint="eastAsia"/>
          <w:color w:val="002060"/>
          <w:kern w:val="0"/>
          <w:sz w:val="40"/>
          <w:szCs w:val="40"/>
        </w:rPr>
        <w:t>到</w:t>
      </w:r>
      <w:r w:rsidRPr="003C2731">
        <w:rPr>
          <w:rFonts w:hint="eastAsia"/>
          <w:color w:val="002060"/>
          <w:kern w:val="0"/>
          <w:sz w:val="40"/>
          <w:szCs w:val="40"/>
        </w:rPr>
        <w:t xml:space="preserve"> Windows services</w:t>
      </w:r>
      <w:bookmarkEnd w:id="12"/>
    </w:p>
    <w:p w:rsidR="003C2731" w:rsidRPr="00A866A0" w:rsidRDefault="003C2731" w:rsidP="003C2731">
      <w:pPr>
        <w:rPr>
          <w:rFonts w:ascii="Calibri" w:hAnsi="Calibri" w:cs="Calibri"/>
          <w:b/>
          <w:kern w:val="0"/>
          <w:sz w:val="22"/>
        </w:rPr>
      </w:pPr>
      <w:r w:rsidRPr="00A866A0">
        <w:rPr>
          <w:rFonts w:ascii="Calibri" w:hAnsi="Calibri" w:cs="Calibri"/>
          <w:kern w:val="0"/>
          <w:sz w:val="22"/>
        </w:rPr>
        <w:t>12.1</w:t>
      </w:r>
      <w:r w:rsidRPr="00A866A0">
        <w:rPr>
          <w:rFonts w:ascii="Calibri" w:hAnsi="Calibri" w:cs="Calibri" w:hint="eastAsia"/>
          <w:kern w:val="0"/>
          <w:sz w:val="22"/>
        </w:rPr>
        <w:t>到</w:t>
      </w:r>
      <w:r w:rsidRPr="00A866A0">
        <w:rPr>
          <w:rFonts w:ascii="Calibri" w:hAnsi="Calibri" w:cs="Calibri"/>
          <w:b/>
          <w:kern w:val="0"/>
          <w:sz w:val="22"/>
        </w:rPr>
        <w:t>C:\DIKO\</w:t>
      </w:r>
      <w:r w:rsidR="00B23F00" w:rsidRPr="00A866A0">
        <w:rPr>
          <w:rFonts w:ascii="Calibri" w:hAnsi="Calibri" w:cs="Calibri" w:hint="eastAsia"/>
          <w:b/>
          <w:kern w:val="0"/>
          <w:sz w:val="22"/>
        </w:rPr>
        <w:t>RenditionManager</w:t>
      </w:r>
      <w:r w:rsidRPr="00A866A0">
        <w:rPr>
          <w:rFonts w:asciiTheme="minorEastAsia" w:hAnsiTheme="minorEastAsia" w:cs="Calibri" w:hint="eastAsia"/>
          <w:kern w:val="0"/>
          <w:sz w:val="22"/>
        </w:rPr>
        <w:t>，</w:t>
      </w:r>
      <w:r w:rsidRPr="00A866A0">
        <w:rPr>
          <w:rFonts w:ascii="Calibri" w:hAnsi="Calibri" w:cs="Calibri" w:hint="eastAsia"/>
          <w:kern w:val="0"/>
          <w:sz w:val="22"/>
        </w:rPr>
        <w:t>並經由</w:t>
      </w:r>
      <w:r w:rsidR="00A866A0">
        <w:rPr>
          <w:rFonts w:ascii="Calibri" w:hAnsi="Calibri" w:cs="Calibri" w:hint="eastAsia"/>
          <w:b/>
          <w:kern w:val="0"/>
          <w:sz w:val="22"/>
        </w:rPr>
        <w:t>記事本</w:t>
      </w:r>
      <w:r w:rsidRPr="00A866A0">
        <w:rPr>
          <w:rFonts w:ascii="Calibri" w:hAnsi="Calibri" w:cs="Calibri" w:hint="eastAsia"/>
          <w:kern w:val="0"/>
          <w:sz w:val="22"/>
        </w:rPr>
        <w:t>打開</w:t>
      </w:r>
      <w:r w:rsidRPr="00A866A0">
        <w:rPr>
          <w:rFonts w:ascii="Calibri" w:hAnsi="Calibri" w:cs="Calibri"/>
          <w:b/>
          <w:kern w:val="0"/>
          <w:sz w:val="22"/>
        </w:rPr>
        <w:t>config.ini</w:t>
      </w:r>
    </w:p>
    <w:p w:rsidR="003C2731" w:rsidRDefault="00C45A39" w:rsidP="003C2731">
      <w:pPr>
        <w:rPr>
          <w:szCs w:val="24"/>
        </w:rPr>
      </w:pPr>
      <w:r>
        <w:rPr>
          <w:noProof/>
          <w:szCs w:val="24"/>
        </w:rPr>
        <w:pict>
          <v:shape id="_x0000_s1297" type="#_x0000_t109" style="position:absolute;margin-left:55.5pt;margin-top:28.95pt;width:216.75pt;height:12pt;flip:y;z-index:251969536" filled="f" strokecolor="red" strokeweight="1.5pt"/>
        </w:pict>
      </w:r>
      <w:r>
        <w:rPr>
          <w:noProof/>
          <w:szCs w:val="24"/>
        </w:rPr>
        <w:pict>
          <v:shape id="_x0000_s1296" type="#_x0000_t109" style="position:absolute;margin-left:285pt;margin-top:115.2pt;width:88.5pt;height:12pt;flip:y;z-index:251968512" filled="f" strokecolor="red" strokeweight="1.5pt"/>
        </w:pict>
      </w:r>
      <w:r>
        <w:rPr>
          <w:noProof/>
          <w:szCs w:val="24"/>
        </w:rPr>
        <w:pict>
          <v:shape id="_x0000_s1295" type="#_x0000_t109" style="position:absolute;margin-left:89.25pt;margin-top:68.7pt;width:40.5pt;height:12pt;flip:y;z-index:251967488" filled="f" strokecolor="red" strokeweight="1.5pt"/>
        </w:pict>
      </w:r>
      <w:r w:rsidR="00A866A0">
        <w:rPr>
          <w:noProof/>
          <w:szCs w:val="24"/>
        </w:rPr>
        <w:drawing>
          <wp:inline distT="0" distB="0" distL="0" distR="0">
            <wp:extent cx="5274310" cy="3312160"/>
            <wp:effectExtent l="19050" t="0" r="2540" b="0"/>
            <wp:docPr id="5" name="图片 4" descr="擷取_2019_05_28_10_06_53_7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06_53_774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A1597E" w:rsidRDefault="00A1597E" w:rsidP="003C2731">
      <w:pPr>
        <w:rPr>
          <w:szCs w:val="24"/>
        </w:rPr>
      </w:pPr>
    </w:p>
    <w:p w:rsidR="003C2731" w:rsidRPr="00E77486" w:rsidRDefault="003C2731" w:rsidP="00A1597E">
      <w:pPr>
        <w:pStyle w:val="HTML"/>
        <w:shd w:val="clear" w:color="auto" w:fill="FFFFFF"/>
        <w:rPr>
          <w:rFonts w:ascii="inherit" w:hAnsi="inherit" w:hint="eastAsia"/>
          <w:color w:val="212121"/>
          <w:sz w:val="22"/>
          <w:szCs w:val="22"/>
        </w:rPr>
      </w:pPr>
      <w:r w:rsidRPr="00E77486">
        <w:rPr>
          <w:rFonts w:ascii="Calibri" w:hAnsi="Calibri" w:cs="Calibri"/>
          <w:sz w:val="22"/>
          <w:szCs w:val="22"/>
        </w:rPr>
        <w:lastRenderedPageBreak/>
        <w:t>12.2</w:t>
      </w:r>
      <w:r w:rsidR="00A1597E" w:rsidRPr="00E77486">
        <w:rPr>
          <w:rFonts w:ascii="Calibri" w:hAnsi="Calibri" w:cs="Calibri" w:hint="eastAsia"/>
          <w:sz w:val="22"/>
          <w:szCs w:val="22"/>
        </w:rPr>
        <w:t>確認</w:t>
      </w:r>
      <w:r w:rsidR="00A1597E" w:rsidRPr="00E77486">
        <w:rPr>
          <w:rFonts w:ascii="Calibri" w:hAnsi="Calibri" w:cs="Calibri" w:hint="eastAsia"/>
          <w:b/>
          <w:sz w:val="22"/>
          <w:szCs w:val="22"/>
        </w:rPr>
        <w:t>Config.ini</w:t>
      </w:r>
      <w:r w:rsidR="00A1597E" w:rsidRPr="00E77486">
        <w:rPr>
          <w:rFonts w:ascii="Calibri" w:hAnsi="Calibri" w:cs="Calibri" w:hint="eastAsia"/>
          <w:sz w:val="22"/>
          <w:szCs w:val="22"/>
        </w:rPr>
        <w:t>中以下的內容指向正確路徑</w:t>
      </w:r>
      <w:r w:rsidR="00A1597E" w:rsidRPr="00E77486">
        <w:rPr>
          <w:rFonts w:asciiTheme="minorEastAsia" w:hAnsiTheme="minorEastAsia" w:cs="Calibri" w:hint="eastAsia"/>
          <w:sz w:val="22"/>
          <w:szCs w:val="22"/>
        </w:rPr>
        <w:t>。</w:t>
      </w:r>
      <w:r w:rsidR="00A1597E" w:rsidRPr="00E77486">
        <w:rPr>
          <w:rFonts w:asciiTheme="minorEastAsia" w:hAnsiTheme="minorEastAsia" w:cs="Calibri"/>
          <w:sz w:val="22"/>
          <w:szCs w:val="22"/>
        </w:rPr>
        <w:br/>
      </w:r>
      <w:r w:rsidR="00A1597E" w:rsidRPr="00E77486">
        <w:rPr>
          <w:rFonts w:ascii="inherit" w:hAnsi="inherit" w:hint="eastAsia"/>
          <w:color w:val="212121"/>
          <w:sz w:val="22"/>
          <w:szCs w:val="22"/>
        </w:rPr>
        <w:t>確保</w:t>
      </w:r>
      <w:proofErr w:type="spellStart"/>
      <w:r w:rsidR="00A1597E" w:rsidRPr="00E77486">
        <w:rPr>
          <w:rFonts w:ascii="inherit" w:hAnsi="inherit" w:hint="eastAsia"/>
          <w:color w:val="212121"/>
          <w:sz w:val="22"/>
          <w:szCs w:val="22"/>
        </w:rPr>
        <w:t>DBServer</w:t>
      </w:r>
      <w:proofErr w:type="spellEnd"/>
      <w:r w:rsidR="00A1597E" w:rsidRPr="00E77486">
        <w:rPr>
          <w:rFonts w:ascii="inherit" w:hAnsi="inherit" w:hint="eastAsia"/>
          <w:color w:val="212121"/>
          <w:sz w:val="22"/>
          <w:szCs w:val="22"/>
        </w:rPr>
        <w:t>等於“您的伺服器名稱”</w:t>
      </w:r>
      <w:r w:rsidR="00A1597E" w:rsidRPr="00E77486">
        <w:rPr>
          <w:rFonts w:ascii="inherit" w:hAnsi="inherit" w:hint="eastAsia"/>
          <w:color w:val="212121"/>
          <w:sz w:val="22"/>
          <w:szCs w:val="22"/>
        </w:rPr>
        <w:t>/ SQLEXPRESS</w:t>
      </w:r>
      <w:r w:rsidR="00A1597E" w:rsidRPr="00E77486">
        <w:rPr>
          <w:rFonts w:ascii="inherit" w:hAnsi="inherit" w:hint="eastAsia"/>
          <w:color w:val="212121"/>
          <w:sz w:val="22"/>
          <w:szCs w:val="22"/>
        </w:rPr>
        <w:t>，您可以從</w:t>
      </w:r>
      <w:r w:rsidR="00A1597E" w:rsidRPr="00E77486">
        <w:rPr>
          <w:rFonts w:ascii="inherit" w:hAnsi="inherit" w:hint="eastAsia"/>
          <w:color w:val="212121"/>
          <w:sz w:val="22"/>
          <w:szCs w:val="22"/>
        </w:rPr>
        <w:t>SQL Server Management Studio</w:t>
      </w:r>
      <w:r w:rsidR="00A1597E" w:rsidRPr="00E77486">
        <w:rPr>
          <w:rFonts w:ascii="inherit" w:hAnsi="inherit" w:hint="eastAsia"/>
          <w:color w:val="212121"/>
          <w:sz w:val="22"/>
          <w:szCs w:val="22"/>
        </w:rPr>
        <w:t>的連接畫面中找到此資訊。</w:t>
      </w:r>
    </w:p>
    <w:p w:rsidR="003C2731" w:rsidRPr="00E77486" w:rsidRDefault="00C45A39" w:rsidP="003C2731">
      <w:pPr>
        <w:rPr>
          <w:sz w:val="22"/>
        </w:rPr>
      </w:pPr>
      <w:r>
        <w:rPr>
          <w:noProof/>
          <w:sz w:val="22"/>
        </w:rPr>
        <w:pict>
          <v:shape id="_x0000_s1300" type="#_x0000_t109" style="position:absolute;margin-left:252pt;margin-top:88.95pt;width:168.75pt;height:12pt;flip:y;z-index:251972608" filled="f" strokecolor="red" strokeweight="1.5pt"/>
        </w:pict>
      </w:r>
      <w:r>
        <w:rPr>
          <w:noProof/>
          <w:sz w:val="22"/>
        </w:rPr>
        <w:pict>
          <v:shape id="_x0000_s1298" type="#_x0000_t109" style="position:absolute;margin-left:4.5pt;margin-top:46.2pt;width:147pt;height:35.25pt;flip:y;z-index:251970560" filled="f" strokecolor="red" strokeweight="1.5pt"/>
        </w:pict>
      </w:r>
      <w:r>
        <w:rPr>
          <w:noProof/>
          <w:sz w:val="22"/>
        </w:rPr>
        <w:pict>
          <v:shape id="_x0000_s1299" type="#_x0000_t109" style="position:absolute;margin-left:4.5pt;margin-top:93.45pt;width:111.75pt;height:33.75pt;flip:y;z-index:251971584" filled="f" strokecolor="red" strokeweight="1.5pt"/>
        </w:pict>
      </w:r>
      <w:r w:rsidR="00A1597E" w:rsidRPr="00E77486">
        <w:rPr>
          <w:noProof/>
          <w:sz w:val="22"/>
        </w:rPr>
        <w:drawing>
          <wp:inline distT="0" distB="0" distL="0" distR="0">
            <wp:extent cx="5962649" cy="3571875"/>
            <wp:effectExtent l="19050" t="0" r="1" b="0"/>
            <wp:docPr id="9" name="图片 8" descr="擷取_2019_05_28_10_10_05_9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10_05_900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57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490" w:rsidRPr="00E77486" w:rsidRDefault="005C3D1B" w:rsidP="005C3D1B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E77486">
        <w:rPr>
          <w:rFonts w:ascii="Calibri" w:hAnsi="Calibri" w:cs="Calibri"/>
          <w:kern w:val="0"/>
          <w:sz w:val="22"/>
        </w:rPr>
        <w:t>12.3</w:t>
      </w:r>
      <w:r w:rsidRPr="00E77486">
        <w:rPr>
          <w:rFonts w:ascii="Calibri" w:hAnsi="Calibri" w:cs="Calibri" w:hint="eastAsia"/>
          <w:kern w:val="0"/>
          <w:sz w:val="22"/>
        </w:rPr>
        <w:t>以系統管理員身分打開命令提示</w:t>
      </w:r>
      <w:r w:rsidR="00793909" w:rsidRPr="00E77486">
        <w:rPr>
          <w:rFonts w:ascii="Calibri" w:hAnsi="Calibri" w:cs="Calibri" w:hint="eastAsia"/>
          <w:kern w:val="0"/>
          <w:sz w:val="22"/>
        </w:rPr>
        <w:t>字</w:t>
      </w:r>
      <w:r w:rsidRPr="00E77486">
        <w:rPr>
          <w:rFonts w:ascii="Calibri" w:hAnsi="Calibri" w:cs="Calibri" w:hint="eastAsia"/>
          <w:kern w:val="0"/>
          <w:sz w:val="22"/>
        </w:rPr>
        <w:t>元以用來註冊</w:t>
      </w:r>
      <w:r w:rsidR="008D15A6" w:rsidRPr="00E77486">
        <w:rPr>
          <w:rFonts w:ascii="Calibri" w:hAnsi="Calibri" w:cs="Calibri" w:hint="eastAsia"/>
          <w:b/>
          <w:kern w:val="0"/>
          <w:sz w:val="22"/>
        </w:rPr>
        <w:t>DIKO Rendition Manager</w:t>
      </w:r>
    </w:p>
    <w:p w:rsidR="005C3D1B" w:rsidRPr="00E77486" w:rsidRDefault="00B16490" w:rsidP="005C3D1B">
      <w:pPr>
        <w:autoSpaceDE w:val="0"/>
        <w:autoSpaceDN w:val="0"/>
        <w:adjustRightInd w:val="0"/>
        <w:rPr>
          <w:rFonts w:ascii="Calibri-Bold" w:hAnsi="Calibri-Bold" w:cs="Calibri-Bold"/>
          <w:b/>
          <w:bCs/>
          <w:kern w:val="0"/>
          <w:sz w:val="22"/>
        </w:rPr>
      </w:pPr>
      <w:r w:rsidRPr="00E77486">
        <w:rPr>
          <w:rFonts w:ascii="Calibri" w:hAnsi="Calibri" w:cs="Calibri"/>
          <w:kern w:val="0"/>
          <w:sz w:val="22"/>
        </w:rPr>
        <w:t>12.4</w:t>
      </w:r>
      <w:r w:rsidRPr="00E77486">
        <w:rPr>
          <w:rFonts w:ascii="Calibri" w:hAnsi="Calibri" w:cs="Calibri" w:hint="eastAsia"/>
          <w:kern w:val="0"/>
          <w:sz w:val="22"/>
        </w:rPr>
        <w:t xml:space="preserve"> </w:t>
      </w:r>
      <w:r w:rsidRPr="00E77486">
        <w:rPr>
          <w:rFonts w:ascii="Calibri" w:hAnsi="Calibri" w:cs="Calibri" w:hint="eastAsia"/>
          <w:kern w:val="0"/>
          <w:sz w:val="22"/>
        </w:rPr>
        <w:t>輸入</w:t>
      </w:r>
      <w:r w:rsidRPr="00E77486">
        <w:rPr>
          <w:rFonts w:ascii="Calibri" w:hAnsi="Calibri" w:cs="Calibri"/>
          <w:kern w:val="0"/>
          <w:sz w:val="22"/>
        </w:rPr>
        <w:t xml:space="preserve"> </w:t>
      </w:r>
      <w:proofErr w:type="spellStart"/>
      <w:r w:rsidRPr="00E77486">
        <w:rPr>
          <w:rFonts w:ascii="Calibri-Bold" w:hAnsi="Calibri-Bold" w:cs="Calibri-Bold"/>
          <w:b/>
          <w:bCs/>
          <w:kern w:val="0"/>
          <w:sz w:val="22"/>
        </w:rPr>
        <w:t>cd</w:t>
      </w:r>
      <w:proofErr w:type="spellEnd"/>
      <w:r w:rsidRPr="00E77486">
        <w:rPr>
          <w:rFonts w:ascii="Calibri-Bold" w:hAnsi="Calibri-Bold" w:cs="Calibri-Bold"/>
          <w:b/>
          <w:bCs/>
          <w:kern w:val="0"/>
          <w:sz w:val="22"/>
        </w:rPr>
        <w:t xml:space="preserve"> C:\DIKO\</w:t>
      </w:r>
      <w:r w:rsidRPr="00E77486">
        <w:rPr>
          <w:rFonts w:ascii="Calibri-Bold" w:hAnsi="Calibri-Bold" w:cs="Calibri-Bold" w:hint="eastAsia"/>
          <w:b/>
          <w:bCs/>
          <w:kern w:val="0"/>
          <w:sz w:val="22"/>
        </w:rPr>
        <w:t>RenditionManager</w:t>
      </w:r>
      <w:r w:rsidRPr="00E77486">
        <w:rPr>
          <w:rFonts w:asciiTheme="minorEastAsia" w:hAnsiTheme="minorEastAsia" w:cs="Calibri-Bold" w:hint="eastAsia"/>
          <w:b/>
          <w:bCs/>
          <w:kern w:val="0"/>
          <w:sz w:val="22"/>
        </w:rPr>
        <w:t>，</w:t>
      </w:r>
      <w:r w:rsidRPr="00E77486">
        <w:rPr>
          <w:rFonts w:asciiTheme="minorEastAsia" w:hAnsiTheme="minorEastAsia" w:cs="Calibri-Bold" w:hint="eastAsia"/>
          <w:bCs/>
          <w:kern w:val="0"/>
          <w:sz w:val="22"/>
        </w:rPr>
        <w:t>並</w:t>
      </w:r>
      <w:r w:rsidRPr="00E77486">
        <w:rPr>
          <w:rFonts w:ascii="Calibri" w:hAnsi="Calibri" w:cs="Calibri" w:hint="eastAsia"/>
          <w:kern w:val="0"/>
          <w:sz w:val="22"/>
        </w:rPr>
        <w:t>按下</w:t>
      </w:r>
      <w:r w:rsidRPr="00E77486">
        <w:rPr>
          <w:rFonts w:ascii="Calibri" w:hAnsi="Calibri" w:cs="Calibri"/>
          <w:kern w:val="0"/>
          <w:sz w:val="22"/>
        </w:rPr>
        <w:t>Enter</w:t>
      </w:r>
      <w:r w:rsidRPr="00E77486">
        <w:rPr>
          <w:rFonts w:ascii="Calibri" w:hAnsi="Calibri" w:cs="Calibri" w:hint="eastAsia"/>
          <w:kern w:val="0"/>
          <w:sz w:val="22"/>
        </w:rPr>
        <w:t>鍵將當前目錄更改為</w:t>
      </w:r>
      <w:r w:rsidRPr="00E77486">
        <w:rPr>
          <w:rFonts w:ascii="Calibri" w:hAnsi="Calibri" w:cs="Calibri"/>
          <w:b/>
          <w:kern w:val="0"/>
          <w:sz w:val="22"/>
        </w:rPr>
        <w:t>C:\DIKO\</w:t>
      </w:r>
      <w:r w:rsidRPr="00E77486">
        <w:rPr>
          <w:rFonts w:ascii="Calibri-Bold" w:hAnsi="Calibri-Bold" w:cs="Calibri-Bold" w:hint="eastAsia"/>
          <w:b/>
          <w:bCs/>
          <w:kern w:val="0"/>
          <w:sz w:val="22"/>
        </w:rPr>
        <w:t>RenditionManager</w:t>
      </w:r>
    </w:p>
    <w:p w:rsidR="00B16490" w:rsidRDefault="00C45A39" w:rsidP="005C3D1B">
      <w:pPr>
        <w:autoSpaceDE w:val="0"/>
        <w:autoSpaceDN w:val="0"/>
        <w:adjustRightInd w:val="0"/>
        <w:rPr>
          <w:szCs w:val="24"/>
        </w:rPr>
      </w:pPr>
      <w:r>
        <w:rPr>
          <w:noProof/>
          <w:szCs w:val="24"/>
        </w:rPr>
        <w:pict>
          <v:shape id="_x0000_s1301" type="#_x0000_t109" style="position:absolute;margin-left:102pt;margin-top:49.2pt;width:137.25pt;height:15.75pt;flip:y;z-index:251973632" filled="f" strokecolor="red" strokeweight="1.5pt"/>
        </w:pict>
      </w:r>
      <w:r w:rsidR="00E77486">
        <w:rPr>
          <w:rFonts w:hint="eastAsia"/>
          <w:noProof/>
          <w:szCs w:val="24"/>
        </w:rPr>
        <w:drawing>
          <wp:inline distT="0" distB="0" distL="0" distR="0">
            <wp:extent cx="5274310" cy="1000125"/>
            <wp:effectExtent l="19050" t="0" r="2540" b="0"/>
            <wp:docPr id="17" name="图片 16" descr="擷取_2019_05_28_10_14_26_5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14_26_517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909" w:rsidRDefault="00793909" w:rsidP="005C3D1B">
      <w:pPr>
        <w:autoSpaceDE w:val="0"/>
        <w:autoSpaceDN w:val="0"/>
        <w:adjustRightInd w:val="0"/>
        <w:rPr>
          <w:szCs w:val="24"/>
        </w:rPr>
      </w:pPr>
    </w:p>
    <w:p w:rsidR="00793909" w:rsidRDefault="00793909" w:rsidP="005C3D1B">
      <w:pPr>
        <w:autoSpaceDE w:val="0"/>
        <w:autoSpaceDN w:val="0"/>
        <w:adjustRightInd w:val="0"/>
        <w:rPr>
          <w:szCs w:val="24"/>
        </w:rPr>
      </w:pPr>
    </w:p>
    <w:p w:rsidR="00793909" w:rsidRDefault="00793909" w:rsidP="005C3D1B">
      <w:pPr>
        <w:autoSpaceDE w:val="0"/>
        <w:autoSpaceDN w:val="0"/>
        <w:adjustRightInd w:val="0"/>
        <w:rPr>
          <w:szCs w:val="24"/>
        </w:rPr>
      </w:pPr>
    </w:p>
    <w:p w:rsidR="00793909" w:rsidRDefault="00793909" w:rsidP="005C3D1B">
      <w:pPr>
        <w:autoSpaceDE w:val="0"/>
        <w:autoSpaceDN w:val="0"/>
        <w:adjustRightInd w:val="0"/>
        <w:rPr>
          <w:szCs w:val="24"/>
        </w:rPr>
      </w:pPr>
    </w:p>
    <w:p w:rsidR="00793909" w:rsidRDefault="00793909" w:rsidP="005C3D1B">
      <w:pPr>
        <w:autoSpaceDE w:val="0"/>
        <w:autoSpaceDN w:val="0"/>
        <w:adjustRightInd w:val="0"/>
        <w:rPr>
          <w:szCs w:val="24"/>
        </w:rPr>
      </w:pPr>
    </w:p>
    <w:p w:rsidR="00793909" w:rsidRDefault="00793909" w:rsidP="005C3D1B">
      <w:pPr>
        <w:autoSpaceDE w:val="0"/>
        <w:autoSpaceDN w:val="0"/>
        <w:adjustRightInd w:val="0"/>
        <w:rPr>
          <w:szCs w:val="24"/>
        </w:rPr>
      </w:pPr>
    </w:p>
    <w:p w:rsidR="00793909" w:rsidRDefault="00793909" w:rsidP="005C3D1B">
      <w:pPr>
        <w:autoSpaceDE w:val="0"/>
        <w:autoSpaceDN w:val="0"/>
        <w:adjustRightInd w:val="0"/>
        <w:rPr>
          <w:szCs w:val="24"/>
        </w:rPr>
      </w:pPr>
    </w:p>
    <w:p w:rsidR="00793909" w:rsidRDefault="00793909" w:rsidP="005C3D1B">
      <w:pPr>
        <w:autoSpaceDE w:val="0"/>
        <w:autoSpaceDN w:val="0"/>
        <w:adjustRightInd w:val="0"/>
        <w:rPr>
          <w:szCs w:val="24"/>
        </w:rPr>
      </w:pPr>
    </w:p>
    <w:p w:rsidR="00793909" w:rsidRDefault="00793909" w:rsidP="005C3D1B">
      <w:pPr>
        <w:autoSpaceDE w:val="0"/>
        <w:autoSpaceDN w:val="0"/>
        <w:adjustRightInd w:val="0"/>
        <w:rPr>
          <w:szCs w:val="24"/>
        </w:rPr>
      </w:pPr>
    </w:p>
    <w:p w:rsidR="00793909" w:rsidRDefault="00793909" w:rsidP="005C3D1B">
      <w:pPr>
        <w:autoSpaceDE w:val="0"/>
        <w:autoSpaceDN w:val="0"/>
        <w:adjustRightInd w:val="0"/>
        <w:rPr>
          <w:szCs w:val="24"/>
        </w:rPr>
      </w:pPr>
    </w:p>
    <w:p w:rsidR="00793909" w:rsidRDefault="00793909" w:rsidP="005C3D1B">
      <w:pPr>
        <w:autoSpaceDE w:val="0"/>
        <w:autoSpaceDN w:val="0"/>
        <w:adjustRightInd w:val="0"/>
        <w:rPr>
          <w:szCs w:val="24"/>
        </w:rPr>
      </w:pPr>
    </w:p>
    <w:p w:rsidR="00C254A9" w:rsidRDefault="00C45A39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C45A39">
        <w:rPr>
          <w:rFonts w:ascii="Calibri" w:hAnsi="Calibri" w:cs="Calibri"/>
          <w:noProof/>
          <w:kern w:val="0"/>
          <w:sz w:val="22"/>
        </w:rPr>
        <w:lastRenderedPageBreak/>
        <w:pict>
          <v:shape id="_x0000_s1302" type="#_x0000_t109" style="position:absolute;margin-left:127.5pt;margin-top:87.45pt;width:161.25pt;height:15.75pt;flip:y;z-index:251974656" filled="f" strokecolor="red" strokeweight="1.5pt"/>
        </w:pict>
      </w:r>
      <w:r w:rsidR="00B16490" w:rsidRPr="00D25363">
        <w:rPr>
          <w:rFonts w:ascii="Calibri" w:hAnsi="Calibri" w:cs="Calibri"/>
          <w:kern w:val="0"/>
          <w:sz w:val="22"/>
        </w:rPr>
        <w:t xml:space="preserve">12.5 </w:t>
      </w:r>
      <w:r w:rsidR="00B16490" w:rsidRPr="00D25363">
        <w:rPr>
          <w:rFonts w:ascii="Calibri" w:hAnsi="Calibri" w:cs="Calibri" w:hint="eastAsia"/>
          <w:kern w:val="0"/>
          <w:sz w:val="22"/>
        </w:rPr>
        <w:t>輸入</w:t>
      </w:r>
      <w:r w:rsidR="00B16490" w:rsidRPr="00D25363">
        <w:rPr>
          <w:rFonts w:ascii="Calibri" w:hAnsi="Calibri" w:cs="Calibri"/>
          <w:kern w:val="0"/>
          <w:sz w:val="22"/>
        </w:rPr>
        <w:t xml:space="preserve"> </w:t>
      </w:r>
      <w:r w:rsidR="00B16490" w:rsidRPr="00D25363">
        <w:rPr>
          <w:rFonts w:ascii="Calibri-Bold" w:hAnsi="Calibri-Bold" w:cs="Calibri-Bold"/>
          <w:b/>
          <w:bCs/>
          <w:kern w:val="0"/>
          <w:sz w:val="22"/>
        </w:rPr>
        <w:t xml:space="preserve">"Register RenditionManager.bat" </w:t>
      </w:r>
      <w:r w:rsidR="00B16490" w:rsidRPr="00D25363">
        <w:rPr>
          <w:rFonts w:ascii="Calibri" w:hAnsi="Calibri" w:cs="Calibri" w:hint="eastAsia"/>
          <w:kern w:val="0"/>
          <w:sz w:val="22"/>
        </w:rPr>
        <w:t>並按下</w:t>
      </w:r>
      <w:r w:rsidR="00B16490" w:rsidRPr="00D25363">
        <w:rPr>
          <w:rFonts w:ascii="Calibri" w:hAnsi="Calibri" w:cs="Calibri"/>
          <w:kern w:val="0"/>
          <w:sz w:val="22"/>
        </w:rPr>
        <w:t>Enter</w:t>
      </w:r>
      <w:r w:rsidR="00B16490" w:rsidRPr="00D25363">
        <w:rPr>
          <w:rFonts w:ascii="Calibri" w:hAnsi="Calibri" w:cs="Calibri" w:hint="eastAsia"/>
          <w:kern w:val="0"/>
          <w:sz w:val="22"/>
        </w:rPr>
        <w:t>鍵來執行安裝程序</w:t>
      </w:r>
      <w:r w:rsidR="00B16490">
        <w:br/>
      </w:r>
      <w:r w:rsidR="00D25363">
        <w:rPr>
          <w:rFonts w:ascii="Calibri" w:hAnsi="Calibri" w:cs="Calibri"/>
          <w:noProof/>
          <w:kern w:val="0"/>
          <w:szCs w:val="24"/>
        </w:rPr>
        <w:drawing>
          <wp:inline distT="0" distB="0" distL="0" distR="0">
            <wp:extent cx="5274310" cy="1062990"/>
            <wp:effectExtent l="19050" t="0" r="2540" b="0"/>
            <wp:docPr id="18" name="图片 17" descr="擷取_2019_05_28_10_15_24_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15_24_99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490" w:rsidRPr="006E209F" w:rsidRDefault="00B16490" w:rsidP="00B16490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6E209F">
        <w:rPr>
          <w:rFonts w:ascii="Calibri" w:hAnsi="Calibri" w:cs="Calibri"/>
          <w:kern w:val="0"/>
          <w:sz w:val="22"/>
        </w:rPr>
        <w:t>12.6</w:t>
      </w:r>
      <w:r w:rsidRPr="006E209F">
        <w:rPr>
          <w:rFonts w:ascii="Calibri" w:hAnsi="Calibri" w:cs="Calibri" w:hint="eastAsia"/>
          <w:kern w:val="0"/>
          <w:sz w:val="22"/>
        </w:rPr>
        <w:t xml:space="preserve"> </w:t>
      </w:r>
      <w:r w:rsidRPr="006E209F">
        <w:rPr>
          <w:rFonts w:ascii="Calibri" w:hAnsi="Calibri" w:cs="Calibri" w:hint="eastAsia"/>
          <w:kern w:val="0"/>
          <w:sz w:val="22"/>
        </w:rPr>
        <w:t>如果安裝成功後</w:t>
      </w:r>
      <w:r w:rsidRPr="006E209F">
        <w:rPr>
          <w:rFonts w:asciiTheme="minorEastAsia" w:hAnsiTheme="minorEastAsia" w:cs="Calibri" w:hint="eastAsia"/>
          <w:kern w:val="0"/>
          <w:sz w:val="22"/>
        </w:rPr>
        <w:t>，</w:t>
      </w:r>
      <w:r w:rsidRPr="006E209F">
        <w:rPr>
          <w:rFonts w:ascii="Calibri" w:hAnsi="Calibri" w:cs="Calibri" w:hint="eastAsia"/>
          <w:kern w:val="0"/>
          <w:sz w:val="22"/>
        </w:rPr>
        <w:t>畫面將會出現訊息</w:t>
      </w:r>
      <w:r w:rsidRPr="006E209F">
        <w:rPr>
          <w:rFonts w:ascii="Calibri" w:hAnsi="Calibri" w:cs="Calibri"/>
          <w:kern w:val="0"/>
          <w:sz w:val="22"/>
        </w:rPr>
        <w:t xml:space="preserve"> </w:t>
      </w:r>
      <w:r w:rsidR="006E209F" w:rsidRPr="006E209F">
        <w:rPr>
          <w:rFonts w:ascii="Calibri" w:hAnsi="Calibri" w:cs="Calibri"/>
          <w:b/>
          <w:kern w:val="0"/>
          <w:sz w:val="22"/>
        </w:rPr>
        <w:t>“</w:t>
      </w:r>
      <w:r w:rsidR="006E209F" w:rsidRPr="006E209F">
        <w:rPr>
          <w:rFonts w:ascii="Calibri" w:hAnsi="Calibri" w:cs="Calibri" w:hint="eastAsia"/>
          <w:b/>
          <w:kern w:val="0"/>
          <w:sz w:val="22"/>
        </w:rPr>
        <w:t>已經完成交易性的安裝</w:t>
      </w:r>
      <w:r w:rsidRPr="006E209F">
        <w:rPr>
          <w:rFonts w:ascii="Calibri" w:hAnsi="Calibri" w:cs="Calibri"/>
          <w:b/>
          <w:kern w:val="0"/>
          <w:sz w:val="22"/>
        </w:rPr>
        <w:t>”</w:t>
      </w:r>
    </w:p>
    <w:p w:rsidR="00B16490" w:rsidRPr="00E8158D" w:rsidRDefault="00C45A39" w:rsidP="00B1649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C45A39">
        <w:rPr>
          <w:rFonts w:ascii="Calibri" w:hAnsi="Calibri" w:cs="Calibri"/>
          <w:noProof/>
          <w:kern w:val="0"/>
          <w:szCs w:val="24"/>
        </w:rPr>
        <w:pict>
          <v:shape id="_x0000_s1303" type="#_x0000_t109" style="position:absolute;margin-left:4.5pt;margin-top:304.95pt;width:111.75pt;height:15.75pt;flip:y;z-index:251975680" filled="f" strokecolor="red" strokeweight="1.5pt"/>
        </w:pict>
      </w:r>
      <w:r w:rsidR="006E209F" w:rsidRPr="00E8158D">
        <w:rPr>
          <w:rFonts w:ascii="Calibri" w:hAnsi="Calibri" w:cs="Calibri"/>
          <w:noProof/>
          <w:kern w:val="0"/>
          <w:sz w:val="22"/>
        </w:rPr>
        <w:drawing>
          <wp:inline distT="0" distB="0" distL="0" distR="0">
            <wp:extent cx="5274310" cy="4904740"/>
            <wp:effectExtent l="19050" t="0" r="2540" b="0"/>
            <wp:docPr id="24" name="图片 23" descr="擷取_2019_05_28_10_17_03_7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17_03_767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A9A" w:rsidRPr="00E8158D" w:rsidRDefault="001E3A9A" w:rsidP="001E3A9A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E8158D">
        <w:rPr>
          <w:rFonts w:ascii="Calibri" w:hAnsi="Calibri" w:cs="Calibri"/>
          <w:kern w:val="0"/>
          <w:sz w:val="22"/>
        </w:rPr>
        <w:t>12.7</w:t>
      </w:r>
      <w:r w:rsidRPr="00E8158D">
        <w:rPr>
          <w:rFonts w:ascii="Calibri" w:hAnsi="Calibri" w:cs="Calibri" w:hint="eastAsia"/>
          <w:kern w:val="0"/>
          <w:sz w:val="22"/>
        </w:rPr>
        <w:t xml:space="preserve"> </w:t>
      </w:r>
      <w:r w:rsidRPr="00E8158D">
        <w:rPr>
          <w:rFonts w:ascii="Calibri" w:hAnsi="Calibri" w:cs="Calibri" w:hint="eastAsia"/>
          <w:kern w:val="0"/>
          <w:sz w:val="22"/>
        </w:rPr>
        <w:t>關閉命令提示</w:t>
      </w:r>
      <w:r w:rsidR="001F250F" w:rsidRPr="00E8158D">
        <w:rPr>
          <w:rFonts w:ascii="Calibri" w:hAnsi="Calibri" w:cs="Calibri" w:hint="eastAsia"/>
          <w:kern w:val="0"/>
          <w:sz w:val="22"/>
        </w:rPr>
        <w:t>字</w:t>
      </w:r>
      <w:r w:rsidRPr="00E8158D">
        <w:rPr>
          <w:rFonts w:ascii="Calibri" w:hAnsi="Calibri" w:cs="Calibri" w:hint="eastAsia"/>
          <w:kern w:val="0"/>
          <w:sz w:val="22"/>
        </w:rPr>
        <w:t>元視窗</w:t>
      </w:r>
    </w:p>
    <w:p w:rsidR="001E3A9A" w:rsidRDefault="001E3A9A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F250F" w:rsidRDefault="001F250F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F250F" w:rsidRDefault="001F250F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F250F" w:rsidRDefault="001F250F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F250F" w:rsidRDefault="001F250F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F250F" w:rsidRDefault="001F250F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F250F" w:rsidRDefault="001F250F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F250F" w:rsidRDefault="001F250F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E3A9A" w:rsidRPr="002B5BD1" w:rsidRDefault="001E3A9A" w:rsidP="001E3A9A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2B5BD1">
        <w:rPr>
          <w:rFonts w:ascii="Calibri" w:hAnsi="Calibri" w:cs="Calibri"/>
          <w:kern w:val="0"/>
          <w:sz w:val="22"/>
        </w:rPr>
        <w:lastRenderedPageBreak/>
        <w:t>12.8</w:t>
      </w:r>
      <w:r w:rsidRPr="002B5BD1">
        <w:rPr>
          <w:rFonts w:ascii="Calibri" w:hAnsi="Calibri" w:cs="Calibri" w:hint="eastAsia"/>
          <w:kern w:val="0"/>
          <w:sz w:val="22"/>
        </w:rPr>
        <w:t xml:space="preserve"> </w:t>
      </w:r>
      <w:r w:rsidRPr="002B5BD1">
        <w:rPr>
          <w:rFonts w:ascii="Calibri" w:hAnsi="Calibri" w:cs="Calibri" w:hint="eastAsia"/>
          <w:kern w:val="0"/>
          <w:sz w:val="22"/>
        </w:rPr>
        <w:t>搜尋</w:t>
      </w:r>
      <w:r w:rsidRPr="002B5BD1">
        <w:rPr>
          <w:rFonts w:ascii="Calibri" w:hAnsi="Calibri" w:cs="Calibri"/>
          <w:kern w:val="0"/>
          <w:sz w:val="22"/>
        </w:rPr>
        <w:t xml:space="preserve"> </w:t>
      </w:r>
      <w:r w:rsidR="002B5BD1" w:rsidRPr="002B5BD1">
        <w:rPr>
          <w:rFonts w:ascii="Calibri" w:hAnsi="Calibri" w:cs="Calibri"/>
          <w:b/>
          <w:kern w:val="0"/>
          <w:sz w:val="22"/>
        </w:rPr>
        <w:t>“Service</w:t>
      </w:r>
      <w:r w:rsidRPr="002B5BD1">
        <w:rPr>
          <w:rFonts w:ascii="Calibri" w:hAnsi="Calibri" w:cs="Calibri"/>
          <w:b/>
          <w:kern w:val="0"/>
          <w:sz w:val="22"/>
        </w:rPr>
        <w:t>”</w:t>
      </w:r>
      <w:r w:rsidRPr="002B5BD1">
        <w:rPr>
          <w:rFonts w:ascii="Calibri" w:hAnsi="Calibri" w:cs="Calibri"/>
          <w:kern w:val="0"/>
          <w:sz w:val="22"/>
        </w:rPr>
        <w:t xml:space="preserve"> </w:t>
      </w:r>
      <w:r w:rsidRPr="002B5BD1">
        <w:rPr>
          <w:rFonts w:ascii="Calibri" w:hAnsi="Calibri" w:cs="Calibri" w:hint="eastAsia"/>
          <w:kern w:val="0"/>
          <w:sz w:val="22"/>
        </w:rPr>
        <w:t>並</w:t>
      </w:r>
      <w:r w:rsidRPr="002B5BD1">
        <w:rPr>
          <w:rFonts w:ascii="Calibri" w:hAnsi="Calibri" w:cs="Calibri"/>
          <w:kern w:val="0"/>
          <w:sz w:val="22"/>
        </w:rPr>
        <w:t xml:space="preserve"> </w:t>
      </w:r>
      <w:r w:rsidRPr="002B5BD1">
        <w:rPr>
          <w:rFonts w:ascii="Calibri" w:hAnsi="Calibri" w:cs="Calibri" w:hint="eastAsia"/>
          <w:kern w:val="0"/>
          <w:sz w:val="22"/>
        </w:rPr>
        <w:t>打開</w:t>
      </w:r>
      <w:r w:rsidRPr="002B5BD1">
        <w:rPr>
          <w:rFonts w:ascii="Calibri" w:hAnsi="Calibri" w:cs="Calibri"/>
          <w:kern w:val="0"/>
          <w:sz w:val="22"/>
        </w:rPr>
        <w:t xml:space="preserve"> </w:t>
      </w:r>
      <w:r w:rsidR="002B5BD1">
        <w:rPr>
          <w:rFonts w:ascii="Calibri" w:hAnsi="Calibri" w:cs="Calibri"/>
          <w:b/>
          <w:kern w:val="0"/>
          <w:sz w:val="22"/>
        </w:rPr>
        <w:t>“</w:t>
      </w:r>
      <w:r w:rsidR="002B5BD1">
        <w:rPr>
          <w:rFonts w:ascii="Calibri" w:hAnsi="Calibri" w:cs="Calibri" w:hint="eastAsia"/>
          <w:b/>
          <w:kern w:val="0"/>
          <w:sz w:val="22"/>
        </w:rPr>
        <w:t>服務</w:t>
      </w:r>
      <w:r w:rsidRPr="002B5BD1">
        <w:rPr>
          <w:rFonts w:ascii="Calibri" w:hAnsi="Calibri" w:cs="Calibri"/>
          <w:b/>
          <w:kern w:val="0"/>
          <w:sz w:val="22"/>
        </w:rPr>
        <w:t>”</w:t>
      </w:r>
      <w:r w:rsidRPr="002B5BD1">
        <w:rPr>
          <w:rFonts w:ascii="Calibri" w:hAnsi="Calibri" w:cs="Calibri"/>
          <w:kern w:val="0"/>
          <w:sz w:val="22"/>
        </w:rPr>
        <w:t xml:space="preserve"> </w:t>
      </w:r>
      <w:r w:rsidRPr="002B5BD1">
        <w:rPr>
          <w:rFonts w:ascii="Calibri" w:hAnsi="Calibri" w:cs="Calibri" w:hint="eastAsia"/>
          <w:kern w:val="0"/>
          <w:sz w:val="22"/>
        </w:rPr>
        <w:t>介面</w:t>
      </w:r>
    </w:p>
    <w:p w:rsidR="001E3A9A" w:rsidRPr="00A674C8" w:rsidRDefault="00C45A39" w:rsidP="00B1649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>
        <w:rPr>
          <w:rFonts w:ascii="Calibri" w:hAnsi="Calibri" w:cs="Calibri"/>
          <w:noProof/>
          <w:kern w:val="0"/>
          <w:sz w:val="22"/>
        </w:rPr>
        <w:pict>
          <v:shape id="_x0000_s1307" type="#_x0000_t109" style="position:absolute;margin-left:348pt;margin-top:49.2pt;width:42pt;height:12pt;flip:y;z-index:251977728" filled="f" strokecolor="red" strokeweight="1.5pt"/>
        </w:pict>
      </w:r>
      <w:r>
        <w:rPr>
          <w:rFonts w:ascii="Calibri" w:hAnsi="Calibri" w:cs="Calibri"/>
          <w:noProof/>
          <w:kern w:val="0"/>
          <w:sz w:val="22"/>
        </w:rPr>
        <w:pict>
          <v:shape id="_x0000_s1306" type="#_x0000_t109" style="position:absolute;margin-left:39pt;margin-top:78.45pt;width:40.5pt;height:22.5pt;flip:y;z-index:251976704" filled="f" strokecolor="red" strokeweight="1.5pt"/>
        </w:pict>
      </w:r>
      <w:r w:rsidR="00E8158D" w:rsidRPr="00A674C8">
        <w:rPr>
          <w:rFonts w:ascii="Calibri" w:hAnsi="Calibri" w:cs="Calibri"/>
          <w:noProof/>
          <w:kern w:val="0"/>
          <w:sz w:val="22"/>
        </w:rPr>
        <w:drawing>
          <wp:inline distT="0" distB="0" distL="0" distR="0">
            <wp:extent cx="5677104" cy="3276600"/>
            <wp:effectExtent l="19050" t="0" r="0" b="0"/>
            <wp:docPr id="29" name="图片 35" descr="擷取_2019_05_27_18_10_20_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8_10_20_609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7104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A9A" w:rsidRDefault="001E3A9A" w:rsidP="001E3A9A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A674C8">
        <w:rPr>
          <w:rFonts w:ascii="Calibri" w:hAnsi="Calibri" w:cs="Calibri"/>
          <w:kern w:val="0"/>
          <w:sz w:val="22"/>
        </w:rPr>
        <w:t>12.9</w:t>
      </w:r>
      <w:r w:rsidRPr="00A674C8">
        <w:rPr>
          <w:rFonts w:ascii="Calibri" w:hAnsi="Calibri" w:cs="Calibri" w:hint="eastAsia"/>
          <w:kern w:val="0"/>
          <w:sz w:val="22"/>
        </w:rPr>
        <w:t>右鍵點擊</w:t>
      </w:r>
      <w:r w:rsidRPr="00A674C8">
        <w:rPr>
          <w:rFonts w:ascii="Calibri" w:hAnsi="Calibri" w:cs="Calibri"/>
          <w:kern w:val="0"/>
          <w:sz w:val="22"/>
        </w:rPr>
        <w:t xml:space="preserve"> </w:t>
      </w:r>
      <w:r w:rsidRPr="00A674C8">
        <w:rPr>
          <w:rFonts w:ascii="Calibri" w:hAnsi="Calibri" w:cs="Calibri"/>
          <w:b/>
          <w:kern w:val="0"/>
          <w:sz w:val="22"/>
        </w:rPr>
        <w:t>DIKO</w:t>
      </w:r>
      <w:r w:rsidRPr="00A674C8">
        <w:rPr>
          <w:rFonts w:ascii="Calibri" w:hAnsi="Calibri" w:cs="Calibri" w:hint="eastAsia"/>
          <w:b/>
          <w:kern w:val="0"/>
          <w:sz w:val="22"/>
        </w:rPr>
        <w:t xml:space="preserve"> Rendition Manager</w:t>
      </w:r>
      <w:r w:rsidRPr="00A674C8">
        <w:rPr>
          <w:rFonts w:ascii="Calibri" w:hAnsi="Calibri" w:cs="Calibri"/>
          <w:kern w:val="0"/>
          <w:sz w:val="22"/>
        </w:rPr>
        <w:t xml:space="preserve"> </w:t>
      </w:r>
      <w:r w:rsidRPr="00A674C8">
        <w:rPr>
          <w:rFonts w:ascii="Calibri" w:hAnsi="Calibri" w:cs="Calibri" w:hint="eastAsia"/>
          <w:kern w:val="0"/>
          <w:sz w:val="22"/>
        </w:rPr>
        <w:t>並選擇</w:t>
      </w:r>
      <w:r w:rsidR="00A674C8">
        <w:rPr>
          <w:rFonts w:ascii="Calibri" w:hAnsi="Calibri" w:cs="Calibri" w:hint="eastAsia"/>
          <w:kern w:val="0"/>
          <w:sz w:val="22"/>
        </w:rPr>
        <w:t xml:space="preserve"> </w:t>
      </w:r>
      <w:r w:rsidR="00A674C8" w:rsidRPr="00A674C8">
        <w:rPr>
          <w:rFonts w:ascii="Calibri" w:hAnsi="Calibri" w:cs="Calibri" w:hint="eastAsia"/>
          <w:b/>
          <w:kern w:val="0"/>
          <w:sz w:val="22"/>
        </w:rPr>
        <w:t>內容</w:t>
      </w:r>
    </w:p>
    <w:p w:rsidR="00A674C8" w:rsidRDefault="00C45A39" w:rsidP="001E3A9A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>
        <w:rPr>
          <w:rFonts w:ascii="Calibri" w:hAnsi="Calibri" w:cs="Calibri"/>
          <w:b/>
          <w:noProof/>
          <w:kern w:val="0"/>
          <w:sz w:val="22"/>
        </w:rPr>
        <w:pict>
          <v:shape id="_x0000_s1309" type="#_x0000_t109" style="position:absolute;margin-left:276.75pt;margin-top:241.2pt;width:76.5pt;height:13.5pt;flip:y;z-index:251979776" filled="f" strokecolor="red" strokeweight="1.5pt"/>
        </w:pict>
      </w:r>
      <w:r>
        <w:rPr>
          <w:rFonts w:ascii="Calibri" w:hAnsi="Calibri" w:cs="Calibri"/>
          <w:b/>
          <w:noProof/>
          <w:kern w:val="0"/>
          <w:sz w:val="22"/>
        </w:rPr>
        <w:pict>
          <v:shape id="_x0000_s1308" type="#_x0000_t109" style="position:absolute;margin-left:178.5pt;margin-top:149.7pt;width:86.25pt;height:13.5pt;flip:y;z-index:251978752" filled="f" strokecolor="red" strokeweight="1.5pt"/>
        </w:pict>
      </w:r>
      <w:r w:rsidR="00A674C8">
        <w:rPr>
          <w:rFonts w:ascii="Calibri" w:hAnsi="Calibri" w:cs="Calibri"/>
          <w:b/>
          <w:noProof/>
          <w:kern w:val="0"/>
          <w:sz w:val="22"/>
        </w:rPr>
        <w:drawing>
          <wp:inline distT="0" distB="0" distL="0" distR="0">
            <wp:extent cx="5274310" cy="3829685"/>
            <wp:effectExtent l="19050" t="0" r="2540" b="0"/>
            <wp:docPr id="31" name="图片 30" descr="擷取_2019_05_28_10_23_52_3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23_52_386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A7E" w:rsidRDefault="004D7A7E" w:rsidP="001E3A9A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</w:p>
    <w:p w:rsidR="004D7A7E" w:rsidRDefault="004D7A7E" w:rsidP="001E3A9A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</w:p>
    <w:p w:rsidR="004D7A7E" w:rsidRDefault="004D7A7E" w:rsidP="001E3A9A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</w:p>
    <w:p w:rsidR="004D7A7E" w:rsidRPr="00A674C8" w:rsidRDefault="004D7A7E" w:rsidP="001E3A9A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</w:p>
    <w:p w:rsidR="001E3A9A" w:rsidRPr="00545CB8" w:rsidRDefault="00CE585E" w:rsidP="00B16490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545CB8">
        <w:rPr>
          <w:rFonts w:ascii="Calibri" w:hAnsi="Calibri" w:cs="Calibri"/>
          <w:kern w:val="0"/>
          <w:sz w:val="22"/>
        </w:rPr>
        <w:lastRenderedPageBreak/>
        <w:t>12.10</w:t>
      </w:r>
      <w:r w:rsidRPr="00545CB8">
        <w:rPr>
          <w:rFonts w:ascii="Calibri" w:hAnsi="Calibri" w:cs="Calibri" w:hint="eastAsia"/>
          <w:kern w:val="0"/>
          <w:sz w:val="22"/>
        </w:rPr>
        <w:t xml:space="preserve"> </w:t>
      </w:r>
      <w:r w:rsidRPr="00545CB8">
        <w:rPr>
          <w:rFonts w:ascii="Calibri" w:hAnsi="Calibri" w:cs="Calibri" w:hint="eastAsia"/>
          <w:kern w:val="0"/>
          <w:sz w:val="22"/>
        </w:rPr>
        <w:t>改變</w:t>
      </w:r>
      <w:r w:rsidR="00545CB8" w:rsidRPr="00545CB8">
        <w:rPr>
          <w:rFonts w:ascii="Calibri" w:hAnsi="Calibri" w:cs="Calibri" w:hint="eastAsia"/>
          <w:b/>
          <w:kern w:val="0"/>
          <w:sz w:val="22"/>
        </w:rPr>
        <w:t>啟動類型</w:t>
      </w:r>
      <w:r w:rsidRPr="00545CB8">
        <w:rPr>
          <w:rFonts w:ascii="Calibri" w:hAnsi="Calibri" w:cs="Calibri"/>
          <w:kern w:val="0"/>
          <w:sz w:val="22"/>
        </w:rPr>
        <w:t xml:space="preserve"> </w:t>
      </w:r>
      <w:r w:rsidRPr="00545CB8">
        <w:rPr>
          <w:rFonts w:ascii="Calibri" w:hAnsi="Calibri" w:cs="Calibri" w:hint="eastAsia"/>
          <w:kern w:val="0"/>
          <w:sz w:val="22"/>
        </w:rPr>
        <w:t>為</w:t>
      </w:r>
      <w:r w:rsidRPr="00545CB8">
        <w:rPr>
          <w:rFonts w:ascii="Calibri" w:hAnsi="Calibri" w:cs="Calibri"/>
          <w:kern w:val="0"/>
          <w:sz w:val="22"/>
        </w:rPr>
        <w:t xml:space="preserve"> </w:t>
      </w:r>
      <w:r w:rsidR="00545CB8" w:rsidRPr="00545CB8">
        <w:rPr>
          <w:rFonts w:ascii="Calibri" w:hAnsi="Calibri" w:cs="Calibri"/>
          <w:b/>
          <w:kern w:val="0"/>
          <w:sz w:val="22"/>
        </w:rPr>
        <w:t>“</w:t>
      </w:r>
      <w:r w:rsidR="00545CB8" w:rsidRPr="00545CB8">
        <w:rPr>
          <w:rFonts w:ascii="Calibri" w:hAnsi="Calibri" w:cs="Calibri" w:hint="eastAsia"/>
          <w:b/>
          <w:kern w:val="0"/>
          <w:sz w:val="22"/>
        </w:rPr>
        <w:t>自動</w:t>
      </w:r>
      <w:r w:rsidR="00545CB8" w:rsidRPr="00545CB8">
        <w:rPr>
          <w:rFonts w:ascii="Calibri" w:hAnsi="Calibri" w:cs="Calibri" w:hint="eastAsia"/>
          <w:b/>
          <w:kern w:val="0"/>
          <w:sz w:val="22"/>
        </w:rPr>
        <w:t>(</w:t>
      </w:r>
      <w:r w:rsidR="00545CB8" w:rsidRPr="00545CB8">
        <w:rPr>
          <w:rFonts w:ascii="Calibri" w:hAnsi="Calibri" w:cs="Calibri" w:hint="eastAsia"/>
          <w:b/>
          <w:kern w:val="0"/>
          <w:sz w:val="22"/>
        </w:rPr>
        <w:t>延遲啟動</w:t>
      </w:r>
      <w:r w:rsidR="00545CB8" w:rsidRPr="00545CB8">
        <w:rPr>
          <w:rFonts w:ascii="Calibri" w:hAnsi="Calibri" w:cs="Calibri" w:hint="eastAsia"/>
          <w:b/>
          <w:kern w:val="0"/>
          <w:sz w:val="22"/>
        </w:rPr>
        <w:t>)</w:t>
      </w:r>
      <w:r w:rsidRPr="00545CB8">
        <w:rPr>
          <w:rFonts w:ascii="Calibri" w:hAnsi="Calibri" w:cs="Calibri"/>
          <w:b/>
          <w:kern w:val="0"/>
          <w:sz w:val="22"/>
        </w:rPr>
        <w:t>”</w:t>
      </w:r>
      <w:r w:rsidRPr="00545CB8">
        <w:rPr>
          <w:rFonts w:ascii="Calibri" w:hAnsi="Calibri" w:cs="Calibri"/>
          <w:kern w:val="0"/>
          <w:sz w:val="22"/>
        </w:rPr>
        <w:t xml:space="preserve"> </w:t>
      </w:r>
      <w:r w:rsidRPr="00545CB8">
        <w:rPr>
          <w:rFonts w:ascii="Calibri" w:hAnsi="Calibri" w:cs="Calibri" w:hint="eastAsia"/>
          <w:kern w:val="0"/>
          <w:sz w:val="22"/>
        </w:rPr>
        <w:t>並點擊</w:t>
      </w:r>
      <w:r w:rsidRPr="00545CB8">
        <w:rPr>
          <w:rFonts w:ascii="Calibri" w:hAnsi="Calibri" w:cs="Calibri"/>
          <w:kern w:val="0"/>
          <w:sz w:val="22"/>
        </w:rPr>
        <w:t xml:space="preserve"> </w:t>
      </w:r>
      <w:r w:rsidR="00545CB8" w:rsidRPr="00545CB8">
        <w:rPr>
          <w:rFonts w:ascii="Calibri" w:hAnsi="Calibri" w:cs="Calibri"/>
          <w:b/>
          <w:kern w:val="0"/>
          <w:sz w:val="22"/>
        </w:rPr>
        <w:t>[</w:t>
      </w:r>
      <w:r w:rsidR="00545CB8" w:rsidRPr="00545CB8">
        <w:rPr>
          <w:rFonts w:ascii="Calibri" w:hAnsi="Calibri" w:cs="Calibri" w:hint="eastAsia"/>
          <w:b/>
          <w:kern w:val="0"/>
          <w:sz w:val="22"/>
        </w:rPr>
        <w:t>確定</w:t>
      </w:r>
      <w:r w:rsidRPr="00545CB8">
        <w:rPr>
          <w:rFonts w:ascii="Calibri" w:hAnsi="Calibri" w:cs="Calibri"/>
          <w:b/>
          <w:kern w:val="0"/>
          <w:sz w:val="22"/>
        </w:rPr>
        <w:t>]</w:t>
      </w:r>
    </w:p>
    <w:p w:rsidR="00915369" w:rsidRDefault="00C45A39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>
          <v:shape id="_x0000_s1310" type="#_x0000_t109" style="position:absolute;margin-left:117.75pt;margin-top:318.45pt;width:51.75pt;height:14.25pt;flip:y;z-index:251980800" filled="f" strokecolor="red" strokeweight="1.5pt"/>
        </w:pict>
      </w:r>
      <w:r>
        <w:rPr>
          <w:rFonts w:ascii="Calibri" w:hAnsi="Calibri" w:cs="Calibri"/>
          <w:noProof/>
          <w:kern w:val="0"/>
          <w:szCs w:val="24"/>
        </w:rPr>
        <w:pict>
          <v:shape id="_x0000_s1311" type="#_x0000_t109" style="position:absolute;margin-left:81pt;margin-top:139.95pt;width:189pt;height:17.25pt;flip:y;z-index:251981824" filled="f" strokecolor="red" strokeweight="1.5pt"/>
        </w:pict>
      </w:r>
      <w:r w:rsidR="00545CB8">
        <w:rPr>
          <w:rFonts w:ascii="Calibri" w:hAnsi="Calibri" w:cs="Calibri"/>
          <w:noProof/>
          <w:kern w:val="0"/>
          <w:szCs w:val="24"/>
        </w:rPr>
        <w:drawing>
          <wp:inline distT="0" distB="0" distL="0" distR="0">
            <wp:extent cx="3705225" cy="4341941"/>
            <wp:effectExtent l="19050" t="0" r="9525" b="0"/>
            <wp:docPr id="224" name="图片 223" descr="擷取_2019_05_28_10_26_45_6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26_45_608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434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369" w:rsidRPr="00D27B83" w:rsidRDefault="00B23F00" w:rsidP="00B23F00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D27B83">
        <w:rPr>
          <w:rFonts w:ascii="Calibri" w:hAnsi="Calibri" w:cs="Calibri"/>
          <w:kern w:val="0"/>
          <w:sz w:val="22"/>
        </w:rPr>
        <w:t xml:space="preserve">12.11 </w:t>
      </w:r>
      <w:r w:rsidRPr="00D27B83">
        <w:rPr>
          <w:rFonts w:ascii="Calibri" w:hAnsi="Calibri" w:cs="Calibri" w:hint="eastAsia"/>
          <w:kern w:val="0"/>
          <w:sz w:val="22"/>
        </w:rPr>
        <w:t>點擊</w:t>
      </w:r>
      <w:r w:rsidRPr="00D27B83">
        <w:rPr>
          <w:rFonts w:ascii="Calibri" w:hAnsi="Calibri" w:cs="Calibri"/>
          <w:kern w:val="0"/>
          <w:sz w:val="22"/>
        </w:rPr>
        <w:t xml:space="preserve"> </w:t>
      </w:r>
      <w:r w:rsidR="00C941F5" w:rsidRPr="00D27B83">
        <w:rPr>
          <w:rFonts w:ascii="Calibri" w:hAnsi="Calibri" w:cs="Calibri" w:hint="eastAsia"/>
          <w:b/>
          <w:kern w:val="0"/>
          <w:sz w:val="22"/>
        </w:rPr>
        <w:t>啟動</w:t>
      </w:r>
      <w:r w:rsidR="00C941F5" w:rsidRPr="00D27B83">
        <w:rPr>
          <w:rFonts w:ascii="Calibri" w:hAnsi="Calibri" w:cs="Calibri" w:hint="eastAsia"/>
          <w:kern w:val="0"/>
          <w:sz w:val="22"/>
        </w:rPr>
        <w:t>來運行</w:t>
      </w:r>
      <w:r w:rsidRPr="00D27B83">
        <w:rPr>
          <w:rFonts w:ascii="Calibri" w:hAnsi="Calibri" w:cs="Calibri"/>
          <w:kern w:val="0"/>
          <w:sz w:val="22"/>
        </w:rPr>
        <w:t xml:space="preserve"> </w:t>
      </w:r>
      <w:r w:rsidRPr="00D27B83">
        <w:rPr>
          <w:rFonts w:ascii="Calibri" w:hAnsi="Calibri" w:cs="Calibri"/>
          <w:b/>
          <w:kern w:val="0"/>
          <w:sz w:val="22"/>
        </w:rPr>
        <w:t>DIKO Rendition Manager</w:t>
      </w:r>
    </w:p>
    <w:p w:rsidR="00B23F00" w:rsidRDefault="00C45A39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>
          <v:shape id="_x0000_s1312" type="#_x0000_t109" style="position:absolute;margin-left:66pt;margin-top:82.95pt;width:51.75pt;height:14.25pt;flip:y;z-index:251982848" filled="f" strokecolor="red" strokeweight="1.5pt"/>
        </w:pict>
      </w:r>
      <w:r w:rsidR="00C941F5">
        <w:rPr>
          <w:rFonts w:ascii="Calibri" w:hAnsi="Calibri" w:cs="Calibri"/>
          <w:noProof/>
          <w:kern w:val="0"/>
          <w:szCs w:val="24"/>
        </w:rPr>
        <w:drawing>
          <wp:inline distT="0" distB="0" distL="0" distR="0">
            <wp:extent cx="5274310" cy="3800475"/>
            <wp:effectExtent l="19050" t="0" r="2540" b="0"/>
            <wp:docPr id="228" name="图片 227" descr="擷取_2019_05_28_10_29_22_5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29_22_592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F00" w:rsidRDefault="000E694E" w:rsidP="000E694E">
      <w:pPr>
        <w:pStyle w:val="1"/>
        <w:rPr>
          <w:color w:val="002060"/>
          <w:kern w:val="0"/>
          <w:sz w:val="40"/>
          <w:szCs w:val="40"/>
        </w:rPr>
      </w:pPr>
      <w:bookmarkStart w:id="13" w:name="_Toc10105126"/>
      <w:r w:rsidRPr="000E694E">
        <w:rPr>
          <w:rFonts w:hint="eastAsia"/>
          <w:color w:val="002060"/>
          <w:kern w:val="0"/>
          <w:sz w:val="40"/>
          <w:szCs w:val="40"/>
        </w:rPr>
        <w:lastRenderedPageBreak/>
        <w:t xml:space="preserve">13  </w:t>
      </w:r>
      <w:r w:rsidRPr="000E694E">
        <w:rPr>
          <w:rFonts w:hint="eastAsia"/>
          <w:color w:val="002060"/>
          <w:kern w:val="0"/>
          <w:sz w:val="40"/>
          <w:szCs w:val="40"/>
        </w:rPr>
        <w:t>新增與安裝</w:t>
      </w:r>
      <w:r w:rsidRPr="000E694E">
        <w:rPr>
          <w:rFonts w:hint="eastAsia"/>
          <w:color w:val="002060"/>
          <w:kern w:val="0"/>
          <w:sz w:val="40"/>
          <w:szCs w:val="40"/>
        </w:rPr>
        <w:t xml:space="preserve">DIKO Email Capturing </w:t>
      </w:r>
      <w:r w:rsidRPr="000E694E">
        <w:rPr>
          <w:rFonts w:hint="eastAsia"/>
          <w:color w:val="002060"/>
          <w:kern w:val="0"/>
          <w:sz w:val="40"/>
          <w:szCs w:val="40"/>
        </w:rPr>
        <w:t>到</w:t>
      </w:r>
      <w:r w:rsidRPr="000E694E">
        <w:rPr>
          <w:rFonts w:hint="eastAsia"/>
          <w:color w:val="002060"/>
          <w:kern w:val="0"/>
          <w:sz w:val="40"/>
          <w:szCs w:val="40"/>
        </w:rPr>
        <w:t>Windows services</w:t>
      </w:r>
      <w:bookmarkEnd w:id="13"/>
    </w:p>
    <w:p w:rsidR="000E694E" w:rsidRDefault="000E694E" w:rsidP="000E694E">
      <w:pPr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13.1 </w:t>
      </w:r>
      <w:r>
        <w:rPr>
          <w:rFonts w:ascii="Calibri" w:hAnsi="Calibri" w:cs="Calibri" w:hint="eastAsia"/>
          <w:kern w:val="0"/>
          <w:szCs w:val="24"/>
        </w:rPr>
        <w:t>到</w:t>
      </w:r>
      <w:r w:rsidRPr="000E694E">
        <w:rPr>
          <w:rFonts w:ascii="Calibri" w:hAnsi="Calibri" w:cs="Calibri"/>
          <w:b/>
          <w:kern w:val="0"/>
          <w:szCs w:val="24"/>
        </w:rPr>
        <w:t>C:\DIKO\EmailCapturing</w:t>
      </w:r>
      <w:r w:rsidRPr="000E694E">
        <w:rPr>
          <w:rFonts w:asciiTheme="minorEastAsia" w:hAnsiTheme="minorEastAsia" w:cs="Calibri" w:hint="eastAsia"/>
          <w:kern w:val="0"/>
          <w:szCs w:val="24"/>
        </w:rPr>
        <w:t>，</w:t>
      </w:r>
      <w:r>
        <w:rPr>
          <w:rFonts w:ascii="Calibri" w:hAnsi="Calibri" w:cs="Calibri" w:hint="eastAsia"/>
          <w:kern w:val="0"/>
          <w:szCs w:val="24"/>
        </w:rPr>
        <w:t>並經由</w:t>
      </w:r>
      <w:r>
        <w:rPr>
          <w:rFonts w:ascii="Calibri" w:hAnsi="Calibri" w:cs="Calibri" w:hint="eastAsia"/>
          <w:kern w:val="0"/>
          <w:szCs w:val="24"/>
        </w:rPr>
        <w:t>Notepad</w:t>
      </w:r>
      <w:r>
        <w:rPr>
          <w:rFonts w:ascii="Calibri" w:hAnsi="Calibri" w:cs="Calibri" w:hint="eastAsia"/>
          <w:kern w:val="0"/>
          <w:szCs w:val="24"/>
        </w:rPr>
        <w:t>打開</w:t>
      </w:r>
      <w:r w:rsidRPr="000E694E">
        <w:rPr>
          <w:rFonts w:ascii="Calibri" w:hAnsi="Calibri" w:cs="Calibri"/>
          <w:kern w:val="0"/>
          <w:szCs w:val="24"/>
        </w:rPr>
        <w:t xml:space="preserve"> </w:t>
      </w:r>
      <w:r w:rsidRPr="000E694E">
        <w:rPr>
          <w:rFonts w:ascii="Calibri" w:hAnsi="Calibri" w:cs="Calibri"/>
          <w:b/>
          <w:kern w:val="0"/>
          <w:szCs w:val="24"/>
        </w:rPr>
        <w:t>config.ini</w:t>
      </w:r>
    </w:p>
    <w:p w:rsidR="00347120" w:rsidRDefault="00C45A39" w:rsidP="000E694E">
      <w:pPr>
        <w:rPr>
          <w:b/>
          <w:szCs w:val="24"/>
        </w:rPr>
      </w:pPr>
      <w:r>
        <w:rPr>
          <w:b/>
          <w:noProof/>
          <w:szCs w:val="24"/>
        </w:rPr>
        <w:pict>
          <v:shape id="_x0000_s1315" type="#_x0000_t109" style="position:absolute;margin-left:326.25pt;margin-top:133.95pt;width:101.25pt;height:15pt;flip:y;z-index:251985920" filled="f" strokecolor="red" strokeweight="1.5pt"/>
        </w:pict>
      </w:r>
      <w:r>
        <w:rPr>
          <w:b/>
          <w:noProof/>
          <w:szCs w:val="24"/>
        </w:rPr>
        <w:pict>
          <v:shape id="_x0000_s1314" type="#_x0000_t109" style="position:absolute;margin-left:63.75pt;margin-top:30.45pt;width:180pt;height:17.25pt;flip:y;z-index:251984896" filled="f" strokecolor="red" strokeweight="1.5pt"/>
        </w:pict>
      </w:r>
      <w:r>
        <w:rPr>
          <w:b/>
          <w:noProof/>
          <w:szCs w:val="24"/>
        </w:rPr>
        <w:pict>
          <v:shape id="_x0000_s1313" type="#_x0000_t109" style="position:absolute;margin-left:102.75pt;margin-top:79.95pt;width:46.5pt;height:11.25pt;flip:y;z-index:251983872" filled="f" strokecolor="red" strokeweight="1.5pt"/>
        </w:pict>
      </w:r>
      <w:r w:rsidR="00D27B83">
        <w:rPr>
          <w:b/>
          <w:noProof/>
          <w:szCs w:val="24"/>
        </w:rPr>
        <w:drawing>
          <wp:inline distT="0" distB="0" distL="0" distR="0">
            <wp:extent cx="5922052" cy="3419475"/>
            <wp:effectExtent l="19050" t="0" r="2498" b="0"/>
            <wp:docPr id="239" name="图片 238" descr="擷取_2019_05_28_10_31_23_5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31_23_539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052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E89" w:rsidRDefault="00445E89" w:rsidP="000E694E">
      <w:pPr>
        <w:rPr>
          <w:b/>
          <w:szCs w:val="24"/>
        </w:rPr>
      </w:pPr>
    </w:p>
    <w:p w:rsidR="00445E89" w:rsidRDefault="00445E89" w:rsidP="000E694E">
      <w:pPr>
        <w:rPr>
          <w:b/>
          <w:szCs w:val="24"/>
        </w:rPr>
      </w:pPr>
    </w:p>
    <w:p w:rsidR="00445E89" w:rsidRDefault="00445E89" w:rsidP="000E694E">
      <w:pPr>
        <w:rPr>
          <w:b/>
          <w:szCs w:val="24"/>
        </w:rPr>
      </w:pPr>
    </w:p>
    <w:p w:rsidR="00445E89" w:rsidRDefault="00445E89" w:rsidP="000E694E">
      <w:pPr>
        <w:rPr>
          <w:b/>
          <w:szCs w:val="24"/>
        </w:rPr>
      </w:pPr>
    </w:p>
    <w:p w:rsidR="00445E89" w:rsidRDefault="00445E89" w:rsidP="000E694E">
      <w:pPr>
        <w:rPr>
          <w:b/>
          <w:szCs w:val="24"/>
        </w:rPr>
      </w:pPr>
    </w:p>
    <w:p w:rsidR="00445E89" w:rsidRDefault="00445E89" w:rsidP="000E694E">
      <w:pPr>
        <w:rPr>
          <w:b/>
          <w:szCs w:val="24"/>
        </w:rPr>
      </w:pPr>
    </w:p>
    <w:p w:rsidR="00445E89" w:rsidRDefault="00445E89" w:rsidP="000E694E">
      <w:pPr>
        <w:rPr>
          <w:b/>
          <w:szCs w:val="24"/>
        </w:rPr>
      </w:pPr>
    </w:p>
    <w:p w:rsidR="00445E89" w:rsidRDefault="00445E89" w:rsidP="000E694E">
      <w:pPr>
        <w:rPr>
          <w:b/>
          <w:szCs w:val="24"/>
        </w:rPr>
      </w:pPr>
    </w:p>
    <w:p w:rsidR="00445E89" w:rsidRDefault="00445E89" w:rsidP="000E694E">
      <w:pPr>
        <w:rPr>
          <w:b/>
          <w:szCs w:val="24"/>
        </w:rPr>
      </w:pPr>
    </w:p>
    <w:p w:rsidR="00445E89" w:rsidRDefault="00445E89" w:rsidP="000E694E">
      <w:pPr>
        <w:rPr>
          <w:b/>
          <w:szCs w:val="24"/>
        </w:rPr>
      </w:pPr>
    </w:p>
    <w:p w:rsidR="00445E89" w:rsidRDefault="00445E89" w:rsidP="000E694E">
      <w:pPr>
        <w:rPr>
          <w:b/>
          <w:szCs w:val="24"/>
        </w:rPr>
      </w:pPr>
    </w:p>
    <w:p w:rsidR="00445E89" w:rsidRDefault="00445E89" w:rsidP="000E694E">
      <w:pPr>
        <w:rPr>
          <w:b/>
          <w:szCs w:val="24"/>
        </w:rPr>
      </w:pPr>
    </w:p>
    <w:p w:rsidR="00445E89" w:rsidRDefault="00445E89" w:rsidP="000E694E">
      <w:pPr>
        <w:rPr>
          <w:b/>
          <w:szCs w:val="24"/>
        </w:rPr>
      </w:pPr>
    </w:p>
    <w:p w:rsidR="00445E89" w:rsidRDefault="00445E89" w:rsidP="000E694E">
      <w:pPr>
        <w:rPr>
          <w:b/>
          <w:szCs w:val="24"/>
        </w:rPr>
      </w:pPr>
    </w:p>
    <w:p w:rsidR="00445E89" w:rsidRDefault="00445E89" w:rsidP="000E694E">
      <w:pPr>
        <w:rPr>
          <w:b/>
          <w:szCs w:val="24"/>
        </w:rPr>
      </w:pPr>
    </w:p>
    <w:p w:rsidR="00445E89" w:rsidRPr="00E77486" w:rsidRDefault="001A52D9" w:rsidP="00445E89">
      <w:pPr>
        <w:pStyle w:val="HTML"/>
        <w:shd w:val="clear" w:color="auto" w:fill="FFFFFF"/>
        <w:rPr>
          <w:rFonts w:ascii="inherit" w:hAnsi="inherit" w:hint="eastAsia"/>
          <w:color w:val="212121"/>
          <w:sz w:val="22"/>
          <w:szCs w:val="22"/>
        </w:rPr>
      </w:pPr>
      <w:r w:rsidRPr="001A52D9">
        <w:rPr>
          <w:rFonts w:ascii="Calibri" w:hAnsi="Calibri" w:cs="Calibri"/>
        </w:rPr>
        <w:lastRenderedPageBreak/>
        <w:t>13.2</w:t>
      </w:r>
      <w:r w:rsidR="00445E89" w:rsidRPr="00E77486">
        <w:rPr>
          <w:rFonts w:ascii="Calibri" w:hAnsi="Calibri" w:cs="Calibri" w:hint="eastAsia"/>
          <w:sz w:val="22"/>
          <w:szCs w:val="22"/>
        </w:rPr>
        <w:t>確認</w:t>
      </w:r>
      <w:r w:rsidR="00445E89" w:rsidRPr="00E77486">
        <w:rPr>
          <w:rFonts w:ascii="Calibri" w:hAnsi="Calibri" w:cs="Calibri" w:hint="eastAsia"/>
          <w:b/>
          <w:sz w:val="22"/>
          <w:szCs w:val="22"/>
        </w:rPr>
        <w:t>Config.ini</w:t>
      </w:r>
      <w:r w:rsidR="00445E89" w:rsidRPr="00E77486">
        <w:rPr>
          <w:rFonts w:ascii="Calibri" w:hAnsi="Calibri" w:cs="Calibri" w:hint="eastAsia"/>
          <w:sz w:val="22"/>
          <w:szCs w:val="22"/>
        </w:rPr>
        <w:t>中以下的內容指向正確路徑</w:t>
      </w:r>
      <w:r w:rsidR="00445E89" w:rsidRPr="00E77486">
        <w:rPr>
          <w:rFonts w:asciiTheme="minorEastAsia" w:hAnsiTheme="minorEastAsia" w:cs="Calibri" w:hint="eastAsia"/>
          <w:sz w:val="22"/>
          <w:szCs w:val="22"/>
        </w:rPr>
        <w:t>。</w:t>
      </w:r>
      <w:r w:rsidR="00445E89" w:rsidRPr="00E77486">
        <w:rPr>
          <w:rFonts w:asciiTheme="minorEastAsia" w:hAnsiTheme="minorEastAsia" w:cs="Calibri"/>
          <w:sz w:val="22"/>
          <w:szCs w:val="22"/>
        </w:rPr>
        <w:br/>
      </w:r>
      <w:r w:rsidR="00445E89" w:rsidRPr="00E77486">
        <w:rPr>
          <w:rFonts w:ascii="inherit" w:hAnsi="inherit" w:hint="eastAsia"/>
          <w:color w:val="212121"/>
          <w:sz w:val="22"/>
          <w:szCs w:val="22"/>
        </w:rPr>
        <w:t>確保</w:t>
      </w:r>
      <w:proofErr w:type="spellStart"/>
      <w:r w:rsidR="00445E89" w:rsidRPr="00E77486">
        <w:rPr>
          <w:rFonts w:ascii="inherit" w:hAnsi="inherit" w:hint="eastAsia"/>
          <w:color w:val="212121"/>
          <w:sz w:val="22"/>
          <w:szCs w:val="22"/>
        </w:rPr>
        <w:t>DBServer</w:t>
      </w:r>
      <w:proofErr w:type="spellEnd"/>
      <w:r w:rsidR="00445E89" w:rsidRPr="00E77486">
        <w:rPr>
          <w:rFonts w:ascii="inherit" w:hAnsi="inherit" w:hint="eastAsia"/>
          <w:color w:val="212121"/>
          <w:sz w:val="22"/>
          <w:szCs w:val="22"/>
        </w:rPr>
        <w:t>等於“您的伺服器名稱”</w:t>
      </w:r>
      <w:r w:rsidR="00445E89" w:rsidRPr="00E77486">
        <w:rPr>
          <w:rFonts w:ascii="inherit" w:hAnsi="inherit" w:hint="eastAsia"/>
          <w:color w:val="212121"/>
          <w:sz w:val="22"/>
          <w:szCs w:val="22"/>
        </w:rPr>
        <w:t>/ SQLEXPRESS</w:t>
      </w:r>
      <w:r w:rsidR="00445E89" w:rsidRPr="00E77486">
        <w:rPr>
          <w:rFonts w:ascii="inherit" w:hAnsi="inherit" w:hint="eastAsia"/>
          <w:color w:val="212121"/>
          <w:sz w:val="22"/>
          <w:szCs w:val="22"/>
        </w:rPr>
        <w:t>，您可以從</w:t>
      </w:r>
      <w:r w:rsidR="00445E89" w:rsidRPr="00E77486">
        <w:rPr>
          <w:rFonts w:ascii="inherit" w:hAnsi="inherit" w:hint="eastAsia"/>
          <w:color w:val="212121"/>
          <w:sz w:val="22"/>
          <w:szCs w:val="22"/>
        </w:rPr>
        <w:t>SQL Server Management Studio</w:t>
      </w:r>
      <w:r w:rsidR="00445E89" w:rsidRPr="00E77486">
        <w:rPr>
          <w:rFonts w:ascii="inherit" w:hAnsi="inherit" w:hint="eastAsia"/>
          <w:color w:val="212121"/>
          <w:sz w:val="22"/>
          <w:szCs w:val="22"/>
        </w:rPr>
        <w:t>的連接畫面中找到此資訊。</w:t>
      </w:r>
    </w:p>
    <w:p w:rsidR="00A64F42" w:rsidRDefault="00C45A39" w:rsidP="000E694E">
      <w:pPr>
        <w:rPr>
          <w:b/>
          <w:szCs w:val="24"/>
        </w:rPr>
      </w:pPr>
      <w:r>
        <w:rPr>
          <w:b/>
          <w:noProof/>
          <w:szCs w:val="24"/>
        </w:rPr>
        <w:pict>
          <v:shape id="_x0000_s1318" type="#_x0000_t109" style="position:absolute;margin-left:284.25pt;margin-top:93.45pt;width:188.25pt;height:18pt;flip:y;z-index:251987968" filled="f" strokecolor="red" strokeweight="1.5pt"/>
        </w:pict>
      </w:r>
      <w:r>
        <w:rPr>
          <w:b/>
          <w:noProof/>
          <w:szCs w:val="24"/>
        </w:rPr>
        <w:pict>
          <v:shape id="_x0000_s1316" type="#_x0000_t109" style="position:absolute;margin-left:1.5pt;margin-top:50.7pt;width:136.5pt;height:65.25pt;flip:y;z-index:251986944" filled="f" strokecolor="red" strokeweight="1.5pt"/>
        </w:pict>
      </w:r>
      <w:r w:rsidR="003A4ABF">
        <w:rPr>
          <w:b/>
          <w:noProof/>
          <w:szCs w:val="24"/>
        </w:rPr>
        <w:drawing>
          <wp:inline distT="0" distB="0" distL="0" distR="0">
            <wp:extent cx="6076950" cy="4000500"/>
            <wp:effectExtent l="19050" t="0" r="0" b="0"/>
            <wp:docPr id="250" name="图片 249" descr="擷取_2019_05_28_10_35_45_5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35_45_502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6163" cy="400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AB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A4AB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A4AB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A4AB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A4AB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A4AB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A4AB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A4AB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A4AB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A4AB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A4AB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A4AB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A4AB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A4AB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A4AB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A4AB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A4ABF" w:rsidRPr="001A6EE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6061D2" w:rsidRPr="001A6EEF" w:rsidRDefault="00361B75" w:rsidP="00361B75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1A6EEF">
        <w:rPr>
          <w:rFonts w:ascii="Calibri" w:hAnsi="Calibri" w:cs="Calibri"/>
          <w:kern w:val="0"/>
          <w:sz w:val="22"/>
        </w:rPr>
        <w:lastRenderedPageBreak/>
        <w:t>13.3</w:t>
      </w:r>
      <w:r w:rsidR="00BF26F2" w:rsidRPr="001A6EEF">
        <w:rPr>
          <w:rFonts w:ascii="Calibri" w:hAnsi="Calibri" w:cs="Calibri" w:hint="eastAsia"/>
          <w:kern w:val="0"/>
          <w:sz w:val="22"/>
        </w:rPr>
        <w:t xml:space="preserve"> </w:t>
      </w:r>
      <w:r w:rsidRPr="001A6EEF">
        <w:rPr>
          <w:rFonts w:ascii="Calibri" w:hAnsi="Calibri" w:cs="Calibri" w:hint="eastAsia"/>
          <w:kern w:val="0"/>
          <w:sz w:val="22"/>
        </w:rPr>
        <w:t>以系統管理員身分打開命令提示元以用來註冊</w:t>
      </w:r>
      <w:r w:rsidR="002A30EB" w:rsidRPr="001A6EEF">
        <w:rPr>
          <w:rFonts w:ascii="Calibri" w:hAnsi="Calibri" w:cs="Calibri" w:hint="eastAsia"/>
          <w:b/>
          <w:kern w:val="0"/>
          <w:sz w:val="22"/>
        </w:rPr>
        <w:t xml:space="preserve">DIKO </w:t>
      </w:r>
      <w:proofErr w:type="spellStart"/>
      <w:r w:rsidR="002A30EB" w:rsidRPr="001A6EEF">
        <w:rPr>
          <w:rFonts w:ascii="Calibri" w:hAnsi="Calibri" w:cs="Calibri" w:hint="eastAsia"/>
          <w:b/>
          <w:kern w:val="0"/>
          <w:sz w:val="22"/>
        </w:rPr>
        <w:t>EmailCapturing</w:t>
      </w:r>
      <w:proofErr w:type="spellEnd"/>
      <w:r w:rsidRPr="001A6EEF">
        <w:rPr>
          <w:rFonts w:ascii="Calibri" w:hAnsi="Calibri" w:cs="Calibri" w:hint="eastAsia"/>
          <w:b/>
          <w:kern w:val="0"/>
          <w:sz w:val="22"/>
        </w:rPr>
        <w:t xml:space="preserve"> service</w:t>
      </w:r>
    </w:p>
    <w:p w:rsidR="00361B75" w:rsidRPr="001A6EEF" w:rsidRDefault="00361B75" w:rsidP="00361B75">
      <w:pPr>
        <w:autoSpaceDE w:val="0"/>
        <w:autoSpaceDN w:val="0"/>
        <w:adjustRightInd w:val="0"/>
        <w:rPr>
          <w:rFonts w:ascii="Calibri-Bold" w:hAnsi="Calibri-Bold" w:cs="Calibri-Bold"/>
          <w:b/>
          <w:bCs/>
          <w:kern w:val="0"/>
          <w:sz w:val="22"/>
        </w:rPr>
      </w:pPr>
      <w:r w:rsidRPr="001A6EEF">
        <w:rPr>
          <w:rFonts w:ascii="Calibri" w:hAnsi="Calibri" w:cs="Calibri"/>
          <w:kern w:val="0"/>
          <w:sz w:val="22"/>
        </w:rPr>
        <w:t xml:space="preserve">13.4 </w:t>
      </w:r>
      <w:r w:rsidRPr="001A6EEF">
        <w:rPr>
          <w:rFonts w:ascii="Calibri" w:hAnsi="Calibri" w:cs="Calibri" w:hint="eastAsia"/>
          <w:kern w:val="0"/>
          <w:sz w:val="22"/>
        </w:rPr>
        <w:t>輸入</w:t>
      </w:r>
      <w:r w:rsidRPr="001A6EEF">
        <w:rPr>
          <w:rFonts w:ascii="Calibri" w:hAnsi="Calibri" w:cs="Calibri"/>
          <w:kern w:val="0"/>
          <w:sz w:val="22"/>
        </w:rPr>
        <w:t xml:space="preserve"> </w:t>
      </w:r>
      <w:proofErr w:type="spellStart"/>
      <w:r w:rsidRPr="001A6EEF">
        <w:rPr>
          <w:rFonts w:ascii="Calibri-Bold" w:hAnsi="Calibri-Bold" w:cs="Calibri-Bold"/>
          <w:b/>
          <w:bCs/>
          <w:kern w:val="0"/>
          <w:sz w:val="22"/>
        </w:rPr>
        <w:t>cd</w:t>
      </w:r>
      <w:proofErr w:type="spellEnd"/>
      <w:r w:rsidRPr="001A6EEF">
        <w:rPr>
          <w:rFonts w:ascii="Calibri-Bold" w:hAnsi="Calibri-Bold" w:cs="Calibri-Bold"/>
          <w:b/>
          <w:bCs/>
          <w:kern w:val="0"/>
          <w:sz w:val="22"/>
        </w:rPr>
        <w:t xml:space="preserve"> C:\DIKO\EmailCapturing</w:t>
      </w:r>
      <w:r w:rsidRPr="001A6EEF">
        <w:rPr>
          <w:rFonts w:asciiTheme="minorEastAsia" w:hAnsiTheme="minorEastAsia" w:cs="Calibri-Bold" w:hint="eastAsia"/>
          <w:b/>
          <w:bCs/>
          <w:kern w:val="0"/>
          <w:sz w:val="22"/>
        </w:rPr>
        <w:t>，</w:t>
      </w:r>
      <w:r w:rsidRPr="001A6EEF">
        <w:rPr>
          <w:rFonts w:asciiTheme="minorEastAsia" w:hAnsiTheme="minorEastAsia" w:cs="Calibri-Bold" w:hint="eastAsia"/>
          <w:bCs/>
          <w:kern w:val="0"/>
          <w:sz w:val="22"/>
        </w:rPr>
        <w:t>並</w:t>
      </w:r>
      <w:r w:rsidRPr="001A6EEF">
        <w:rPr>
          <w:rFonts w:ascii="Calibri" w:hAnsi="Calibri" w:cs="Calibri" w:hint="eastAsia"/>
          <w:kern w:val="0"/>
          <w:sz w:val="22"/>
        </w:rPr>
        <w:t>按下</w:t>
      </w:r>
      <w:r w:rsidRPr="001A6EEF">
        <w:rPr>
          <w:rFonts w:ascii="Calibri" w:hAnsi="Calibri" w:cs="Calibri"/>
          <w:kern w:val="0"/>
          <w:sz w:val="22"/>
        </w:rPr>
        <w:t>Enter</w:t>
      </w:r>
      <w:r w:rsidRPr="001A6EEF">
        <w:rPr>
          <w:rFonts w:ascii="Calibri" w:hAnsi="Calibri" w:cs="Calibri" w:hint="eastAsia"/>
          <w:kern w:val="0"/>
          <w:sz w:val="22"/>
        </w:rPr>
        <w:t>鍵將當前目錄更改為</w:t>
      </w:r>
      <w:r w:rsidRPr="001A6EEF">
        <w:rPr>
          <w:rFonts w:ascii="Calibri" w:hAnsi="Calibri" w:cs="Calibri"/>
          <w:b/>
          <w:kern w:val="0"/>
          <w:sz w:val="22"/>
        </w:rPr>
        <w:t>C:\DIKO\</w:t>
      </w:r>
      <w:r w:rsidRPr="001A6EEF">
        <w:rPr>
          <w:rFonts w:ascii="Calibri-Bold" w:hAnsi="Calibri-Bold" w:cs="Calibri-Bold" w:hint="eastAsia"/>
          <w:b/>
          <w:bCs/>
          <w:kern w:val="0"/>
          <w:sz w:val="22"/>
        </w:rPr>
        <w:t>EmailCapturing</w:t>
      </w:r>
    </w:p>
    <w:p w:rsidR="00A64F42" w:rsidRPr="000A28C9" w:rsidRDefault="00C45A39" w:rsidP="00361B75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>
        <w:rPr>
          <w:rFonts w:ascii="Calibri" w:hAnsi="Calibri" w:cs="Calibri"/>
          <w:noProof/>
          <w:kern w:val="0"/>
          <w:sz w:val="22"/>
        </w:rPr>
        <w:pict>
          <v:shape id="_x0000_s1319" type="#_x0000_t109" style="position:absolute;margin-left:103.5pt;margin-top:49.2pt;width:136.5pt;height:18pt;flip:y;z-index:251988992" filled="f" strokecolor="red" strokeweight="1.5pt"/>
        </w:pict>
      </w:r>
      <w:r w:rsidR="001A6EEF" w:rsidRPr="000A28C9">
        <w:rPr>
          <w:rFonts w:ascii="Calibri" w:hAnsi="Calibri" w:cs="Calibri"/>
          <w:noProof/>
          <w:kern w:val="0"/>
          <w:sz w:val="22"/>
        </w:rPr>
        <w:drawing>
          <wp:inline distT="0" distB="0" distL="0" distR="0">
            <wp:extent cx="5274310" cy="1020445"/>
            <wp:effectExtent l="19050" t="0" r="2540" b="0"/>
            <wp:docPr id="251" name="图片 250" descr="擷取_2019_05_28_10_39_28_4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39_28_447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DA2" w:rsidRPr="000A28C9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0A28C9">
        <w:rPr>
          <w:rFonts w:ascii="Calibri" w:hAnsi="Calibri" w:cs="Calibri"/>
          <w:kern w:val="0"/>
          <w:sz w:val="22"/>
        </w:rPr>
        <w:t xml:space="preserve">13.5 </w:t>
      </w:r>
      <w:r w:rsidRPr="000A28C9">
        <w:rPr>
          <w:rFonts w:ascii="Calibri" w:hAnsi="Calibri" w:cs="Calibri" w:hint="eastAsia"/>
          <w:kern w:val="0"/>
          <w:sz w:val="22"/>
        </w:rPr>
        <w:t>輸入</w:t>
      </w:r>
      <w:r w:rsidR="00572DA2" w:rsidRPr="000A28C9">
        <w:rPr>
          <w:rFonts w:ascii="Calibri" w:hAnsi="Calibri" w:cs="Calibri"/>
          <w:kern w:val="0"/>
          <w:sz w:val="22"/>
        </w:rPr>
        <w:t xml:space="preserve"> </w:t>
      </w:r>
      <w:r w:rsidR="00572DA2" w:rsidRPr="000A28C9">
        <w:rPr>
          <w:rFonts w:ascii="Calibri-Bold" w:hAnsi="Calibri-Bold" w:cs="Calibri-Bold"/>
          <w:b/>
          <w:bCs/>
          <w:kern w:val="0"/>
          <w:sz w:val="22"/>
        </w:rPr>
        <w:t>"Register DIKOEmailCapturing.bat"</w:t>
      </w:r>
      <w:r w:rsidRPr="000A28C9">
        <w:rPr>
          <w:rFonts w:ascii="Calibri-Bold" w:hAnsi="Calibri-Bold" w:cs="Calibri-Bold" w:hint="eastAsia"/>
          <w:b/>
          <w:bCs/>
          <w:kern w:val="0"/>
          <w:sz w:val="22"/>
        </w:rPr>
        <w:t xml:space="preserve"> </w:t>
      </w:r>
      <w:r w:rsidRPr="000A28C9">
        <w:rPr>
          <w:rFonts w:ascii="Calibri" w:hAnsi="Calibri" w:cs="Calibri" w:hint="eastAsia"/>
          <w:kern w:val="0"/>
          <w:sz w:val="22"/>
        </w:rPr>
        <w:t>並按下</w:t>
      </w:r>
      <w:r w:rsidRPr="000A28C9">
        <w:rPr>
          <w:rFonts w:ascii="Calibri" w:hAnsi="Calibri" w:cs="Calibri"/>
          <w:b/>
          <w:kern w:val="0"/>
          <w:sz w:val="22"/>
        </w:rPr>
        <w:t>Enter</w:t>
      </w:r>
      <w:r w:rsidRPr="000A28C9">
        <w:rPr>
          <w:rFonts w:ascii="Calibri" w:hAnsi="Calibri" w:cs="Calibri" w:hint="eastAsia"/>
          <w:kern w:val="0"/>
          <w:sz w:val="22"/>
        </w:rPr>
        <w:t>鍵來執行安裝程序</w:t>
      </w:r>
    </w:p>
    <w:p w:rsidR="001704AE" w:rsidRDefault="00C45A39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>
          <v:shape id="_x0000_s1320" type="#_x0000_t109" style="position:absolute;margin-left:120pt;margin-top:67.2pt;width:167.25pt;height:18pt;flip:y;z-index:251990016" filled="f" strokecolor="red" strokeweight="1.5pt"/>
        </w:pict>
      </w:r>
      <w:r w:rsidR="000A28C9">
        <w:rPr>
          <w:rFonts w:ascii="Calibri" w:hAnsi="Calibri" w:cs="Calibri"/>
          <w:noProof/>
          <w:kern w:val="0"/>
          <w:szCs w:val="24"/>
        </w:rPr>
        <w:drawing>
          <wp:inline distT="0" distB="0" distL="0" distR="0">
            <wp:extent cx="5274310" cy="1043940"/>
            <wp:effectExtent l="19050" t="0" r="2540" b="0"/>
            <wp:docPr id="253" name="图片 252" descr="擷取_2019_05_28_10_42_14_8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42_14_899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0A28C9" w:rsidRDefault="000A28C9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0A28C9" w:rsidRDefault="000A28C9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0A28C9" w:rsidRDefault="000A28C9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0A28C9" w:rsidRDefault="000A28C9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01222B" w:rsidRDefault="0001222B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Pr="000A28C9" w:rsidRDefault="001704AE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0A28C9">
        <w:rPr>
          <w:rFonts w:ascii="Calibri" w:hAnsi="Calibri" w:cs="Calibri"/>
          <w:kern w:val="0"/>
          <w:sz w:val="22"/>
        </w:rPr>
        <w:lastRenderedPageBreak/>
        <w:t>13.6</w:t>
      </w:r>
      <w:r w:rsidRPr="000A28C9">
        <w:rPr>
          <w:rFonts w:ascii="Calibri" w:hAnsi="Calibri" w:cs="Calibri" w:hint="eastAsia"/>
          <w:kern w:val="0"/>
          <w:sz w:val="22"/>
        </w:rPr>
        <w:t xml:space="preserve"> </w:t>
      </w:r>
      <w:r w:rsidRPr="000A28C9">
        <w:rPr>
          <w:rFonts w:ascii="Calibri" w:hAnsi="Calibri" w:cs="Calibri" w:hint="eastAsia"/>
          <w:kern w:val="0"/>
          <w:sz w:val="22"/>
        </w:rPr>
        <w:t>如果安裝成功後</w:t>
      </w:r>
      <w:r w:rsidRPr="000A28C9">
        <w:rPr>
          <w:rFonts w:asciiTheme="minorEastAsia" w:hAnsiTheme="minorEastAsia" w:cs="Calibri" w:hint="eastAsia"/>
          <w:kern w:val="0"/>
          <w:sz w:val="22"/>
        </w:rPr>
        <w:t>，</w:t>
      </w:r>
      <w:r w:rsidRPr="000A28C9">
        <w:rPr>
          <w:rFonts w:ascii="Calibri" w:hAnsi="Calibri" w:cs="Calibri" w:hint="eastAsia"/>
          <w:kern w:val="0"/>
          <w:sz w:val="22"/>
        </w:rPr>
        <w:t>畫面將會出現訊息</w:t>
      </w:r>
      <w:r w:rsidRPr="000A28C9">
        <w:rPr>
          <w:rFonts w:ascii="Calibri" w:hAnsi="Calibri" w:cs="Calibri"/>
          <w:kern w:val="0"/>
          <w:sz w:val="22"/>
        </w:rPr>
        <w:t xml:space="preserve"> </w:t>
      </w:r>
      <w:r w:rsidR="000A28C9" w:rsidRPr="000A28C9">
        <w:rPr>
          <w:rFonts w:ascii="Calibri" w:hAnsi="Calibri" w:cs="Calibri"/>
          <w:b/>
          <w:kern w:val="0"/>
          <w:sz w:val="22"/>
        </w:rPr>
        <w:t>“</w:t>
      </w:r>
      <w:r w:rsidR="000A28C9" w:rsidRPr="000A28C9">
        <w:rPr>
          <w:rFonts w:ascii="Calibri" w:hAnsi="Calibri" w:cs="Calibri" w:hint="eastAsia"/>
          <w:b/>
          <w:kern w:val="0"/>
          <w:sz w:val="22"/>
        </w:rPr>
        <w:t>已經完成交易性的安裝</w:t>
      </w:r>
      <w:r w:rsidRPr="000A28C9">
        <w:rPr>
          <w:rFonts w:ascii="Calibri" w:hAnsi="Calibri" w:cs="Calibri"/>
          <w:b/>
          <w:kern w:val="0"/>
          <w:sz w:val="22"/>
        </w:rPr>
        <w:t>”</w:t>
      </w:r>
    </w:p>
    <w:p w:rsidR="001704AE" w:rsidRDefault="00C45A39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>
          <v:shape id="_x0000_s1321" type="#_x0000_t109" style="position:absolute;margin-left:1.5pt;margin-top:312.45pt;width:115.5pt;height:18pt;flip:y;z-index:251991040" filled="f" strokecolor="red" strokeweight="1.5pt"/>
        </w:pict>
      </w:r>
      <w:r w:rsidR="000A28C9">
        <w:rPr>
          <w:rFonts w:ascii="Calibri" w:hAnsi="Calibri" w:cs="Calibri"/>
          <w:noProof/>
          <w:kern w:val="0"/>
          <w:szCs w:val="24"/>
        </w:rPr>
        <w:drawing>
          <wp:inline distT="0" distB="0" distL="0" distR="0">
            <wp:extent cx="5274310" cy="4928870"/>
            <wp:effectExtent l="19050" t="0" r="2540" b="0"/>
            <wp:docPr id="43" name="图片 42" descr="擷取_2019_05_28_10_44_02_9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44_02_968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4AE" w:rsidRDefault="001704AE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1704AE">
        <w:rPr>
          <w:rFonts w:ascii="Calibri" w:hAnsi="Calibri" w:cs="Calibri"/>
          <w:kern w:val="0"/>
          <w:szCs w:val="24"/>
        </w:rPr>
        <w:t>13.7</w:t>
      </w:r>
      <w:r>
        <w:rPr>
          <w:rFonts w:ascii="Calibri" w:hAnsi="Calibri" w:cs="Calibri" w:hint="eastAsia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關閉命令提示元視窗</w:t>
      </w:r>
    </w:p>
    <w:p w:rsidR="001704AE" w:rsidRDefault="001704AE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8B7D5B" w:rsidRDefault="008B7D5B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8B7D5B" w:rsidRDefault="008B7D5B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8B7D5B" w:rsidRDefault="008B7D5B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8B7D5B" w:rsidRDefault="008B7D5B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8B7D5B" w:rsidRDefault="008B7D5B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8B7D5B" w:rsidRDefault="008B7D5B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8B7D5B" w:rsidRDefault="008B7D5B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8B7D5B" w:rsidRDefault="008B7D5B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8B7D5B" w:rsidRDefault="008B7D5B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8B7D5B" w:rsidRDefault="008B7D5B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8B7D5B" w:rsidRDefault="008B7D5B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8B7D5B" w:rsidRDefault="008B7D5B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8B7D5B" w:rsidRDefault="008B7D5B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F26F2" w:rsidRPr="0056573E" w:rsidRDefault="00BF26F2" w:rsidP="00BF26F2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56573E">
        <w:rPr>
          <w:rFonts w:ascii="Calibri" w:hAnsi="Calibri" w:cs="Calibri"/>
          <w:kern w:val="0"/>
          <w:sz w:val="22"/>
        </w:rPr>
        <w:lastRenderedPageBreak/>
        <w:t>13.</w:t>
      </w:r>
      <w:r w:rsidRPr="0056573E">
        <w:rPr>
          <w:rFonts w:ascii="Calibri" w:hAnsi="Calibri" w:cs="Calibri" w:hint="eastAsia"/>
          <w:kern w:val="0"/>
          <w:sz w:val="22"/>
        </w:rPr>
        <w:t xml:space="preserve">8 </w:t>
      </w:r>
      <w:r w:rsidRPr="0056573E">
        <w:rPr>
          <w:rFonts w:ascii="Calibri" w:hAnsi="Calibri" w:cs="Calibri" w:hint="eastAsia"/>
          <w:kern w:val="0"/>
          <w:sz w:val="22"/>
        </w:rPr>
        <w:t>搜尋</w:t>
      </w:r>
      <w:r w:rsidRPr="0056573E">
        <w:rPr>
          <w:rFonts w:ascii="Calibri" w:hAnsi="Calibri" w:cs="Calibri"/>
          <w:kern w:val="0"/>
          <w:sz w:val="22"/>
        </w:rPr>
        <w:t xml:space="preserve"> </w:t>
      </w:r>
      <w:r w:rsidR="008B7D5B" w:rsidRPr="0056573E">
        <w:rPr>
          <w:rFonts w:ascii="Calibri" w:hAnsi="Calibri" w:cs="Calibri"/>
          <w:b/>
          <w:kern w:val="0"/>
          <w:sz w:val="22"/>
        </w:rPr>
        <w:t>“Service</w:t>
      </w:r>
      <w:r w:rsidRPr="0056573E">
        <w:rPr>
          <w:rFonts w:ascii="Calibri" w:hAnsi="Calibri" w:cs="Calibri"/>
          <w:b/>
          <w:kern w:val="0"/>
          <w:sz w:val="22"/>
        </w:rPr>
        <w:t>”</w:t>
      </w:r>
      <w:r w:rsidRPr="0056573E">
        <w:rPr>
          <w:rFonts w:ascii="Calibri" w:hAnsi="Calibri" w:cs="Calibri"/>
          <w:kern w:val="0"/>
          <w:sz w:val="22"/>
        </w:rPr>
        <w:t xml:space="preserve"> </w:t>
      </w:r>
      <w:r w:rsidRPr="0056573E">
        <w:rPr>
          <w:rFonts w:ascii="Calibri" w:hAnsi="Calibri" w:cs="Calibri" w:hint="eastAsia"/>
          <w:kern w:val="0"/>
          <w:sz w:val="22"/>
        </w:rPr>
        <w:t>並</w:t>
      </w:r>
      <w:r w:rsidRPr="0056573E">
        <w:rPr>
          <w:rFonts w:ascii="Calibri" w:hAnsi="Calibri" w:cs="Calibri"/>
          <w:kern w:val="0"/>
          <w:sz w:val="22"/>
        </w:rPr>
        <w:t xml:space="preserve"> </w:t>
      </w:r>
      <w:r w:rsidRPr="0056573E">
        <w:rPr>
          <w:rFonts w:ascii="Calibri" w:hAnsi="Calibri" w:cs="Calibri" w:hint="eastAsia"/>
          <w:kern w:val="0"/>
          <w:sz w:val="22"/>
        </w:rPr>
        <w:t>打開</w:t>
      </w:r>
      <w:r w:rsidRPr="0056573E">
        <w:rPr>
          <w:rFonts w:ascii="Calibri" w:hAnsi="Calibri" w:cs="Calibri"/>
          <w:kern w:val="0"/>
          <w:sz w:val="22"/>
        </w:rPr>
        <w:t xml:space="preserve"> </w:t>
      </w:r>
      <w:r w:rsidR="000E6392" w:rsidRPr="0056573E">
        <w:rPr>
          <w:rFonts w:ascii="Calibri" w:hAnsi="Calibri" w:cs="Calibri"/>
          <w:b/>
          <w:kern w:val="0"/>
          <w:sz w:val="22"/>
        </w:rPr>
        <w:t>“</w:t>
      </w:r>
      <w:r w:rsidR="000E6392" w:rsidRPr="0056573E">
        <w:rPr>
          <w:rFonts w:ascii="Calibri" w:hAnsi="Calibri" w:cs="Calibri" w:hint="eastAsia"/>
          <w:b/>
          <w:kern w:val="0"/>
          <w:sz w:val="22"/>
        </w:rPr>
        <w:t>服務</w:t>
      </w:r>
      <w:r w:rsidRPr="0056573E">
        <w:rPr>
          <w:rFonts w:ascii="Calibri" w:hAnsi="Calibri" w:cs="Calibri"/>
          <w:b/>
          <w:kern w:val="0"/>
          <w:sz w:val="22"/>
        </w:rPr>
        <w:t>”</w:t>
      </w:r>
      <w:r w:rsidRPr="0056573E">
        <w:rPr>
          <w:rFonts w:ascii="Calibri" w:hAnsi="Calibri" w:cs="Calibri"/>
          <w:kern w:val="0"/>
          <w:sz w:val="22"/>
        </w:rPr>
        <w:t xml:space="preserve"> </w:t>
      </w:r>
      <w:r w:rsidRPr="0056573E">
        <w:rPr>
          <w:rFonts w:ascii="Calibri" w:hAnsi="Calibri" w:cs="Calibri" w:hint="eastAsia"/>
          <w:kern w:val="0"/>
          <w:sz w:val="22"/>
        </w:rPr>
        <w:t>介面</w:t>
      </w:r>
    </w:p>
    <w:p w:rsidR="00BF26F2" w:rsidRDefault="00C45A39" w:rsidP="00BF26F2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>
          <v:shape id="_x0000_s1323" type="#_x0000_t109" style="position:absolute;margin-left:324pt;margin-top:44.7pt;width:54.75pt;height:12pt;flip:y;z-index:251993088" filled="f" strokecolor="red" strokeweight="1.5pt"/>
        </w:pict>
      </w:r>
      <w:r>
        <w:rPr>
          <w:rFonts w:ascii="Calibri" w:hAnsi="Calibri" w:cs="Calibri"/>
          <w:noProof/>
          <w:kern w:val="0"/>
          <w:szCs w:val="24"/>
        </w:rPr>
        <w:pict>
          <v:shape id="_x0000_s1322" type="#_x0000_t109" style="position:absolute;margin-left:35.25pt;margin-top:74.7pt;width:36.75pt;height:18pt;flip:y;z-index:251992064" filled="f" strokecolor="red" strokeweight="1.5pt"/>
        </w:pict>
      </w:r>
      <w:r w:rsidR="008B7D5B" w:rsidRPr="008B7D5B">
        <w:rPr>
          <w:rFonts w:ascii="Calibri" w:hAnsi="Calibri" w:cs="Calibri"/>
          <w:noProof/>
          <w:kern w:val="0"/>
          <w:szCs w:val="24"/>
        </w:rPr>
        <w:drawing>
          <wp:inline distT="0" distB="0" distL="0" distR="0">
            <wp:extent cx="5274310" cy="3044123"/>
            <wp:effectExtent l="19050" t="0" r="2540" b="0"/>
            <wp:docPr id="44" name="图片 35" descr="擷取_2019_05_27_18_10_20_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8_10_20_609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6F2" w:rsidRPr="002B4E62" w:rsidRDefault="00BF26F2" w:rsidP="00BF26F2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2B4E62">
        <w:rPr>
          <w:rFonts w:ascii="Calibri" w:hAnsi="Calibri" w:cs="Calibri"/>
          <w:kern w:val="0"/>
          <w:sz w:val="22"/>
        </w:rPr>
        <w:t xml:space="preserve">13.9 </w:t>
      </w:r>
      <w:r w:rsidRPr="002B4E62">
        <w:rPr>
          <w:rFonts w:ascii="Calibri" w:hAnsi="Calibri" w:cs="Calibri" w:hint="eastAsia"/>
          <w:kern w:val="0"/>
          <w:sz w:val="22"/>
        </w:rPr>
        <w:t>右鍵點擊</w:t>
      </w:r>
      <w:r w:rsidRPr="002B4E62">
        <w:rPr>
          <w:rFonts w:ascii="Calibri" w:hAnsi="Calibri" w:cs="Calibri" w:hint="eastAsia"/>
          <w:kern w:val="0"/>
          <w:sz w:val="22"/>
        </w:rPr>
        <w:t xml:space="preserve"> </w:t>
      </w:r>
      <w:r w:rsidRPr="002B4E62">
        <w:rPr>
          <w:rFonts w:ascii="Calibri" w:hAnsi="Calibri" w:cs="Calibri"/>
          <w:b/>
          <w:kern w:val="0"/>
          <w:sz w:val="22"/>
        </w:rPr>
        <w:t xml:space="preserve">DIKO </w:t>
      </w:r>
      <w:r w:rsidR="009D35B1" w:rsidRPr="002B4E62">
        <w:rPr>
          <w:rFonts w:ascii="Calibri" w:eastAsia="SimSun" w:hAnsi="Calibri" w:cs="Calibri" w:hint="eastAsia"/>
          <w:b/>
          <w:kern w:val="0"/>
          <w:sz w:val="22"/>
          <w:lang w:eastAsia="zh-CN"/>
        </w:rPr>
        <w:t>Email Capturing</w:t>
      </w:r>
      <w:r w:rsidRPr="002B4E62">
        <w:rPr>
          <w:rFonts w:ascii="Calibri" w:hAnsi="Calibri" w:cs="Calibri"/>
          <w:kern w:val="0"/>
          <w:sz w:val="22"/>
        </w:rPr>
        <w:t xml:space="preserve"> </w:t>
      </w:r>
      <w:r w:rsidRPr="002B4E62">
        <w:rPr>
          <w:rFonts w:ascii="Calibri" w:hAnsi="Calibri" w:cs="Calibri" w:hint="eastAsia"/>
          <w:kern w:val="0"/>
          <w:sz w:val="22"/>
        </w:rPr>
        <w:t>並選擇</w:t>
      </w:r>
      <w:r w:rsidRPr="002B4E62">
        <w:rPr>
          <w:rFonts w:ascii="Calibri" w:hAnsi="Calibri" w:cs="Calibri"/>
          <w:kern w:val="0"/>
          <w:sz w:val="22"/>
        </w:rPr>
        <w:t xml:space="preserve"> </w:t>
      </w:r>
      <w:r w:rsidR="000C4AB0" w:rsidRPr="002B4E62">
        <w:rPr>
          <w:rFonts w:ascii="Calibri" w:hAnsi="Calibri" w:cs="Calibri" w:hint="eastAsia"/>
          <w:b/>
          <w:kern w:val="0"/>
          <w:sz w:val="22"/>
        </w:rPr>
        <w:t>內容</w:t>
      </w:r>
    </w:p>
    <w:p w:rsidR="00BF26F2" w:rsidRDefault="00C45A39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>
          <v:shape id="_x0000_s1326" type="#_x0000_t109" style="position:absolute;margin-left:180.75pt;margin-top:151.2pt;width:78.75pt;height:11.25pt;flip:y;z-index:251996160" filled="f" strokecolor="red" strokeweight="1.5pt"/>
        </w:pict>
      </w:r>
      <w:r>
        <w:rPr>
          <w:rFonts w:ascii="Calibri" w:hAnsi="Calibri" w:cs="Calibri"/>
          <w:noProof/>
          <w:kern w:val="0"/>
          <w:szCs w:val="24"/>
        </w:rPr>
        <w:pict>
          <v:shape id="_x0000_s1325" type="#_x0000_t109" style="position:absolute;margin-left:269.25pt;margin-top:240.45pt;width:76.5pt;height:14.25pt;flip:y;z-index:251995136" filled="f" strokecolor="red" strokeweight="1.5pt"/>
        </w:pict>
      </w:r>
      <w:r w:rsidR="000E6392">
        <w:rPr>
          <w:rFonts w:ascii="Calibri" w:hAnsi="Calibri" w:cs="Calibri"/>
          <w:noProof/>
          <w:kern w:val="0"/>
          <w:szCs w:val="24"/>
        </w:rPr>
        <w:drawing>
          <wp:inline distT="0" distB="0" distL="0" distR="0">
            <wp:extent cx="5274310" cy="3898900"/>
            <wp:effectExtent l="19050" t="0" r="2540" b="0"/>
            <wp:docPr id="45" name="图片 44" descr="擷取_2019_05_28_10_50_39_9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50_39_936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E62" w:rsidRDefault="002B4E62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2B4E62" w:rsidRDefault="002B4E62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2B4E62" w:rsidRDefault="002B4E62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2B4E62" w:rsidRDefault="002B4E62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F26F2" w:rsidRPr="002B4E62" w:rsidRDefault="00BF26F2" w:rsidP="00BF26F2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2B4E62">
        <w:rPr>
          <w:rFonts w:ascii="Calibri" w:hAnsi="Calibri" w:cs="Calibri"/>
          <w:kern w:val="0"/>
          <w:sz w:val="22"/>
        </w:rPr>
        <w:lastRenderedPageBreak/>
        <w:t>13.10</w:t>
      </w:r>
      <w:r w:rsidRPr="002B4E62">
        <w:rPr>
          <w:rFonts w:ascii="Calibri" w:hAnsi="Calibri" w:cs="Calibri" w:hint="eastAsia"/>
          <w:kern w:val="0"/>
          <w:sz w:val="22"/>
        </w:rPr>
        <w:t xml:space="preserve"> </w:t>
      </w:r>
      <w:r w:rsidRPr="002B4E62">
        <w:rPr>
          <w:rFonts w:ascii="Calibri" w:hAnsi="Calibri" w:cs="Calibri" w:hint="eastAsia"/>
          <w:kern w:val="0"/>
          <w:sz w:val="22"/>
        </w:rPr>
        <w:t>改變</w:t>
      </w:r>
      <w:r w:rsidR="002B4E62">
        <w:rPr>
          <w:rFonts w:ascii="Calibri" w:hAnsi="Calibri" w:cs="Calibri" w:hint="eastAsia"/>
          <w:b/>
          <w:kern w:val="0"/>
          <w:sz w:val="22"/>
        </w:rPr>
        <w:t>啟動類型</w:t>
      </w:r>
      <w:r w:rsidRPr="002B4E62">
        <w:rPr>
          <w:rFonts w:ascii="Calibri" w:hAnsi="Calibri" w:cs="Calibri"/>
          <w:kern w:val="0"/>
          <w:sz w:val="22"/>
        </w:rPr>
        <w:t xml:space="preserve"> </w:t>
      </w:r>
      <w:r w:rsidRPr="002B4E62">
        <w:rPr>
          <w:rFonts w:ascii="Calibri" w:hAnsi="Calibri" w:cs="Calibri" w:hint="eastAsia"/>
          <w:kern w:val="0"/>
          <w:sz w:val="22"/>
        </w:rPr>
        <w:t>為</w:t>
      </w:r>
      <w:r w:rsidRPr="002B4E62">
        <w:rPr>
          <w:rFonts w:ascii="Calibri" w:hAnsi="Calibri" w:cs="Calibri"/>
          <w:kern w:val="0"/>
          <w:sz w:val="22"/>
        </w:rPr>
        <w:t xml:space="preserve"> </w:t>
      </w:r>
      <w:r w:rsidR="002B4E62">
        <w:rPr>
          <w:rFonts w:ascii="Calibri" w:hAnsi="Calibri" w:cs="Calibri"/>
          <w:b/>
          <w:kern w:val="0"/>
          <w:sz w:val="22"/>
        </w:rPr>
        <w:t>“</w:t>
      </w:r>
      <w:r w:rsidR="002B4E62">
        <w:rPr>
          <w:rFonts w:ascii="Calibri" w:hAnsi="Calibri" w:cs="Calibri" w:hint="eastAsia"/>
          <w:b/>
          <w:kern w:val="0"/>
          <w:sz w:val="22"/>
        </w:rPr>
        <w:t>自動</w:t>
      </w:r>
      <w:r w:rsidR="002B4E62">
        <w:rPr>
          <w:rFonts w:ascii="Calibri" w:hAnsi="Calibri" w:cs="Calibri" w:hint="eastAsia"/>
          <w:b/>
          <w:kern w:val="0"/>
          <w:sz w:val="22"/>
        </w:rPr>
        <w:t>(</w:t>
      </w:r>
      <w:r w:rsidR="002B4E62">
        <w:rPr>
          <w:rFonts w:ascii="Calibri" w:hAnsi="Calibri" w:cs="Calibri" w:hint="eastAsia"/>
          <w:b/>
          <w:kern w:val="0"/>
          <w:sz w:val="22"/>
        </w:rPr>
        <w:t>延遲啟動</w:t>
      </w:r>
      <w:r w:rsidR="002B4E62">
        <w:rPr>
          <w:rFonts w:ascii="Calibri" w:hAnsi="Calibri" w:cs="Calibri" w:hint="eastAsia"/>
          <w:b/>
          <w:kern w:val="0"/>
          <w:sz w:val="22"/>
        </w:rPr>
        <w:t>)</w:t>
      </w:r>
      <w:r w:rsidRPr="002B4E62">
        <w:rPr>
          <w:rFonts w:ascii="Calibri" w:hAnsi="Calibri" w:cs="Calibri"/>
          <w:b/>
          <w:kern w:val="0"/>
          <w:sz w:val="22"/>
        </w:rPr>
        <w:t>”</w:t>
      </w:r>
      <w:r w:rsidRPr="002B4E62">
        <w:rPr>
          <w:rFonts w:ascii="Calibri" w:hAnsi="Calibri" w:cs="Calibri"/>
          <w:kern w:val="0"/>
          <w:sz w:val="22"/>
        </w:rPr>
        <w:t xml:space="preserve"> </w:t>
      </w:r>
      <w:r w:rsidRPr="002B4E62">
        <w:rPr>
          <w:rFonts w:ascii="Calibri" w:hAnsi="Calibri" w:cs="Calibri" w:hint="eastAsia"/>
          <w:kern w:val="0"/>
          <w:sz w:val="22"/>
        </w:rPr>
        <w:t>並點擊</w:t>
      </w:r>
      <w:r w:rsidRPr="002B4E62">
        <w:rPr>
          <w:rFonts w:ascii="Calibri" w:hAnsi="Calibri" w:cs="Calibri"/>
          <w:kern w:val="0"/>
          <w:sz w:val="22"/>
        </w:rPr>
        <w:t xml:space="preserve"> </w:t>
      </w:r>
      <w:r w:rsidR="002B4E62">
        <w:rPr>
          <w:rFonts w:ascii="Calibri" w:hAnsi="Calibri" w:cs="Calibri"/>
          <w:b/>
          <w:kern w:val="0"/>
          <w:sz w:val="22"/>
        </w:rPr>
        <w:t>[</w:t>
      </w:r>
      <w:r w:rsidR="002B4E62">
        <w:rPr>
          <w:rFonts w:ascii="Calibri" w:hAnsi="Calibri" w:cs="Calibri" w:hint="eastAsia"/>
          <w:b/>
          <w:kern w:val="0"/>
          <w:sz w:val="22"/>
        </w:rPr>
        <w:t>確定</w:t>
      </w:r>
      <w:r w:rsidRPr="002B4E62">
        <w:rPr>
          <w:rFonts w:ascii="Calibri" w:hAnsi="Calibri" w:cs="Calibri"/>
          <w:b/>
          <w:kern w:val="0"/>
          <w:sz w:val="22"/>
        </w:rPr>
        <w:t>]</w:t>
      </w:r>
    </w:p>
    <w:p w:rsidR="00BF26F2" w:rsidRDefault="00C45A39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>
          <v:shape id="_x0000_s1328" type="#_x0000_t109" style="position:absolute;margin-left:114.75pt;margin-top:315.45pt;width:49.5pt;height:14.25pt;flip:y;z-index:251998208" filled="f" strokecolor="red" strokeweight="1.5pt"/>
        </w:pict>
      </w:r>
      <w:r>
        <w:rPr>
          <w:rFonts w:ascii="Calibri" w:hAnsi="Calibri" w:cs="Calibri"/>
          <w:noProof/>
          <w:kern w:val="0"/>
          <w:szCs w:val="24"/>
        </w:rPr>
        <w:pict>
          <v:shape id="_x0000_s1327" type="#_x0000_t109" style="position:absolute;margin-left:78.75pt;margin-top:142.95pt;width:182.25pt;height:14.25pt;flip:y;z-index:251997184" filled="f" strokecolor="red" strokeweight="1.5pt"/>
        </w:pict>
      </w:r>
      <w:r w:rsidR="002B4E62">
        <w:rPr>
          <w:rFonts w:ascii="Calibri" w:hAnsi="Calibri" w:cs="Calibri"/>
          <w:noProof/>
          <w:kern w:val="0"/>
          <w:szCs w:val="24"/>
        </w:rPr>
        <w:drawing>
          <wp:inline distT="0" distB="0" distL="0" distR="0">
            <wp:extent cx="3580318" cy="4257675"/>
            <wp:effectExtent l="19050" t="0" r="1082" b="0"/>
            <wp:docPr id="46" name="图片 45" descr="擷取_2019_05_28_10_53_14_8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53_14_875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0318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629" w:rsidRPr="008A1BE2" w:rsidRDefault="000B0629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8A1BE2">
        <w:rPr>
          <w:rFonts w:ascii="Calibri" w:hAnsi="Calibri" w:cs="Calibri"/>
          <w:kern w:val="0"/>
          <w:sz w:val="22"/>
        </w:rPr>
        <w:t xml:space="preserve">13.11 </w:t>
      </w:r>
      <w:r w:rsidRPr="008A1BE2">
        <w:rPr>
          <w:rFonts w:ascii="Calibri" w:hAnsi="Calibri" w:cs="Calibri" w:hint="eastAsia"/>
          <w:kern w:val="0"/>
          <w:sz w:val="22"/>
        </w:rPr>
        <w:t>點擊</w:t>
      </w:r>
      <w:r w:rsidRPr="008A1BE2">
        <w:rPr>
          <w:rFonts w:ascii="Calibri" w:hAnsi="Calibri" w:cs="Calibri"/>
          <w:kern w:val="0"/>
          <w:sz w:val="22"/>
        </w:rPr>
        <w:t xml:space="preserve"> </w:t>
      </w:r>
      <w:r w:rsidR="0056573E" w:rsidRPr="008A1BE2">
        <w:rPr>
          <w:rFonts w:ascii="Calibri" w:hAnsi="Calibri" w:cs="Calibri" w:hint="eastAsia"/>
          <w:b/>
          <w:kern w:val="0"/>
          <w:sz w:val="22"/>
        </w:rPr>
        <w:t>啟動</w:t>
      </w:r>
      <w:r w:rsidR="0056573E" w:rsidRPr="008A1BE2">
        <w:rPr>
          <w:rFonts w:ascii="Calibri" w:hAnsi="Calibri" w:cs="Calibri" w:hint="eastAsia"/>
          <w:kern w:val="0"/>
          <w:sz w:val="22"/>
        </w:rPr>
        <w:t>來運行</w:t>
      </w:r>
      <w:r w:rsidRPr="008A1BE2">
        <w:rPr>
          <w:rFonts w:ascii="Calibri" w:hAnsi="Calibri" w:cs="Calibri"/>
          <w:kern w:val="0"/>
          <w:sz w:val="22"/>
        </w:rPr>
        <w:t xml:space="preserve"> </w:t>
      </w:r>
      <w:r w:rsidRPr="008A1BE2">
        <w:rPr>
          <w:rFonts w:ascii="Calibri" w:hAnsi="Calibri" w:cs="Calibri"/>
          <w:b/>
          <w:kern w:val="0"/>
          <w:sz w:val="22"/>
        </w:rPr>
        <w:t>DIKO Email Capturing</w:t>
      </w:r>
    </w:p>
    <w:p w:rsidR="000B0629" w:rsidRDefault="00C45A39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C45A39">
        <w:rPr>
          <w:noProof/>
        </w:rPr>
        <w:pict>
          <v:shape id="_x0000_s1329" type="#_x0000_t109" style="position:absolute;margin-left:65.25pt;margin-top:79.95pt;width:49.5pt;height:14.25pt;flip:y;z-index:251999232" filled="f" strokecolor="red" strokeweight="1.5pt"/>
        </w:pict>
      </w:r>
      <w:r w:rsidR="0056573E">
        <w:rPr>
          <w:noProof/>
        </w:rPr>
        <w:drawing>
          <wp:inline distT="0" distB="0" distL="0" distR="0">
            <wp:extent cx="5274310" cy="3855085"/>
            <wp:effectExtent l="19050" t="0" r="2540" b="0"/>
            <wp:docPr id="48" name="图片 47" descr="擷取_2019_05_28_10_55_02_4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55_02_422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DF7" w:rsidRPr="00C92978" w:rsidRDefault="00925002" w:rsidP="00C92978">
      <w:pPr>
        <w:pStyle w:val="1"/>
        <w:rPr>
          <w:color w:val="002060"/>
          <w:kern w:val="0"/>
          <w:sz w:val="40"/>
          <w:szCs w:val="40"/>
        </w:rPr>
      </w:pPr>
      <w:bookmarkStart w:id="14" w:name="_Toc10105127"/>
      <w:r w:rsidRPr="000E694E">
        <w:rPr>
          <w:rFonts w:hint="eastAsia"/>
          <w:color w:val="002060"/>
          <w:kern w:val="0"/>
          <w:sz w:val="40"/>
          <w:szCs w:val="40"/>
        </w:rPr>
        <w:lastRenderedPageBreak/>
        <w:t>1</w:t>
      </w:r>
      <w:r>
        <w:rPr>
          <w:rFonts w:eastAsia="SimSun" w:hint="eastAsia"/>
          <w:color w:val="002060"/>
          <w:kern w:val="0"/>
          <w:sz w:val="40"/>
          <w:szCs w:val="40"/>
          <w:lang w:eastAsia="zh-CN"/>
        </w:rPr>
        <w:t>4</w:t>
      </w:r>
      <w:r w:rsidRPr="000E694E">
        <w:rPr>
          <w:rFonts w:hint="eastAsia"/>
          <w:color w:val="002060"/>
          <w:kern w:val="0"/>
          <w:sz w:val="40"/>
          <w:szCs w:val="40"/>
        </w:rPr>
        <w:t xml:space="preserve">  </w:t>
      </w:r>
      <w:r w:rsidRPr="000E694E">
        <w:rPr>
          <w:rFonts w:hint="eastAsia"/>
          <w:color w:val="002060"/>
          <w:kern w:val="0"/>
          <w:sz w:val="40"/>
          <w:szCs w:val="40"/>
        </w:rPr>
        <w:t>新增與安裝</w:t>
      </w:r>
      <w:r w:rsidRPr="000E694E">
        <w:rPr>
          <w:rFonts w:hint="eastAsia"/>
          <w:color w:val="002060"/>
          <w:kern w:val="0"/>
          <w:sz w:val="40"/>
          <w:szCs w:val="40"/>
        </w:rPr>
        <w:t>DIKO Email Capturing</w:t>
      </w:r>
      <w:r>
        <w:rPr>
          <w:rFonts w:eastAsia="SimSun" w:hint="eastAsia"/>
          <w:color w:val="002060"/>
          <w:kern w:val="0"/>
          <w:sz w:val="40"/>
          <w:szCs w:val="40"/>
          <w:lang w:eastAsia="zh-CN"/>
        </w:rPr>
        <w:t xml:space="preserve"> Pro</w:t>
      </w:r>
      <w:r w:rsidRPr="000E694E">
        <w:rPr>
          <w:rFonts w:hint="eastAsia"/>
          <w:color w:val="002060"/>
          <w:kern w:val="0"/>
          <w:sz w:val="40"/>
          <w:szCs w:val="40"/>
        </w:rPr>
        <w:t xml:space="preserve"> </w:t>
      </w:r>
      <w:r w:rsidRPr="000E694E">
        <w:rPr>
          <w:rFonts w:hint="eastAsia"/>
          <w:color w:val="002060"/>
          <w:kern w:val="0"/>
          <w:sz w:val="40"/>
          <w:szCs w:val="40"/>
        </w:rPr>
        <w:t>到</w:t>
      </w:r>
      <w:r w:rsidRPr="000E694E">
        <w:rPr>
          <w:rFonts w:hint="eastAsia"/>
          <w:color w:val="002060"/>
          <w:kern w:val="0"/>
          <w:sz w:val="40"/>
          <w:szCs w:val="40"/>
        </w:rPr>
        <w:t>Windows services</w:t>
      </w:r>
      <w:bookmarkEnd w:id="14"/>
    </w:p>
    <w:p w:rsidR="000B0629" w:rsidRDefault="00C45A39" w:rsidP="009D6DF7">
      <w:pPr>
        <w:rPr>
          <w:rFonts w:ascii="Calibri" w:hAnsi="Calibri" w:cs="Calibri"/>
          <w:b/>
          <w:kern w:val="0"/>
          <w:szCs w:val="24"/>
        </w:rPr>
      </w:pPr>
      <w:r w:rsidRPr="00C45A39">
        <w:rPr>
          <w:rFonts w:ascii="Calibri" w:hAnsi="Calibri" w:cs="Calibri"/>
          <w:noProof/>
          <w:kern w:val="0"/>
          <w:sz w:val="22"/>
        </w:rPr>
        <w:pict>
          <v:rect id="_x0000_s1331" style="position:absolute;margin-left:300.75pt;margin-top:139.2pt;width:90.75pt;height:13.5pt;z-index:252001280" filled="f" strokecolor="red" strokeweight="1.5pt"/>
        </w:pict>
      </w:r>
      <w:r w:rsidRPr="00C45A39">
        <w:rPr>
          <w:rFonts w:ascii="Calibri" w:hAnsi="Calibri" w:cs="Calibri"/>
          <w:noProof/>
          <w:kern w:val="0"/>
          <w:sz w:val="22"/>
        </w:rPr>
        <w:pict>
          <v:rect id="_x0000_s1330" style="position:absolute;margin-left:88.5pt;margin-top:134.7pt;width:86.25pt;height:13.5pt;z-index:252000256" filled="f" strokecolor="red" strokeweight="1.5pt"/>
        </w:pict>
      </w:r>
      <w:r w:rsidRPr="00C45A39">
        <w:rPr>
          <w:rFonts w:ascii="Calibri" w:hAnsi="Calibri" w:cs="Calibri"/>
          <w:noProof/>
          <w:kern w:val="0"/>
          <w:sz w:val="22"/>
        </w:rPr>
        <w:pict>
          <v:rect id="_x0000_s1154" style="position:absolute;margin-left:55.5pt;margin-top:52.2pt;width:210pt;height:13.5pt;z-index:251777024" filled="f" strokecolor="red" strokeweight="1.5pt"/>
        </w:pict>
      </w:r>
      <w:r w:rsidR="00925002" w:rsidRPr="00FC5D70">
        <w:rPr>
          <w:rFonts w:ascii="Calibri" w:hAnsi="Calibri" w:cs="Calibri"/>
          <w:kern w:val="0"/>
          <w:sz w:val="22"/>
        </w:rPr>
        <w:t>1</w:t>
      </w:r>
      <w:r w:rsidR="00925002" w:rsidRPr="00FC5D70">
        <w:rPr>
          <w:rFonts w:ascii="Calibri" w:eastAsia="SimSun" w:hAnsi="Calibri" w:cs="Calibri" w:hint="eastAsia"/>
          <w:kern w:val="0"/>
          <w:sz w:val="22"/>
          <w:lang w:eastAsia="zh-CN"/>
        </w:rPr>
        <w:t>4</w:t>
      </w:r>
      <w:r w:rsidR="00925002" w:rsidRPr="00FC5D70">
        <w:rPr>
          <w:rFonts w:ascii="Calibri" w:hAnsi="Calibri" w:cs="Calibri"/>
          <w:kern w:val="0"/>
          <w:sz w:val="22"/>
        </w:rPr>
        <w:t xml:space="preserve">.1 </w:t>
      </w:r>
      <w:r w:rsidR="00925002" w:rsidRPr="00FC5D70">
        <w:rPr>
          <w:rFonts w:ascii="Calibri" w:hAnsi="Calibri" w:cs="Calibri" w:hint="eastAsia"/>
          <w:kern w:val="0"/>
          <w:sz w:val="22"/>
        </w:rPr>
        <w:t>到</w:t>
      </w:r>
      <w:r w:rsidR="00925002" w:rsidRPr="00FC5D70">
        <w:rPr>
          <w:rFonts w:ascii="Calibri" w:hAnsi="Calibri" w:cs="Calibri"/>
          <w:b/>
          <w:kern w:val="0"/>
          <w:sz w:val="22"/>
        </w:rPr>
        <w:t>C:\DIKO\Email</w:t>
      </w:r>
      <w:r w:rsidR="00925002" w:rsidRPr="00FC5D70">
        <w:rPr>
          <w:rFonts w:ascii="Calibri" w:eastAsia="SimSun" w:hAnsi="Calibri" w:cs="Calibri" w:hint="eastAsia"/>
          <w:b/>
          <w:kern w:val="0"/>
          <w:sz w:val="22"/>
          <w:lang w:eastAsia="zh-CN"/>
        </w:rPr>
        <w:t xml:space="preserve"> </w:t>
      </w:r>
      <w:r w:rsidR="00925002" w:rsidRPr="00FC5D70">
        <w:rPr>
          <w:rFonts w:ascii="Calibri" w:hAnsi="Calibri" w:cs="Calibri"/>
          <w:b/>
          <w:kern w:val="0"/>
          <w:sz w:val="22"/>
        </w:rPr>
        <w:t>Capturing</w:t>
      </w:r>
      <w:r w:rsidR="00925002" w:rsidRPr="00FC5D70">
        <w:rPr>
          <w:rFonts w:ascii="Calibri" w:eastAsia="SimSun" w:hAnsi="Calibri" w:cs="Calibri" w:hint="eastAsia"/>
          <w:b/>
          <w:kern w:val="0"/>
          <w:sz w:val="22"/>
          <w:lang w:eastAsia="zh-CN"/>
        </w:rPr>
        <w:t xml:space="preserve"> Pro</w:t>
      </w:r>
      <w:r w:rsidR="00925002" w:rsidRPr="00FC5D70">
        <w:rPr>
          <w:rFonts w:asciiTheme="minorEastAsia" w:hAnsiTheme="minorEastAsia" w:cs="Calibri" w:hint="eastAsia"/>
          <w:kern w:val="0"/>
          <w:sz w:val="22"/>
        </w:rPr>
        <w:t>，</w:t>
      </w:r>
      <w:r w:rsidR="00925002" w:rsidRPr="00FC5D70">
        <w:rPr>
          <w:rFonts w:ascii="Calibri" w:hAnsi="Calibri" w:cs="Calibri" w:hint="eastAsia"/>
          <w:kern w:val="0"/>
          <w:sz w:val="22"/>
        </w:rPr>
        <w:t>並經由</w:t>
      </w:r>
      <w:r w:rsidR="00C92978" w:rsidRPr="00FC5D70">
        <w:rPr>
          <w:rFonts w:ascii="Calibri" w:hAnsi="Calibri" w:cs="Calibri" w:hint="eastAsia"/>
          <w:b/>
          <w:kern w:val="0"/>
          <w:sz w:val="22"/>
        </w:rPr>
        <w:t>記事本</w:t>
      </w:r>
      <w:r w:rsidR="00925002" w:rsidRPr="00FC5D70">
        <w:rPr>
          <w:rFonts w:ascii="Calibri" w:hAnsi="Calibri" w:cs="Calibri" w:hint="eastAsia"/>
          <w:kern w:val="0"/>
          <w:sz w:val="22"/>
        </w:rPr>
        <w:t>打開</w:t>
      </w:r>
      <w:r w:rsidR="00925002" w:rsidRPr="00FC5D70">
        <w:rPr>
          <w:rFonts w:ascii="Calibri" w:hAnsi="Calibri" w:cs="Calibri"/>
          <w:kern w:val="0"/>
          <w:sz w:val="22"/>
        </w:rPr>
        <w:t xml:space="preserve"> </w:t>
      </w:r>
      <w:proofErr w:type="spellStart"/>
      <w:r w:rsidR="00925002" w:rsidRPr="00FC5D70">
        <w:rPr>
          <w:rFonts w:ascii="Calibri" w:hAnsi="Calibri" w:cs="Calibri"/>
          <w:b/>
          <w:kern w:val="0"/>
          <w:sz w:val="22"/>
        </w:rPr>
        <w:t>config.in</w:t>
      </w:r>
      <w:proofErr w:type="spellEnd"/>
      <w:r w:rsidR="00E12C4B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068320"/>
            <wp:effectExtent l="19050" t="0" r="2540" b="0"/>
            <wp:docPr id="49" name="图片 48" descr="擷取_2019_05_28_11_01_11_5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1_01_11_545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3F2" w:rsidRDefault="007423F2" w:rsidP="007423F2">
      <w:pPr>
        <w:rPr>
          <w:rFonts w:asciiTheme="minorEastAsia" w:hAnsiTheme="minorEastAsia" w:cs="Calibri"/>
          <w:kern w:val="0"/>
          <w:szCs w:val="24"/>
        </w:rPr>
      </w:pPr>
      <w:r w:rsidRPr="001A52D9">
        <w:rPr>
          <w:rFonts w:ascii="Calibri" w:hAnsi="Calibri" w:cs="Calibri"/>
          <w:kern w:val="0"/>
          <w:szCs w:val="24"/>
        </w:rPr>
        <w:t>1</w:t>
      </w:r>
      <w:r w:rsidR="001B72EB">
        <w:rPr>
          <w:rFonts w:ascii="Calibri" w:eastAsia="SimSun" w:hAnsi="Calibri" w:cs="Calibri" w:hint="eastAsia"/>
          <w:kern w:val="0"/>
          <w:szCs w:val="24"/>
        </w:rPr>
        <w:t>4</w:t>
      </w:r>
      <w:r w:rsidRPr="001A52D9">
        <w:rPr>
          <w:rFonts w:ascii="Calibri" w:hAnsi="Calibri" w:cs="Calibri"/>
          <w:kern w:val="0"/>
          <w:szCs w:val="24"/>
        </w:rPr>
        <w:t>.2</w:t>
      </w:r>
      <w:r w:rsidR="002B7928" w:rsidRPr="00E77486">
        <w:rPr>
          <w:rFonts w:ascii="Calibri" w:hAnsi="Calibri" w:cs="Calibri" w:hint="eastAsia"/>
          <w:sz w:val="22"/>
        </w:rPr>
        <w:t>確認</w:t>
      </w:r>
      <w:r w:rsidR="002B7928" w:rsidRPr="00E77486">
        <w:rPr>
          <w:rFonts w:ascii="Calibri" w:hAnsi="Calibri" w:cs="Calibri" w:hint="eastAsia"/>
          <w:b/>
          <w:sz w:val="22"/>
        </w:rPr>
        <w:t>Config.ini</w:t>
      </w:r>
      <w:r w:rsidR="002B7928" w:rsidRPr="00E77486">
        <w:rPr>
          <w:rFonts w:ascii="Calibri" w:hAnsi="Calibri" w:cs="Calibri" w:hint="eastAsia"/>
          <w:sz w:val="22"/>
        </w:rPr>
        <w:t>中以下的內容指向正確路徑</w:t>
      </w:r>
      <w:r w:rsidR="002B7928" w:rsidRPr="00E77486">
        <w:rPr>
          <w:rFonts w:asciiTheme="minorEastAsia" w:hAnsiTheme="minorEastAsia" w:cs="Calibri" w:hint="eastAsia"/>
          <w:sz w:val="22"/>
        </w:rPr>
        <w:t>。</w:t>
      </w:r>
      <w:r w:rsidR="002B7928" w:rsidRPr="00E77486">
        <w:rPr>
          <w:rFonts w:asciiTheme="minorEastAsia" w:hAnsiTheme="minorEastAsia" w:cs="Calibri"/>
          <w:sz w:val="22"/>
        </w:rPr>
        <w:br/>
      </w:r>
      <w:r w:rsidR="002B7928" w:rsidRPr="00E77486">
        <w:rPr>
          <w:rFonts w:ascii="inherit" w:hAnsi="inherit" w:hint="eastAsia"/>
          <w:color w:val="212121"/>
          <w:sz w:val="22"/>
        </w:rPr>
        <w:t>確保</w:t>
      </w:r>
      <w:proofErr w:type="spellStart"/>
      <w:r w:rsidR="002B7928" w:rsidRPr="00E77486">
        <w:rPr>
          <w:rFonts w:ascii="inherit" w:hAnsi="inherit" w:hint="eastAsia"/>
          <w:color w:val="212121"/>
          <w:sz w:val="22"/>
        </w:rPr>
        <w:t>DBServer</w:t>
      </w:r>
      <w:proofErr w:type="spellEnd"/>
      <w:r w:rsidR="002B7928" w:rsidRPr="00E77486">
        <w:rPr>
          <w:rFonts w:ascii="inherit" w:hAnsi="inherit" w:hint="eastAsia"/>
          <w:color w:val="212121"/>
          <w:sz w:val="22"/>
        </w:rPr>
        <w:t>等於“您的伺服器名稱”</w:t>
      </w:r>
      <w:r w:rsidR="002B7928" w:rsidRPr="00E77486">
        <w:rPr>
          <w:rFonts w:ascii="inherit" w:hAnsi="inherit" w:hint="eastAsia"/>
          <w:color w:val="212121"/>
          <w:sz w:val="22"/>
        </w:rPr>
        <w:t>/ SQLEXPRESS</w:t>
      </w:r>
      <w:r w:rsidR="002B7928" w:rsidRPr="00E77486">
        <w:rPr>
          <w:rFonts w:ascii="inherit" w:hAnsi="inherit" w:hint="eastAsia"/>
          <w:color w:val="212121"/>
          <w:sz w:val="22"/>
        </w:rPr>
        <w:t>，您可以從</w:t>
      </w:r>
      <w:r w:rsidR="002B7928" w:rsidRPr="00E77486">
        <w:rPr>
          <w:rFonts w:ascii="inherit" w:hAnsi="inherit" w:hint="eastAsia"/>
          <w:color w:val="212121"/>
          <w:sz w:val="22"/>
        </w:rPr>
        <w:t>SQL Server Management Studio</w:t>
      </w:r>
      <w:r w:rsidR="002B7928" w:rsidRPr="00E77486">
        <w:rPr>
          <w:rFonts w:ascii="inherit" w:hAnsi="inherit" w:hint="eastAsia"/>
          <w:color w:val="212121"/>
          <w:sz w:val="22"/>
        </w:rPr>
        <w:t>的連接畫面中找到此資訊。</w:t>
      </w:r>
    </w:p>
    <w:p w:rsidR="002B7928" w:rsidRDefault="00C45A39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C45A39">
        <w:rPr>
          <w:noProof/>
        </w:rPr>
        <w:pict>
          <v:shape id="_x0000_s1333" type="#_x0000_t109" style="position:absolute;margin-left:273.75pt;margin-top:70.95pt;width:182.25pt;height:9.75pt;flip:y;z-index:252003328" filled="f" strokecolor="red" strokeweight="1.5pt"/>
        </w:pict>
      </w:r>
      <w:r w:rsidRPr="00C45A39">
        <w:rPr>
          <w:noProof/>
        </w:rPr>
        <w:pict>
          <v:shape id="_x0000_s1332" type="#_x0000_t109" style="position:absolute;margin-left:6pt;margin-top:37.95pt;width:132.75pt;height:54.75pt;flip:y;z-index:252002304" filled="f" strokecolor="red" strokeweight="1.5pt"/>
        </w:pict>
      </w:r>
      <w:r w:rsidR="002B7928">
        <w:rPr>
          <w:rFonts w:ascii="Calibri" w:hAnsi="Calibri" w:cs="Calibri" w:hint="eastAsia"/>
          <w:b/>
          <w:noProof/>
          <w:kern w:val="0"/>
          <w:szCs w:val="24"/>
        </w:rPr>
        <w:drawing>
          <wp:inline distT="0" distB="0" distL="0" distR="0">
            <wp:extent cx="5924550" cy="2886075"/>
            <wp:effectExtent l="19050" t="0" r="0" b="0"/>
            <wp:docPr id="50" name="图片 49" descr="擷取_2019_05_28_11_03_57_5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1_03_57_549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b/>
          <w:noProof/>
          <w:kern w:val="0"/>
          <w:szCs w:val="24"/>
        </w:rPr>
        <w:pict>
          <v:rect id="_x0000_s1153" style="position:absolute;margin-left:4.5pt;margin-top:109.8pt;width:112.5pt;height:14.25pt;z-index:251776000;mso-position-horizontal-relative:text;mso-position-vertical-relative:text" filled="f" strokecolor="red" strokeweight="1.5pt"/>
        </w:pict>
      </w:r>
    </w:p>
    <w:p w:rsidR="00AA12E6" w:rsidRPr="007455BB" w:rsidRDefault="007423F2" w:rsidP="00481EFA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7455BB">
        <w:rPr>
          <w:rFonts w:ascii="Calibri" w:hAnsi="Calibri" w:cs="Calibri"/>
          <w:kern w:val="0"/>
          <w:sz w:val="22"/>
        </w:rPr>
        <w:lastRenderedPageBreak/>
        <w:t>1</w:t>
      </w:r>
      <w:r w:rsidR="001B72EB" w:rsidRPr="007455BB">
        <w:rPr>
          <w:rFonts w:ascii="Calibri" w:eastAsia="SimSun" w:hAnsi="Calibri" w:cs="Calibri" w:hint="eastAsia"/>
          <w:kern w:val="0"/>
          <w:sz w:val="22"/>
          <w:lang w:eastAsia="zh-CN"/>
        </w:rPr>
        <w:t>4</w:t>
      </w:r>
      <w:r w:rsidRPr="007455BB">
        <w:rPr>
          <w:rFonts w:ascii="Calibri" w:hAnsi="Calibri" w:cs="Calibri"/>
          <w:kern w:val="0"/>
          <w:sz w:val="22"/>
        </w:rPr>
        <w:t>.3</w:t>
      </w:r>
      <w:r w:rsidRPr="007455BB">
        <w:rPr>
          <w:rFonts w:ascii="Calibri" w:hAnsi="Calibri" w:cs="Calibri" w:hint="eastAsia"/>
          <w:kern w:val="0"/>
          <w:sz w:val="22"/>
        </w:rPr>
        <w:t xml:space="preserve"> </w:t>
      </w:r>
      <w:r w:rsidRPr="007455BB">
        <w:rPr>
          <w:rFonts w:ascii="Calibri" w:hAnsi="Calibri" w:cs="Calibri" w:hint="eastAsia"/>
          <w:kern w:val="0"/>
          <w:sz w:val="22"/>
        </w:rPr>
        <w:t>以系統管理員身分打開命令提示元以用來註冊</w:t>
      </w:r>
      <w:r w:rsidRPr="007455BB">
        <w:rPr>
          <w:rFonts w:ascii="Calibri" w:hAnsi="Calibri" w:cs="Calibri" w:hint="eastAsia"/>
          <w:b/>
          <w:kern w:val="0"/>
          <w:sz w:val="22"/>
        </w:rPr>
        <w:t>DIKO Email</w:t>
      </w:r>
      <w:r w:rsidRPr="007455BB">
        <w:rPr>
          <w:rFonts w:ascii="Calibri" w:eastAsia="SimSun" w:hAnsi="Calibri" w:cs="Calibri" w:hint="eastAsia"/>
          <w:b/>
          <w:kern w:val="0"/>
          <w:sz w:val="22"/>
          <w:lang w:eastAsia="zh-CN"/>
        </w:rPr>
        <w:t xml:space="preserve"> </w:t>
      </w:r>
      <w:r w:rsidRPr="007455BB">
        <w:rPr>
          <w:rFonts w:ascii="Calibri" w:hAnsi="Calibri" w:cs="Calibri" w:hint="eastAsia"/>
          <w:b/>
          <w:kern w:val="0"/>
          <w:sz w:val="22"/>
        </w:rPr>
        <w:t>Capturing</w:t>
      </w:r>
      <w:r w:rsidRPr="007455BB">
        <w:rPr>
          <w:rFonts w:ascii="Calibri" w:eastAsia="SimSun" w:hAnsi="Calibri" w:cs="Calibri" w:hint="eastAsia"/>
          <w:b/>
          <w:kern w:val="0"/>
          <w:sz w:val="22"/>
          <w:lang w:eastAsia="zh-CN"/>
        </w:rPr>
        <w:t xml:space="preserve"> Pro</w:t>
      </w:r>
      <w:r w:rsidRPr="007455BB">
        <w:rPr>
          <w:rFonts w:ascii="Calibri" w:hAnsi="Calibri" w:cs="Calibri" w:hint="eastAsia"/>
          <w:b/>
          <w:kern w:val="0"/>
          <w:sz w:val="22"/>
        </w:rPr>
        <w:t xml:space="preserve"> service</w:t>
      </w:r>
    </w:p>
    <w:p w:rsidR="00481EFA" w:rsidRPr="007F318E" w:rsidRDefault="00481EFA" w:rsidP="00481EFA">
      <w:pPr>
        <w:autoSpaceDE w:val="0"/>
        <w:autoSpaceDN w:val="0"/>
        <w:adjustRightInd w:val="0"/>
        <w:rPr>
          <w:rFonts w:ascii="Calibri-Bold" w:eastAsia="SimSun" w:hAnsi="Calibri-Bold" w:cs="Calibri-Bold"/>
          <w:b/>
          <w:bCs/>
          <w:kern w:val="0"/>
          <w:sz w:val="22"/>
          <w:lang w:eastAsia="zh-CN"/>
        </w:rPr>
      </w:pPr>
      <w:r w:rsidRPr="007F318E">
        <w:rPr>
          <w:rFonts w:ascii="Calibri" w:hAnsi="Calibri" w:cs="Calibri"/>
          <w:kern w:val="0"/>
          <w:sz w:val="22"/>
        </w:rPr>
        <w:t>1</w:t>
      </w:r>
      <w:r w:rsidR="001B72EB" w:rsidRPr="007F318E">
        <w:rPr>
          <w:rFonts w:ascii="Calibri" w:eastAsia="SimSun" w:hAnsi="Calibri" w:cs="Calibri" w:hint="eastAsia"/>
          <w:kern w:val="0"/>
          <w:sz w:val="22"/>
          <w:lang w:eastAsia="zh-CN"/>
        </w:rPr>
        <w:t>4</w:t>
      </w:r>
      <w:r w:rsidRPr="007F318E">
        <w:rPr>
          <w:rFonts w:ascii="Calibri" w:hAnsi="Calibri" w:cs="Calibri"/>
          <w:kern w:val="0"/>
          <w:sz w:val="22"/>
        </w:rPr>
        <w:t xml:space="preserve">.4 </w:t>
      </w:r>
      <w:r w:rsidRPr="007F318E">
        <w:rPr>
          <w:rFonts w:ascii="Calibri" w:hAnsi="Calibri" w:cs="Calibri" w:hint="eastAsia"/>
          <w:kern w:val="0"/>
          <w:sz w:val="22"/>
        </w:rPr>
        <w:t>輸入</w:t>
      </w:r>
      <w:r w:rsidRPr="007F318E">
        <w:rPr>
          <w:rFonts w:ascii="Calibri" w:hAnsi="Calibri" w:cs="Calibri"/>
          <w:kern w:val="0"/>
          <w:sz w:val="22"/>
        </w:rPr>
        <w:t xml:space="preserve"> </w:t>
      </w:r>
      <w:proofErr w:type="spellStart"/>
      <w:r w:rsidRPr="007F318E">
        <w:rPr>
          <w:rFonts w:ascii="Calibri-Bold" w:hAnsi="Calibri-Bold" w:cs="Calibri-Bold"/>
          <w:b/>
          <w:bCs/>
          <w:kern w:val="0"/>
          <w:sz w:val="22"/>
        </w:rPr>
        <w:t>cd</w:t>
      </w:r>
      <w:proofErr w:type="spellEnd"/>
      <w:r w:rsidRPr="007F318E">
        <w:rPr>
          <w:rFonts w:ascii="Calibri-Bold" w:hAnsi="Calibri-Bold" w:cs="Calibri-Bold"/>
          <w:b/>
          <w:bCs/>
          <w:kern w:val="0"/>
          <w:sz w:val="22"/>
        </w:rPr>
        <w:t xml:space="preserve"> C:\DIKO\Email</w:t>
      </w:r>
      <w:r w:rsidRPr="007F318E">
        <w:rPr>
          <w:rFonts w:ascii="Calibri-Bold" w:eastAsia="SimSun" w:hAnsi="Calibri-Bold" w:cs="Calibri-Bold" w:hint="eastAsia"/>
          <w:b/>
          <w:bCs/>
          <w:kern w:val="0"/>
          <w:sz w:val="22"/>
          <w:lang w:eastAsia="zh-CN"/>
        </w:rPr>
        <w:t xml:space="preserve"> </w:t>
      </w:r>
      <w:r w:rsidRPr="007F318E">
        <w:rPr>
          <w:rFonts w:ascii="Calibri-Bold" w:hAnsi="Calibri-Bold" w:cs="Calibri-Bold"/>
          <w:b/>
          <w:bCs/>
          <w:kern w:val="0"/>
          <w:sz w:val="22"/>
        </w:rPr>
        <w:t>Capturing</w:t>
      </w:r>
      <w:r w:rsidRPr="007F318E">
        <w:rPr>
          <w:rFonts w:ascii="Calibri-Bold" w:eastAsia="SimSun" w:hAnsi="Calibri-Bold" w:cs="Calibri-Bold" w:hint="eastAsia"/>
          <w:b/>
          <w:bCs/>
          <w:kern w:val="0"/>
          <w:sz w:val="22"/>
          <w:lang w:eastAsia="zh-CN"/>
        </w:rPr>
        <w:t xml:space="preserve"> Pro</w:t>
      </w:r>
      <w:r w:rsidRPr="007F318E">
        <w:rPr>
          <w:rFonts w:asciiTheme="minorEastAsia" w:hAnsiTheme="minorEastAsia" w:cs="Calibri-Bold" w:hint="eastAsia"/>
          <w:b/>
          <w:bCs/>
          <w:kern w:val="0"/>
          <w:sz w:val="22"/>
        </w:rPr>
        <w:t>，</w:t>
      </w:r>
      <w:r w:rsidRPr="007F318E">
        <w:rPr>
          <w:rFonts w:asciiTheme="minorEastAsia" w:hAnsiTheme="minorEastAsia" w:cs="Calibri-Bold" w:hint="eastAsia"/>
          <w:bCs/>
          <w:kern w:val="0"/>
          <w:sz w:val="22"/>
        </w:rPr>
        <w:t>並</w:t>
      </w:r>
      <w:r w:rsidRPr="007F318E">
        <w:rPr>
          <w:rFonts w:ascii="Calibri" w:hAnsi="Calibri" w:cs="Calibri" w:hint="eastAsia"/>
          <w:kern w:val="0"/>
          <w:sz w:val="22"/>
        </w:rPr>
        <w:t>按下</w:t>
      </w:r>
      <w:r w:rsidRPr="007F318E">
        <w:rPr>
          <w:rFonts w:ascii="Calibri" w:hAnsi="Calibri" w:cs="Calibri"/>
          <w:kern w:val="0"/>
          <w:sz w:val="22"/>
        </w:rPr>
        <w:t>Enter</w:t>
      </w:r>
      <w:r w:rsidRPr="007F318E">
        <w:rPr>
          <w:rFonts w:ascii="Calibri" w:hAnsi="Calibri" w:cs="Calibri" w:hint="eastAsia"/>
          <w:kern w:val="0"/>
          <w:sz w:val="22"/>
        </w:rPr>
        <w:t>鍵將當前目錄更改為</w:t>
      </w:r>
      <w:r w:rsidRPr="007F318E">
        <w:rPr>
          <w:rFonts w:ascii="Calibri" w:hAnsi="Calibri" w:cs="Calibri"/>
          <w:b/>
          <w:kern w:val="0"/>
          <w:sz w:val="22"/>
        </w:rPr>
        <w:t>C:\DIKO\</w:t>
      </w:r>
      <w:r w:rsidRPr="007F318E">
        <w:rPr>
          <w:rFonts w:ascii="Calibri-Bold" w:hAnsi="Calibri-Bold" w:cs="Calibri-Bold" w:hint="eastAsia"/>
          <w:b/>
          <w:bCs/>
          <w:kern w:val="0"/>
          <w:sz w:val="22"/>
        </w:rPr>
        <w:t>Email</w:t>
      </w:r>
      <w:r w:rsidRPr="007F318E">
        <w:rPr>
          <w:rFonts w:ascii="Calibri-Bold" w:eastAsia="SimSun" w:hAnsi="Calibri-Bold" w:cs="Calibri-Bold" w:hint="eastAsia"/>
          <w:b/>
          <w:bCs/>
          <w:kern w:val="0"/>
          <w:sz w:val="22"/>
          <w:lang w:eastAsia="zh-CN"/>
        </w:rPr>
        <w:t xml:space="preserve"> </w:t>
      </w:r>
      <w:r w:rsidRPr="007F318E">
        <w:rPr>
          <w:rFonts w:ascii="Calibri-Bold" w:hAnsi="Calibri-Bold" w:cs="Calibri-Bold" w:hint="eastAsia"/>
          <w:b/>
          <w:bCs/>
          <w:kern w:val="0"/>
          <w:sz w:val="22"/>
        </w:rPr>
        <w:t>Capturing</w:t>
      </w:r>
      <w:r w:rsidRPr="007F318E">
        <w:rPr>
          <w:rFonts w:ascii="Calibri-Bold" w:eastAsia="SimSun" w:hAnsi="Calibri-Bold" w:cs="Calibri-Bold" w:hint="eastAsia"/>
          <w:b/>
          <w:bCs/>
          <w:kern w:val="0"/>
          <w:sz w:val="22"/>
          <w:lang w:eastAsia="zh-CN"/>
        </w:rPr>
        <w:t xml:space="preserve"> Pro</w:t>
      </w:r>
    </w:p>
    <w:p w:rsidR="000B0629" w:rsidRPr="007F318E" w:rsidRDefault="00C45A39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>
        <w:rPr>
          <w:rFonts w:ascii="Calibri" w:hAnsi="Calibri" w:cs="Calibri"/>
          <w:b/>
          <w:noProof/>
          <w:kern w:val="0"/>
          <w:sz w:val="22"/>
        </w:rPr>
        <w:pict>
          <v:rect id="_x0000_s1151" style="position:absolute;margin-left:100.6pt;margin-top:52.95pt;width:154.4pt;height:18pt;z-index:251773952" filled="f" strokecolor="red" strokeweight="1.5pt"/>
        </w:pict>
      </w:r>
      <w:r w:rsidR="007455BB" w:rsidRPr="007F318E">
        <w:rPr>
          <w:rFonts w:ascii="Calibri" w:hAnsi="Calibri" w:cs="Calibri"/>
          <w:b/>
          <w:noProof/>
          <w:kern w:val="0"/>
          <w:sz w:val="22"/>
        </w:rPr>
        <w:drawing>
          <wp:inline distT="0" distB="0" distL="0" distR="0">
            <wp:extent cx="5274310" cy="982980"/>
            <wp:effectExtent l="19050" t="0" r="2540" b="0"/>
            <wp:docPr id="53" name="图片 52" descr="擷取_2019_05_28_11_06_56_6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1_06_56_688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3B8" w:rsidRPr="007F318E" w:rsidRDefault="002463B8" w:rsidP="002463B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7F318E">
        <w:rPr>
          <w:rFonts w:ascii="Calibri" w:hAnsi="Calibri" w:cs="Calibri"/>
          <w:kern w:val="0"/>
          <w:sz w:val="22"/>
        </w:rPr>
        <w:t>1</w:t>
      </w:r>
      <w:r w:rsidR="001B72EB" w:rsidRPr="007F318E">
        <w:rPr>
          <w:rFonts w:ascii="Calibri" w:eastAsia="SimSun" w:hAnsi="Calibri" w:cs="Calibri" w:hint="eastAsia"/>
          <w:kern w:val="0"/>
          <w:sz w:val="22"/>
          <w:lang w:eastAsia="zh-CN"/>
        </w:rPr>
        <w:t>4</w:t>
      </w:r>
      <w:r w:rsidRPr="007F318E">
        <w:rPr>
          <w:rFonts w:ascii="Calibri" w:hAnsi="Calibri" w:cs="Calibri"/>
          <w:kern w:val="0"/>
          <w:sz w:val="22"/>
        </w:rPr>
        <w:t xml:space="preserve">.5 </w:t>
      </w:r>
      <w:r w:rsidRPr="007F318E">
        <w:rPr>
          <w:rFonts w:ascii="Calibri" w:hAnsi="Calibri" w:cs="Calibri" w:hint="eastAsia"/>
          <w:kern w:val="0"/>
          <w:sz w:val="22"/>
        </w:rPr>
        <w:t>輸入</w:t>
      </w:r>
      <w:r w:rsidRPr="007F318E">
        <w:rPr>
          <w:rFonts w:ascii="Calibri" w:hAnsi="Calibri" w:cs="Calibri"/>
          <w:kern w:val="0"/>
          <w:sz w:val="22"/>
        </w:rPr>
        <w:t xml:space="preserve"> </w:t>
      </w:r>
      <w:r w:rsidRPr="007F318E">
        <w:rPr>
          <w:rFonts w:ascii="Calibri-Bold" w:hAnsi="Calibri-Bold" w:cs="Calibri-Bold"/>
          <w:b/>
          <w:bCs/>
          <w:kern w:val="0"/>
          <w:sz w:val="22"/>
        </w:rPr>
        <w:t>"Register DIKOEmailCapturing</w:t>
      </w:r>
      <w:r w:rsidRPr="007F318E">
        <w:rPr>
          <w:rFonts w:ascii="Calibri-Bold" w:eastAsia="SimSun" w:hAnsi="Calibri-Bold" w:cs="Calibri-Bold" w:hint="eastAsia"/>
          <w:b/>
          <w:bCs/>
          <w:kern w:val="0"/>
          <w:sz w:val="22"/>
          <w:lang w:eastAsia="zh-CN"/>
        </w:rPr>
        <w:t>Pro</w:t>
      </w:r>
      <w:r w:rsidRPr="007F318E">
        <w:rPr>
          <w:rFonts w:ascii="Calibri-Bold" w:hAnsi="Calibri-Bold" w:cs="Calibri-Bold"/>
          <w:b/>
          <w:bCs/>
          <w:kern w:val="0"/>
          <w:sz w:val="22"/>
        </w:rPr>
        <w:t>.bat"</w:t>
      </w:r>
      <w:r w:rsidRPr="007F318E">
        <w:rPr>
          <w:rFonts w:ascii="Calibri-Bold" w:hAnsi="Calibri-Bold" w:cs="Calibri-Bold" w:hint="eastAsia"/>
          <w:b/>
          <w:bCs/>
          <w:kern w:val="0"/>
          <w:sz w:val="22"/>
        </w:rPr>
        <w:t xml:space="preserve"> </w:t>
      </w:r>
      <w:r w:rsidRPr="007F318E">
        <w:rPr>
          <w:rFonts w:ascii="Calibri" w:hAnsi="Calibri" w:cs="Calibri" w:hint="eastAsia"/>
          <w:kern w:val="0"/>
          <w:sz w:val="22"/>
        </w:rPr>
        <w:t>並按下</w:t>
      </w:r>
      <w:r w:rsidRPr="007F318E">
        <w:rPr>
          <w:rFonts w:ascii="Calibri" w:hAnsi="Calibri" w:cs="Calibri"/>
          <w:b/>
          <w:kern w:val="0"/>
          <w:sz w:val="22"/>
        </w:rPr>
        <w:t>Enter</w:t>
      </w:r>
      <w:r w:rsidRPr="007F318E">
        <w:rPr>
          <w:rFonts w:ascii="Calibri" w:hAnsi="Calibri" w:cs="Calibri" w:hint="eastAsia"/>
          <w:kern w:val="0"/>
          <w:sz w:val="22"/>
        </w:rPr>
        <w:t>鍵來執行安裝程序</w:t>
      </w:r>
    </w:p>
    <w:p w:rsidR="000B0629" w:rsidRPr="007F318E" w:rsidRDefault="00C45A39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>
        <w:rPr>
          <w:rFonts w:ascii="Calibri" w:hAnsi="Calibri" w:cs="Calibri"/>
          <w:b/>
          <w:noProof/>
          <w:kern w:val="0"/>
          <w:sz w:val="22"/>
        </w:rPr>
        <w:pict>
          <v:rect id="_x0000_s1150" style="position:absolute;margin-left:130.4pt;margin-top:73.95pt;width:195.85pt;height:16.5pt;z-index:251772928" filled="f" strokecolor="red" strokeweight="1.5pt"/>
        </w:pict>
      </w:r>
      <w:r w:rsidR="007455BB" w:rsidRPr="007F318E">
        <w:rPr>
          <w:rFonts w:ascii="Calibri" w:hAnsi="Calibri" w:cs="Calibri"/>
          <w:b/>
          <w:noProof/>
          <w:kern w:val="0"/>
          <w:sz w:val="22"/>
        </w:rPr>
        <w:drawing>
          <wp:inline distT="0" distB="0" distL="0" distR="0">
            <wp:extent cx="5274310" cy="1193800"/>
            <wp:effectExtent l="19050" t="0" r="2540" b="0"/>
            <wp:docPr id="54" name="图片 53" descr="擷取_2019_05_28_11_07_37_5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1_07_37_544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FCB" w:rsidRPr="007F318E" w:rsidRDefault="00E41FCB" w:rsidP="00E41FCB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7F318E">
        <w:rPr>
          <w:rFonts w:ascii="Calibri" w:hAnsi="Calibri" w:cs="Calibri"/>
          <w:kern w:val="0"/>
          <w:sz w:val="22"/>
        </w:rPr>
        <w:t>1</w:t>
      </w:r>
      <w:r w:rsidR="001B72EB" w:rsidRPr="007F318E">
        <w:rPr>
          <w:rFonts w:ascii="Calibri" w:eastAsia="SimSun" w:hAnsi="Calibri" w:cs="Calibri" w:hint="eastAsia"/>
          <w:kern w:val="0"/>
          <w:sz w:val="22"/>
        </w:rPr>
        <w:t>4</w:t>
      </w:r>
      <w:r w:rsidRPr="007F318E">
        <w:rPr>
          <w:rFonts w:ascii="Calibri" w:hAnsi="Calibri" w:cs="Calibri"/>
          <w:kern w:val="0"/>
          <w:sz w:val="22"/>
        </w:rPr>
        <w:t>.6</w:t>
      </w:r>
      <w:r w:rsidRPr="007F318E">
        <w:rPr>
          <w:rFonts w:ascii="Calibri" w:hAnsi="Calibri" w:cs="Calibri" w:hint="eastAsia"/>
          <w:kern w:val="0"/>
          <w:sz w:val="22"/>
        </w:rPr>
        <w:t xml:space="preserve"> </w:t>
      </w:r>
      <w:r w:rsidRPr="007F318E">
        <w:rPr>
          <w:rFonts w:ascii="Calibri" w:hAnsi="Calibri" w:cs="Calibri" w:hint="eastAsia"/>
          <w:kern w:val="0"/>
          <w:sz w:val="22"/>
        </w:rPr>
        <w:t>如果安裝成功後</w:t>
      </w:r>
      <w:r w:rsidRPr="007F318E">
        <w:rPr>
          <w:rFonts w:asciiTheme="minorEastAsia" w:hAnsiTheme="minorEastAsia" w:cs="Calibri" w:hint="eastAsia"/>
          <w:kern w:val="0"/>
          <w:sz w:val="22"/>
        </w:rPr>
        <w:t>，</w:t>
      </w:r>
      <w:r w:rsidRPr="007F318E">
        <w:rPr>
          <w:rFonts w:ascii="Calibri" w:hAnsi="Calibri" w:cs="Calibri" w:hint="eastAsia"/>
          <w:kern w:val="0"/>
          <w:sz w:val="22"/>
        </w:rPr>
        <w:t>畫面將會出現訊息</w:t>
      </w:r>
      <w:r w:rsidRPr="007F318E">
        <w:rPr>
          <w:rFonts w:ascii="Calibri" w:hAnsi="Calibri" w:cs="Calibri"/>
          <w:kern w:val="0"/>
          <w:sz w:val="22"/>
        </w:rPr>
        <w:t xml:space="preserve"> </w:t>
      </w:r>
      <w:r w:rsidR="00B926DF" w:rsidRPr="007F318E">
        <w:rPr>
          <w:rFonts w:ascii="Calibri" w:hAnsi="Calibri" w:cs="Calibri"/>
          <w:b/>
          <w:kern w:val="0"/>
          <w:sz w:val="22"/>
        </w:rPr>
        <w:t>“</w:t>
      </w:r>
      <w:r w:rsidR="00B926DF" w:rsidRPr="007F318E">
        <w:rPr>
          <w:rFonts w:ascii="Calibri" w:hAnsi="Calibri" w:cs="Calibri" w:hint="eastAsia"/>
          <w:b/>
          <w:kern w:val="0"/>
          <w:sz w:val="22"/>
        </w:rPr>
        <w:t>已經完成交易性的安裝</w:t>
      </w:r>
      <w:r w:rsidRPr="007F318E">
        <w:rPr>
          <w:rFonts w:ascii="Calibri" w:hAnsi="Calibri" w:cs="Calibri"/>
          <w:b/>
          <w:kern w:val="0"/>
          <w:sz w:val="22"/>
        </w:rPr>
        <w:t>”</w:t>
      </w:r>
    </w:p>
    <w:p w:rsidR="000B0629" w:rsidRDefault="00C45A39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rect id="_x0000_s1149" style="position:absolute;margin-left:1.5pt;margin-top:331.95pt;width:117.75pt;height:18pt;z-index:251771904" filled="f" strokecolor="red" strokeweight="1.5pt"/>
        </w:pict>
      </w:r>
      <w:r w:rsidR="00B926DF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102860" cy="4744075"/>
            <wp:effectExtent l="19050" t="0" r="2540" b="0"/>
            <wp:docPr id="55" name="图片 54" descr="擷取_2019_05_28_11_08_31_6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1_08_31_676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2860" cy="474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FCB" w:rsidRPr="008C43E4" w:rsidRDefault="00E41FCB" w:rsidP="00E41FCB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1704AE">
        <w:rPr>
          <w:rFonts w:ascii="Calibri" w:hAnsi="Calibri" w:cs="Calibri"/>
          <w:kern w:val="0"/>
          <w:szCs w:val="24"/>
        </w:rPr>
        <w:t>1</w:t>
      </w:r>
      <w:r w:rsidR="001B72EB">
        <w:rPr>
          <w:rFonts w:ascii="Calibri" w:eastAsia="SimSun" w:hAnsi="Calibri" w:cs="Calibri" w:hint="eastAsia"/>
          <w:kern w:val="0"/>
          <w:szCs w:val="24"/>
        </w:rPr>
        <w:t>4</w:t>
      </w:r>
      <w:r w:rsidRPr="001704AE">
        <w:rPr>
          <w:rFonts w:ascii="Calibri" w:hAnsi="Calibri" w:cs="Calibri"/>
          <w:kern w:val="0"/>
          <w:szCs w:val="24"/>
        </w:rPr>
        <w:t>.7</w:t>
      </w:r>
      <w:r>
        <w:rPr>
          <w:rFonts w:ascii="Calibri" w:hAnsi="Calibri" w:cs="Calibri" w:hint="eastAsia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關閉命令提示</w:t>
      </w:r>
      <w:r w:rsidR="00250AD0">
        <w:rPr>
          <w:rFonts w:ascii="Calibri" w:hAnsi="Calibri" w:cs="Calibri" w:hint="eastAsia"/>
          <w:kern w:val="0"/>
          <w:szCs w:val="24"/>
        </w:rPr>
        <w:t>字</w:t>
      </w:r>
      <w:r>
        <w:rPr>
          <w:rFonts w:ascii="Calibri" w:hAnsi="Calibri" w:cs="Calibri" w:hint="eastAsia"/>
          <w:kern w:val="0"/>
          <w:szCs w:val="24"/>
        </w:rPr>
        <w:t>元視窗</w:t>
      </w:r>
    </w:p>
    <w:p w:rsidR="000B0629" w:rsidRPr="006D4DBE" w:rsidRDefault="00E41FCB" w:rsidP="001704AE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6D4DBE">
        <w:rPr>
          <w:rFonts w:ascii="Calibri" w:hAnsi="Calibri" w:cs="Calibri"/>
          <w:kern w:val="0"/>
          <w:sz w:val="22"/>
        </w:rPr>
        <w:lastRenderedPageBreak/>
        <w:t>1</w:t>
      </w:r>
      <w:r w:rsidR="001B72EB" w:rsidRPr="006D4DBE">
        <w:rPr>
          <w:rFonts w:ascii="Calibri" w:eastAsia="SimSun" w:hAnsi="Calibri" w:cs="Calibri" w:hint="eastAsia"/>
          <w:kern w:val="0"/>
          <w:sz w:val="22"/>
        </w:rPr>
        <w:t>4</w:t>
      </w:r>
      <w:r w:rsidRPr="006D4DBE">
        <w:rPr>
          <w:rFonts w:ascii="Calibri" w:hAnsi="Calibri" w:cs="Calibri"/>
          <w:kern w:val="0"/>
          <w:sz w:val="22"/>
        </w:rPr>
        <w:t>.</w:t>
      </w:r>
      <w:r w:rsidRPr="006D4DBE">
        <w:rPr>
          <w:rFonts w:ascii="Calibri" w:hAnsi="Calibri" w:cs="Calibri" w:hint="eastAsia"/>
          <w:kern w:val="0"/>
          <w:sz w:val="22"/>
        </w:rPr>
        <w:t xml:space="preserve">8 </w:t>
      </w:r>
      <w:r w:rsidRPr="006D4DBE">
        <w:rPr>
          <w:rFonts w:ascii="Calibri" w:hAnsi="Calibri" w:cs="Calibri" w:hint="eastAsia"/>
          <w:kern w:val="0"/>
          <w:sz w:val="22"/>
        </w:rPr>
        <w:t>搜尋</w:t>
      </w:r>
      <w:r w:rsidRPr="006D4DBE">
        <w:rPr>
          <w:rFonts w:ascii="Calibri" w:hAnsi="Calibri" w:cs="Calibri"/>
          <w:kern w:val="0"/>
          <w:sz w:val="22"/>
        </w:rPr>
        <w:t xml:space="preserve"> </w:t>
      </w:r>
      <w:r w:rsidR="008C43E4" w:rsidRPr="006D4DBE">
        <w:rPr>
          <w:rFonts w:ascii="Calibri" w:hAnsi="Calibri" w:cs="Calibri"/>
          <w:b/>
          <w:kern w:val="0"/>
          <w:sz w:val="22"/>
        </w:rPr>
        <w:t>“Service</w:t>
      </w:r>
      <w:r w:rsidRPr="006D4DBE">
        <w:rPr>
          <w:rFonts w:ascii="Calibri" w:hAnsi="Calibri" w:cs="Calibri"/>
          <w:b/>
          <w:kern w:val="0"/>
          <w:sz w:val="22"/>
        </w:rPr>
        <w:t>”</w:t>
      </w:r>
      <w:r w:rsidRPr="006D4DBE">
        <w:rPr>
          <w:rFonts w:ascii="Calibri" w:hAnsi="Calibri" w:cs="Calibri"/>
          <w:kern w:val="0"/>
          <w:sz w:val="22"/>
        </w:rPr>
        <w:t xml:space="preserve"> </w:t>
      </w:r>
      <w:r w:rsidRPr="006D4DBE">
        <w:rPr>
          <w:rFonts w:ascii="Calibri" w:hAnsi="Calibri" w:cs="Calibri" w:hint="eastAsia"/>
          <w:kern w:val="0"/>
          <w:sz w:val="22"/>
        </w:rPr>
        <w:t>並</w:t>
      </w:r>
      <w:r w:rsidRPr="006D4DBE">
        <w:rPr>
          <w:rFonts w:ascii="Calibri" w:hAnsi="Calibri" w:cs="Calibri"/>
          <w:kern w:val="0"/>
          <w:sz w:val="22"/>
        </w:rPr>
        <w:t xml:space="preserve"> </w:t>
      </w:r>
      <w:r w:rsidRPr="006D4DBE">
        <w:rPr>
          <w:rFonts w:ascii="Calibri" w:hAnsi="Calibri" w:cs="Calibri" w:hint="eastAsia"/>
          <w:kern w:val="0"/>
          <w:sz w:val="22"/>
        </w:rPr>
        <w:t>打開</w:t>
      </w:r>
      <w:r w:rsidRPr="006D4DBE">
        <w:rPr>
          <w:rFonts w:ascii="Calibri" w:hAnsi="Calibri" w:cs="Calibri"/>
          <w:kern w:val="0"/>
          <w:sz w:val="22"/>
        </w:rPr>
        <w:t xml:space="preserve"> </w:t>
      </w:r>
      <w:r w:rsidR="008C43E4" w:rsidRPr="006D4DBE">
        <w:rPr>
          <w:rFonts w:ascii="Calibri" w:hAnsi="Calibri" w:cs="Calibri"/>
          <w:b/>
          <w:kern w:val="0"/>
          <w:sz w:val="22"/>
        </w:rPr>
        <w:t>“</w:t>
      </w:r>
      <w:r w:rsidR="008C43E4" w:rsidRPr="006D4DBE">
        <w:rPr>
          <w:rFonts w:ascii="Calibri" w:hAnsi="Calibri" w:cs="Calibri" w:hint="eastAsia"/>
          <w:b/>
          <w:kern w:val="0"/>
          <w:sz w:val="22"/>
        </w:rPr>
        <w:t>服務</w:t>
      </w:r>
      <w:r w:rsidRPr="006D4DBE">
        <w:rPr>
          <w:rFonts w:ascii="Calibri" w:hAnsi="Calibri" w:cs="Calibri"/>
          <w:b/>
          <w:kern w:val="0"/>
          <w:sz w:val="22"/>
        </w:rPr>
        <w:t>”</w:t>
      </w:r>
      <w:r w:rsidRPr="006D4DBE">
        <w:rPr>
          <w:rFonts w:ascii="Calibri" w:hAnsi="Calibri" w:cs="Calibri"/>
          <w:kern w:val="0"/>
          <w:sz w:val="22"/>
        </w:rPr>
        <w:t xml:space="preserve"> </w:t>
      </w:r>
      <w:r w:rsidRPr="006D4DBE">
        <w:rPr>
          <w:rFonts w:ascii="Calibri" w:hAnsi="Calibri" w:cs="Calibri" w:hint="eastAsia"/>
          <w:kern w:val="0"/>
          <w:sz w:val="22"/>
        </w:rPr>
        <w:t>介面</w:t>
      </w:r>
    </w:p>
    <w:p w:rsidR="000B0629" w:rsidRDefault="00C45A39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rect id="_x0000_s1335" style="position:absolute;margin-left:325.5pt;margin-top:45.45pt;width:40.5pt;height:12.75pt;z-index:252005376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>
          <v:rect id="_x0000_s1334" style="position:absolute;margin-left:36.75pt;margin-top:76.2pt;width:40.5pt;height:18pt;z-index:252004352" filled="f" strokecolor="red" strokeweight="1.5pt"/>
        </w:pict>
      </w:r>
      <w:r w:rsidR="008C43E4" w:rsidRPr="008C43E4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044123"/>
            <wp:effectExtent l="19050" t="0" r="2540" b="0"/>
            <wp:docPr id="56" name="图片 35" descr="擷取_2019_05_27_18_10_20_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8_10_20_609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FCB" w:rsidRPr="006D4DBE" w:rsidRDefault="00E41FCB" w:rsidP="00E41FCB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6D4DBE">
        <w:rPr>
          <w:rFonts w:ascii="Calibri" w:hAnsi="Calibri" w:cs="Calibri"/>
          <w:kern w:val="0"/>
          <w:sz w:val="22"/>
        </w:rPr>
        <w:t>1</w:t>
      </w:r>
      <w:r w:rsidR="001B72EB" w:rsidRPr="006D4DBE">
        <w:rPr>
          <w:rFonts w:ascii="Calibri" w:eastAsia="SimSun" w:hAnsi="Calibri" w:cs="Calibri" w:hint="eastAsia"/>
          <w:kern w:val="0"/>
          <w:sz w:val="22"/>
          <w:lang w:eastAsia="zh-CN"/>
        </w:rPr>
        <w:t>4</w:t>
      </w:r>
      <w:r w:rsidRPr="006D4DBE">
        <w:rPr>
          <w:rFonts w:ascii="Calibri" w:hAnsi="Calibri" w:cs="Calibri"/>
          <w:kern w:val="0"/>
          <w:sz w:val="22"/>
        </w:rPr>
        <w:t xml:space="preserve">.9 </w:t>
      </w:r>
      <w:r w:rsidRPr="006D4DBE">
        <w:rPr>
          <w:rFonts w:ascii="Calibri" w:hAnsi="Calibri" w:cs="Calibri" w:hint="eastAsia"/>
          <w:kern w:val="0"/>
          <w:sz w:val="22"/>
        </w:rPr>
        <w:t>右鍵點擊</w:t>
      </w:r>
      <w:r w:rsidRPr="006D4DBE">
        <w:rPr>
          <w:rFonts w:ascii="Calibri" w:hAnsi="Calibri" w:cs="Calibri" w:hint="eastAsia"/>
          <w:kern w:val="0"/>
          <w:sz w:val="22"/>
        </w:rPr>
        <w:t xml:space="preserve"> </w:t>
      </w:r>
      <w:r w:rsidRPr="006D4DBE">
        <w:rPr>
          <w:rFonts w:ascii="Calibri" w:hAnsi="Calibri" w:cs="Calibri"/>
          <w:b/>
          <w:kern w:val="0"/>
          <w:sz w:val="22"/>
        </w:rPr>
        <w:t xml:space="preserve">DIKO </w:t>
      </w:r>
      <w:r w:rsidRPr="006D4DBE">
        <w:rPr>
          <w:rFonts w:ascii="Calibri" w:eastAsia="SimSun" w:hAnsi="Calibri" w:cs="Calibri" w:hint="eastAsia"/>
          <w:b/>
          <w:kern w:val="0"/>
          <w:sz w:val="22"/>
          <w:lang w:eastAsia="zh-CN"/>
        </w:rPr>
        <w:t>Email Capturing</w:t>
      </w:r>
      <w:r w:rsidRPr="006D4DBE">
        <w:rPr>
          <w:rFonts w:ascii="Calibri" w:hAnsi="Calibri" w:cs="Calibri"/>
          <w:kern w:val="0"/>
          <w:sz w:val="22"/>
        </w:rPr>
        <w:t xml:space="preserve"> </w:t>
      </w:r>
      <w:r w:rsidR="00585C8F" w:rsidRPr="006D4DBE">
        <w:rPr>
          <w:rFonts w:ascii="Calibri" w:eastAsia="SimSun" w:hAnsi="Calibri" w:cs="Calibri" w:hint="eastAsia"/>
          <w:b/>
          <w:kern w:val="0"/>
          <w:sz w:val="22"/>
          <w:lang w:eastAsia="zh-CN"/>
        </w:rPr>
        <w:t>Pro</w:t>
      </w:r>
      <w:r w:rsidR="00585C8F" w:rsidRPr="006D4DBE">
        <w:rPr>
          <w:rFonts w:ascii="Calibri" w:eastAsia="SimSun" w:hAnsi="Calibri" w:cs="Calibri" w:hint="eastAsia"/>
          <w:kern w:val="0"/>
          <w:sz w:val="22"/>
          <w:lang w:eastAsia="zh-CN"/>
        </w:rPr>
        <w:t xml:space="preserve"> </w:t>
      </w:r>
      <w:r w:rsidRPr="006D4DBE">
        <w:rPr>
          <w:rFonts w:ascii="Calibri" w:hAnsi="Calibri" w:cs="Calibri" w:hint="eastAsia"/>
          <w:kern w:val="0"/>
          <w:sz w:val="22"/>
        </w:rPr>
        <w:t>並選擇</w:t>
      </w:r>
      <w:r w:rsidRPr="006D4DBE">
        <w:rPr>
          <w:rFonts w:ascii="Calibri" w:hAnsi="Calibri" w:cs="Calibri"/>
          <w:kern w:val="0"/>
          <w:sz w:val="22"/>
        </w:rPr>
        <w:t xml:space="preserve"> </w:t>
      </w:r>
      <w:r w:rsidR="008C43E4" w:rsidRPr="006D4DBE">
        <w:rPr>
          <w:rFonts w:ascii="Calibri" w:hAnsi="Calibri" w:cs="Calibri" w:hint="eastAsia"/>
          <w:b/>
          <w:kern w:val="0"/>
          <w:sz w:val="22"/>
        </w:rPr>
        <w:t>內容</w:t>
      </w:r>
    </w:p>
    <w:p w:rsidR="00302086" w:rsidRDefault="00C45A39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C45A39">
        <w:rPr>
          <w:rFonts w:ascii="Calibri" w:hAnsi="Calibri" w:cs="Calibri"/>
          <w:noProof/>
          <w:kern w:val="0"/>
          <w:szCs w:val="24"/>
        </w:rPr>
        <w:pict>
          <v:rect id="_x0000_s1336" style="position:absolute;margin-left:4in;margin-top:229.95pt;width:78pt;height:16.5pt;z-index:252006400" filled="f" strokecolor="red" strokeweight="1.5pt"/>
        </w:pict>
      </w:r>
      <w:r w:rsidRPr="00C45A39">
        <w:rPr>
          <w:rFonts w:ascii="Calibri" w:hAnsi="Calibri" w:cs="Calibri"/>
          <w:noProof/>
          <w:kern w:val="0"/>
          <w:szCs w:val="24"/>
        </w:rPr>
        <w:pict>
          <v:rect id="_x0000_s1148" style="position:absolute;margin-left:177.75pt;margin-top:141.45pt;width:92.25pt;height:10.5pt;z-index:251770880" filled="f" strokecolor="red" strokeweight="1.5pt"/>
        </w:pict>
      </w:r>
      <w:r w:rsidR="008C43E4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858260"/>
            <wp:effectExtent l="19050" t="0" r="2540" b="0"/>
            <wp:docPr id="57" name="图片 56" descr="擷取_2019_05_28_11_12_06_6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1_12_06_663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FCB" w:rsidRDefault="00E41FCB" w:rsidP="00E41FCB">
      <w:pPr>
        <w:autoSpaceDE w:val="0"/>
        <w:autoSpaceDN w:val="0"/>
        <w:adjustRightInd w:val="0"/>
        <w:rPr>
          <w:rFonts w:ascii="Calibri" w:eastAsia="SimSun" w:hAnsi="Calibri" w:cs="Calibri"/>
          <w:kern w:val="0"/>
          <w:szCs w:val="24"/>
          <w:lang w:eastAsia="zh-CN"/>
        </w:rPr>
      </w:pPr>
    </w:p>
    <w:p w:rsidR="00E41FCB" w:rsidRDefault="00E41FCB" w:rsidP="00E41FCB">
      <w:pPr>
        <w:autoSpaceDE w:val="0"/>
        <w:autoSpaceDN w:val="0"/>
        <w:adjustRightInd w:val="0"/>
        <w:rPr>
          <w:rFonts w:ascii="Calibri" w:eastAsia="SimSun" w:hAnsi="Calibri" w:cs="Calibri"/>
          <w:kern w:val="0"/>
          <w:szCs w:val="24"/>
          <w:lang w:eastAsia="zh-CN"/>
        </w:rPr>
      </w:pPr>
    </w:p>
    <w:p w:rsidR="00E41FCB" w:rsidRDefault="00E41FCB" w:rsidP="00E41FCB">
      <w:pPr>
        <w:autoSpaceDE w:val="0"/>
        <w:autoSpaceDN w:val="0"/>
        <w:adjustRightInd w:val="0"/>
        <w:rPr>
          <w:rFonts w:ascii="Calibri" w:eastAsia="SimSun" w:hAnsi="Calibri" w:cs="Calibri"/>
          <w:kern w:val="0"/>
          <w:szCs w:val="24"/>
          <w:lang w:eastAsia="zh-CN"/>
        </w:rPr>
      </w:pPr>
    </w:p>
    <w:p w:rsidR="00E41FCB" w:rsidRDefault="00E41FCB" w:rsidP="00E41FCB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6D4DBE" w:rsidRPr="008C43E4" w:rsidRDefault="006D4DBE" w:rsidP="00E41FCB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E41FCB" w:rsidRPr="006D4DBE" w:rsidRDefault="00E41FCB" w:rsidP="00E41FCB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6D4DBE">
        <w:rPr>
          <w:rFonts w:ascii="Calibri" w:hAnsi="Calibri" w:cs="Calibri"/>
          <w:kern w:val="0"/>
          <w:sz w:val="22"/>
        </w:rPr>
        <w:lastRenderedPageBreak/>
        <w:t>1</w:t>
      </w:r>
      <w:r w:rsidR="001B72EB" w:rsidRPr="006D4DBE">
        <w:rPr>
          <w:rFonts w:ascii="Calibri" w:eastAsia="SimSun" w:hAnsi="Calibri" w:cs="Calibri" w:hint="eastAsia"/>
          <w:kern w:val="0"/>
          <w:sz w:val="22"/>
        </w:rPr>
        <w:t>4</w:t>
      </w:r>
      <w:r w:rsidRPr="006D4DBE">
        <w:rPr>
          <w:rFonts w:ascii="Calibri" w:hAnsi="Calibri" w:cs="Calibri"/>
          <w:kern w:val="0"/>
          <w:sz w:val="22"/>
        </w:rPr>
        <w:t>.10</w:t>
      </w:r>
      <w:r w:rsidRPr="006D4DBE">
        <w:rPr>
          <w:rFonts w:ascii="Calibri" w:hAnsi="Calibri" w:cs="Calibri" w:hint="eastAsia"/>
          <w:kern w:val="0"/>
          <w:sz w:val="22"/>
        </w:rPr>
        <w:t xml:space="preserve"> </w:t>
      </w:r>
      <w:r w:rsidRPr="006D4DBE">
        <w:rPr>
          <w:rFonts w:ascii="Calibri" w:hAnsi="Calibri" w:cs="Calibri" w:hint="eastAsia"/>
          <w:kern w:val="0"/>
          <w:sz w:val="22"/>
        </w:rPr>
        <w:t>改變</w:t>
      </w:r>
      <w:r w:rsidR="00A47FD1" w:rsidRPr="006D4DBE">
        <w:rPr>
          <w:rFonts w:ascii="Calibri" w:hAnsi="Calibri" w:cs="Calibri" w:hint="eastAsia"/>
          <w:b/>
          <w:kern w:val="0"/>
          <w:sz w:val="22"/>
        </w:rPr>
        <w:t>啟動類型</w:t>
      </w:r>
      <w:r w:rsidRPr="006D4DBE">
        <w:rPr>
          <w:rFonts w:ascii="Calibri" w:hAnsi="Calibri" w:cs="Calibri" w:hint="eastAsia"/>
          <w:kern w:val="0"/>
          <w:sz w:val="22"/>
        </w:rPr>
        <w:t>為</w:t>
      </w:r>
      <w:r w:rsidRPr="006D4DBE">
        <w:rPr>
          <w:rFonts w:ascii="Calibri" w:hAnsi="Calibri" w:cs="Calibri"/>
          <w:kern w:val="0"/>
          <w:sz w:val="22"/>
        </w:rPr>
        <w:t xml:space="preserve"> </w:t>
      </w:r>
      <w:r w:rsidR="00777F42" w:rsidRPr="006D4DBE">
        <w:rPr>
          <w:rFonts w:ascii="Calibri" w:hAnsi="Calibri" w:cs="Calibri"/>
          <w:b/>
          <w:kern w:val="0"/>
          <w:sz w:val="22"/>
        </w:rPr>
        <w:t>“</w:t>
      </w:r>
      <w:r w:rsidR="00777F42" w:rsidRPr="006D4DBE">
        <w:rPr>
          <w:rFonts w:ascii="Calibri" w:hAnsi="Calibri" w:cs="Calibri" w:hint="eastAsia"/>
          <w:b/>
          <w:kern w:val="0"/>
          <w:sz w:val="22"/>
        </w:rPr>
        <w:t>自動</w:t>
      </w:r>
      <w:r w:rsidR="00777F42" w:rsidRPr="006D4DBE">
        <w:rPr>
          <w:rFonts w:ascii="Calibri" w:hAnsi="Calibri" w:cs="Calibri" w:hint="eastAsia"/>
          <w:b/>
          <w:kern w:val="0"/>
          <w:sz w:val="22"/>
        </w:rPr>
        <w:t>(</w:t>
      </w:r>
      <w:r w:rsidR="00777F42" w:rsidRPr="006D4DBE">
        <w:rPr>
          <w:rFonts w:ascii="Calibri" w:hAnsi="Calibri" w:cs="Calibri" w:hint="eastAsia"/>
          <w:b/>
          <w:kern w:val="0"/>
          <w:sz w:val="22"/>
        </w:rPr>
        <w:t>延遲啟動</w:t>
      </w:r>
      <w:r w:rsidR="00777F42" w:rsidRPr="006D4DBE">
        <w:rPr>
          <w:rFonts w:ascii="Calibri" w:hAnsi="Calibri" w:cs="Calibri" w:hint="eastAsia"/>
          <w:b/>
          <w:kern w:val="0"/>
          <w:sz w:val="22"/>
        </w:rPr>
        <w:t>)</w:t>
      </w:r>
      <w:r w:rsidRPr="006D4DBE">
        <w:rPr>
          <w:rFonts w:ascii="Calibri" w:hAnsi="Calibri" w:cs="Calibri"/>
          <w:b/>
          <w:kern w:val="0"/>
          <w:sz w:val="22"/>
        </w:rPr>
        <w:t>”</w:t>
      </w:r>
      <w:r w:rsidRPr="006D4DBE">
        <w:rPr>
          <w:rFonts w:ascii="Calibri" w:hAnsi="Calibri" w:cs="Calibri"/>
          <w:kern w:val="0"/>
          <w:sz w:val="22"/>
        </w:rPr>
        <w:t xml:space="preserve"> </w:t>
      </w:r>
      <w:r w:rsidRPr="006D4DBE">
        <w:rPr>
          <w:rFonts w:ascii="Calibri" w:hAnsi="Calibri" w:cs="Calibri" w:hint="eastAsia"/>
          <w:kern w:val="0"/>
          <w:sz w:val="22"/>
        </w:rPr>
        <w:t>並點擊</w:t>
      </w:r>
      <w:r w:rsidRPr="006D4DBE">
        <w:rPr>
          <w:rFonts w:ascii="Calibri" w:hAnsi="Calibri" w:cs="Calibri"/>
          <w:kern w:val="0"/>
          <w:sz w:val="22"/>
        </w:rPr>
        <w:t xml:space="preserve"> </w:t>
      </w:r>
      <w:r w:rsidR="00A47FD1" w:rsidRPr="006D4DBE">
        <w:rPr>
          <w:rFonts w:ascii="Calibri" w:hAnsi="Calibri" w:cs="Calibri"/>
          <w:b/>
          <w:kern w:val="0"/>
          <w:sz w:val="22"/>
        </w:rPr>
        <w:t>[</w:t>
      </w:r>
      <w:r w:rsidR="00A47FD1" w:rsidRPr="006D4DBE">
        <w:rPr>
          <w:rFonts w:ascii="Calibri" w:hAnsi="Calibri" w:cs="Calibri" w:hint="eastAsia"/>
          <w:b/>
          <w:kern w:val="0"/>
          <w:sz w:val="22"/>
        </w:rPr>
        <w:t>確定</w:t>
      </w:r>
      <w:r w:rsidRPr="006D4DBE">
        <w:rPr>
          <w:rFonts w:ascii="Calibri" w:hAnsi="Calibri" w:cs="Calibri"/>
          <w:b/>
          <w:kern w:val="0"/>
          <w:sz w:val="22"/>
        </w:rPr>
        <w:t>]</w:t>
      </w:r>
    </w:p>
    <w:p w:rsidR="00302086" w:rsidRDefault="00C45A39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rect id="_x0000_s1147" style="position:absolute;margin-left:102.75pt;margin-top:280.95pt;width:42.75pt;height:11.25pt;z-index:251769856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>
          <v:rect id="_x0000_s1146" style="position:absolute;margin-left:71.25pt;margin-top:125.7pt;width:159.75pt;height:15pt;z-index:251768832" filled="f" strokecolor="red" strokeweight="1.5pt"/>
        </w:pict>
      </w:r>
      <w:r w:rsidR="00A47FD1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3159743" cy="3760028"/>
            <wp:effectExtent l="19050" t="0" r="2557" b="0"/>
            <wp:docPr id="58" name="图片 57" descr="擷取_2019_05_28_11_13_11_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1_13_11_148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1413" cy="376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FCB" w:rsidRPr="00FC52D5" w:rsidRDefault="00E41FCB" w:rsidP="00E41FCB">
      <w:pPr>
        <w:autoSpaceDE w:val="0"/>
        <w:autoSpaceDN w:val="0"/>
        <w:adjustRightInd w:val="0"/>
        <w:rPr>
          <w:rFonts w:ascii="Calibri" w:eastAsia="SimSun" w:hAnsi="Calibri" w:cs="Calibri"/>
          <w:b/>
          <w:kern w:val="0"/>
          <w:sz w:val="22"/>
          <w:lang w:eastAsia="zh-CN"/>
        </w:rPr>
      </w:pPr>
      <w:r w:rsidRPr="00FC52D5">
        <w:rPr>
          <w:rFonts w:ascii="Calibri" w:hAnsi="Calibri" w:cs="Calibri"/>
          <w:kern w:val="0"/>
          <w:sz w:val="22"/>
        </w:rPr>
        <w:t>1</w:t>
      </w:r>
      <w:r w:rsidR="001B72EB" w:rsidRPr="00FC52D5">
        <w:rPr>
          <w:rFonts w:ascii="Calibri" w:eastAsia="SimSun" w:hAnsi="Calibri" w:cs="Calibri" w:hint="eastAsia"/>
          <w:kern w:val="0"/>
          <w:sz w:val="22"/>
          <w:lang w:eastAsia="zh-CN"/>
        </w:rPr>
        <w:t>4</w:t>
      </w:r>
      <w:r w:rsidRPr="00FC52D5">
        <w:rPr>
          <w:rFonts w:ascii="Calibri" w:hAnsi="Calibri" w:cs="Calibri"/>
          <w:kern w:val="0"/>
          <w:sz w:val="22"/>
        </w:rPr>
        <w:t xml:space="preserve">.11 </w:t>
      </w:r>
      <w:r w:rsidRPr="00FC52D5">
        <w:rPr>
          <w:rFonts w:ascii="Calibri" w:hAnsi="Calibri" w:cs="Calibri" w:hint="eastAsia"/>
          <w:kern w:val="0"/>
          <w:sz w:val="22"/>
        </w:rPr>
        <w:t>點擊</w:t>
      </w:r>
      <w:r w:rsidRPr="00FC52D5">
        <w:rPr>
          <w:rFonts w:ascii="Calibri" w:hAnsi="Calibri" w:cs="Calibri"/>
          <w:kern w:val="0"/>
          <w:sz w:val="22"/>
        </w:rPr>
        <w:t xml:space="preserve"> </w:t>
      </w:r>
      <w:r w:rsidR="006D4DBE" w:rsidRPr="00FC52D5">
        <w:rPr>
          <w:rFonts w:ascii="Calibri" w:hAnsi="Calibri" w:cs="Calibri" w:hint="eastAsia"/>
          <w:b/>
          <w:kern w:val="0"/>
          <w:sz w:val="22"/>
        </w:rPr>
        <w:t>啟動</w:t>
      </w:r>
      <w:r w:rsidRPr="00FC52D5">
        <w:rPr>
          <w:rFonts w:ascii="Calibri" w:hAnsi="Calibri" w:cs="Calibri"/>
          <w:kern w:val="0"/>
          <w:sz w:val="22"/>
        </w:rPr>
        <w:t xml:space="preserve"> </w:t>
      </w:r>
      <w:r w:rsidR="006D4DBE" w:rsidRPr="00FC52D5">
        <w:rPr>
          <w:rFonts w:ascii="Calibri" w:hAnsi="Calibri" w:cs="Calibri" w:hint="eastAsia"/>
          <w:kern w:val="0"/>
          <w:sz w:val="22"/>
        </w:rPr>
        <w:t>來運行</w:t>
      </w:r>
      <w:r w:rsidRPr="00FC52D5">
        <w:rPr>
          <w:rFonts w:ascii="Calibri" w:hAnsi="Calibri" w:cs="Calibri"/>
          <w:kern w:val="0"/>
          <w:sz w:val="22"/>
        </w:rPr>
        <w:t xml:space="preserve"> </w:t>
      </w:r>
      <w:r w:rsidRPr="00FC52D5">
        <w:rPr>
          <w:rFonts w:ascii="Calibri" w:hAnsi="Calibri" w:cs="Calibri"/>
          <w:b/>
          <w:kern w:val="0"/>
          <w:sz w:val="22"/>
        </w:rPr>
        <w:t>DIKO Email Capturing</w:t>
      </w:r>
      <w:r w:rsidR="00585C8F" w:rsidRPr="00FC52D5">
        <w:rPr>
          <w:rFonts w:ascii="Calibri" w:eastAsia="SimSun" w:hAnsi="Calibri" w:cs="Calibri" w:hint="eastAsia"/>
          <w:b/>
          <w:kern w:val="0"/>
          <w:sz w:val="22"/>
          <w:lang w:eastAsia="zh-CN"/>
        </w:rPr>
        <w:t xml:space="preserve"> Pro</w:t>
      </w:r>
    </w:p>
    <w:p w:rsidR="00302086" w:rsidRDefault="00C45A39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rect id="_x0000_s1145" style="position:absolute;margin-left:68.25pt;margin-top:81.45pt;width:34.5pt;height:13.35pt;z-index:251767808" filled="f" strokecolor="red" strokeweight="1.5pt"/>
        </w:pict>
      </w:r>
      <w:r w:rsidR="00FC52D5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825875"/>
            <wp:effectExtent l="19050" t="0" r="2540" b="0"/>
            <wp:docPr id="59" name="图片 58" descr="擷取_2019_05_28_11_14_53_6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1_14_53_660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086" w:rsidRDefault="00302086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02086" w:rsidRDefault="00464FFC" w:rsidP="00464FFC">
      <w:pPr>
        <w:pStyle w:val="1"/>
        <w:rPr>
          <w:color w:val="002060"/>
          <w:kern w:val="0"/>
          <w:sz w:val="40"/>
          <w:szCs w:val="40"/>
        </w:rPr>
      </w:pPr>
      <w:bookmarkStart w:id="15" w:name="_Toc10105128"/>
      <w:r w:rsidRPr="00464FFC">
        <w:rPr>
          <w:rFonts w:hint="eastAsia"/>
          <w:color w:val="002060"/>
          <w:kern w:val="0"/>
          <w:sz w:val="40"/>
          <w:szCs w:val="40"/>
        </w:rPr>
        <w:lastRenderedPageBreak/>
        <w:t>1</w:t>
      </w:r>
      <w:r w:rsidR="00925002">
        <w:rPr>
          <w:rFonts w:eastAsia="SimSun" w:hint="eastAsia"/>
          <w:color w:val="002060"/>
          <w:kern w:val="0"/>
          <w:sz w:val="40"/>
          <w:szCs w:val="40"/>
        </w:rPr>
        <w:t>5</w:t>
      </w:r>
      <w:r w:rsidRPr="00464FFC">
        <w:rPr>
          <w:rFonts w:hint="eastAsia"/>
          <w:color w:val="002060"/>
          <w:kern w:val="0"/>
          <w:sz w:val="40"/>
          <w:szCs w:val="40"/>
        </w:rPr>
        <w:t xml:space="preserve">  </w:t>
      </w:r>
      <w:r w:rsidRPr="00464FFC">
        <w:rPr>
          <w:rFonts w:hint="eastAsia"/>
          <w:color w:val="002060"/>
          <w:kern w:val="0"/>
          <w:sz w:val="40"/>
          <w:szCs w:val="40"/>
        </w:rPr>
        <w:t>瀏覽並登入</w:t>
      </w:r>
      <w:r w:rsidRPr="00464FFC">
        <w:rPr>
          <w:rFonts w:hint="eastAsia"/>
          <w:color w:val="002060"/>
          <w:kern w:val="0"/>
          <w:sz w:val="40"/>
          <w:szCs w:val="40"/>
        </w:rPr>
        <w:t>DIKO</w:t>
      </w:r>
      <w:bookmarkEnd w:id="15"/>
    </w:p>
    <w:p w:rsidR="00464FFC" w:rsidRDefault="00464FFC" w:rsidP="00464FFC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>1</w:t>
      </w:r>
      <w:r w:rsidR="00925002">
        <w:rPr>
          <w:rFonts w:ascii="Calibri" w:eastAsia="SimSun" w:hAnsi="Calibri" w:cs="Calibri" w:hint="eastAsia"/>
          <w:kern w:val="0"/>
          <w:szCs w:val="24"/>
        </w:rPr>
        <w:t>5.</w:t>
      </w:r>
      <w:r>
        <w:rPr>
          <w:rFonts w:ascii="Calibri" w:hAnsi="Calibri" w:cs="Calibri"/>
          <w:kern w:val="0"/>
          <w:szCs w:val="24"/>
        </w:rPr>
        <w:t xml:space="preserve">1 </w:t>
      </w:r>
      <w:r>
        <w:rPr>
          <w:rFonts w:ascii="Calibri" w:hAnsi="Calibri" w:cs="Calibri" w:hint="eastAsia"/>
          <w:kern w:val="0"/>
          <w:szCs w:val="24"/>
        </w:rPr>
        <w:t>打開</w:t>
      </w:r>
      <w:r w:rsidRPr="00464FFC">
        <w:rPr>
          <w:rFonts w:ascii="Calibri" w:hAnsi="Calibri" w:cs="Calibri" w:hint="eastAsia"/>
          <w:b/>
          <w:kern w:val="0"/>
          <w:szCs w:val="24"/>
        </w:rPr>
        <w:t>網頁瀏覽器</w:t>
      </w:r>
      <w:r>
        <w:rPr>
          <w:rFonts w:ascii="Calibri" w:hAnsi="Calibri" w:cs="Calibri"/>
          <w:kern w:val="0"/>
          <w:szCs w:val="24"/>
        </w:rPr>
        <w:t xml:space="preserve"> (</w:t>
      </w:r>
      <w:r>
        <w:rPr>
          <w:rFonts w:ascii="Calibri" w:hAnsi="Calibri" w:cs="Calibri" w:hint="eastAsia"/>
          <w:kern w:val="0"/>
          <w:szCs w:val="24"/>
        </w:rPr>
        <w:t>例如</w:t>
      </w:r>
      <w:r w:rsidRPr="00464FFC">
        <w:rPr>
          <w:rFonts w:ascii="Calibri" w:hAnsi="Calibri" w:cs="Calibri"/>
          <w:kern w:val="0"/>
          <w:szCs w:val="24"/>
        </w:rPr>
        <w:t>:</w:t>
      </w:r>
      <w:r w:rsidRPr="00464FFC">
        <w:rPr>
          <w:rFonts w:ascii="Calibri" w:hAnsi="Calibri" w:cs="Calibri" w:hint="eastAsia"/>
          <w:b/>
          <w:kern w:val="0"/>
          <w:szCs w:val="24"/>
        </w:rPr>
        <w:t>Google</w:t>
      </w:r>
      <w:r w:rsidRPr="00464FFC">
        <w:rPr>
          <w:rFonts w:ascii="Calibri" w:hAnsi="Calibri" w:cs="Calibri"/>
          <w:b/>
          <w:kern w:val="0"/>
          <w:szCs w:val="24"/>
        </w:rPr>
        <w:t xml:space="preserve"> Chrome</w:t>
      </w:r>
      <w:r>
        <w:rPr>
          <w:rFonts w:ascii="Calibri" w:hAnsi="Calibri" w:cs="Calibri"/>
          <w:kern w:val="0"/>
          <w:szCs w:val="24"/>
        </w:rPr>
        <w:t>)</w:t>
      </w:r>
      <w:r w:rsidRPr="00464FFC">
        <w:rPr>
          <w:rFonts w:asciiTheme="minorEastAsia" w:hAnsiTheme="minorEastAsia" w:cs="Calibri" w:hint="eastAsia"/>
          <w:kern w:val="0"/>
          <w:szCs w:val="24"/>
        </w:rPr>
        <w:t>，</w:t>
      </w:r>
      <w:r>
        <w:rPr>
          <w:rFonts w:asciiTheme="minorEastAsia" w:hAnsiTheme="minorEastAsia" w:cs="Calibri" w:hint="eastAsia"/>
          <w:kern w:val="0"/>
          <w:szCs w:val="24"/>
        </w:rPr>
        <w:t>輸入網址</w:t>
      </w:r>
      <w:r w:rsidRPr="00464FFC">
        <w:rPr>
          <w:rFonts w:ascii="Calibri" w:hAnsi="Calibri" w:cs="Calibri"/>
          <w:kern w:val="0"/>
          <w:szCs w:val="24"/>
        </w:rPr>
        <w:t xml:space="preserve"> </w:t>
      </w:r>
      <w:r w:rsidRPr="00464FFC">
        <w:rPr>
          <w:rFonts w:ascii="Calibri" w:hAnsi="Calibri" w:cs="Calibri"/>
          <w:b/>
          <w:kern w:val="0"/>
          <w:szCs w:val="24"/>
        </w:rPr>
        <w:t>“http://127.0.0.1/diko/index.aspx”</w:t>
      </w:r>
      <w:r w:rsidRPr="00464FFC">
        <w:rPr>
          <w:rFonts w:asciiTheme="minorEastAsia" w:hAnsiTheme="minorEastAsia" w:cs="Calibri" w:hint="eastAsia"/>
          <w:kern w:val="0"/>
          <w:szCs w:val="24"/>
        </w:rPr>
        <w:t>，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預設</w:t>
      </w:r>
      <w:r>
        <w:rPr>
          <w:rFonts w:ascii="Calibri" w:hAnsi="Calibri" w:cs="Calibri" w:hint="eastAsia"/>
          <w:kern w:val="0"/>
          <w:szCs w:val="24"/>
        </w:rPr>
        <w:t>ID</w:t>
      </w:r>
      <w:r>
        <w:rPr>
          <w:rFonts w:ascii="Calibri" w:hAnsi="Calibri" w:cs="Calibri" w:hint="eastAsia"/>
          <w:kern w:val="0"/>
          <w:szCs w:val="24"/>
        </w:rPr>
        <w:t>為</w:t>
      </w:r>
      <w:r>
        <w:rPr>
          <w:rFonts w:ascii="Calibri" w:hAnsi="Calibri" w:cs="Calibri"/>
          <w:kern w:val="0"/>
          <w:szCs w:val="24"/>
        </w:rPr>
        <w:t xml:space="preserve"> </w:t>
      </w:r>
      <w:r w:rsidRPr="00464FFC">
        <w:rPr>
          <w:rFonts w:ascii="Calibri" w:hAnsi="Calibri" w:cs="Calibri"/>
          <w:b/>
          <w:kern w:val="0"/>
          <w:szCs w:val="24"/>
        </w:rPr>
        <w:t>admin</w:t>
      </w:r>
      <w:r>
        <w:rPr>
          <w:rFonts w:ascii="Calibri" w:hAnsi="Calibri" w:cs="Calibri"/>
          <w:kern w:val="0"/>
          <w:szCs w:val="24"/>
        </w:rPr>
        <w:t xml:space="preserve"> </w:t>
      </w:r>
      <w:r w:rsidRPr="00464FFC">
        <w:rPr>
          <w:rFonts w:asciiTheme="minorEastAsia" w:hAnsiTheme="minorEastAsia" w:cs="Calibri" w:hint="eastAsia"/>
          <w:kern w:val="0"/>
          <w:szCs w:val="24"/>
        </w:rPr>
        <w:t>，</w:t>
      </w:r>
      <w:r>
        <w:rPr>
          <w:rFonts w:asciiTheme="minorEastAsia" w:hAnsiTheme="minorEastAsia" w:cs="Calibri" w:hint="eastAsia"/>
          <w:kern w:val="0"/>
          <w:szCs w:val="24"/>
        </w:rPr>
        <w:t>預設密碼為</w:t>
      </w:r>
      <w:r w:rsidRPr="00464FFC">
        <w:rPr>
          <w:rFonts w:ascii="Calibri" w:hAnsi="Calibri" w:cs="Calibri"/>
          <w:kern w:val="0"/>
          <w:szCs w:val="24"/>
        </w:rPr>
        <w:t xml:space="preserve"> </w:t>
      </w:r>
      <w:r w:rsidRPr="00464FFC">
        <w:rPr>
          <w:rFonts w:ascii="Calibri" w:hAnsi="Calibri" w:cs="Calibri"/>
          <w:b/>
          <w:kern w:val="0"/>
          <w:szCs w:val="24"/>
        </w:rPr>
        <w:t>12345</w:t>
      </w:r>
      <w:r w:rsidRPr="00464FFC">
        <w:rPr>
          <w:rFonts w:asciiTheme="minorEastAsia" w:hAnsiTheme="minorEastAsia" w:cs="Calibri" w:hint="eastAsia"/>
          <w:kern w:val="0"/>
          <w:szCs w:val="24"/>
        </w:rPr>
        <w:t>，</w:t>
      </w:r>
      <w:r>
        <w:rPr>
          <w:rFonts w:ascii="Calibri" w:hAnsi="Calibri" w:cs="Calibri" w:hint="eastAsia"/>
          <w:kern w:val="0"/>
          <w:szCs w:val="24"/>
        </w:rPr>
        <w:t>最後</w:t>
      </w:r>
      <w:r w:rsidRPr="00464FFC">
        <w:rPr>
          <w:rFonts w:asciiTheme="minorEastAsia" w:hAnsiTheme="minorEastAsia" w:cs="Calibri" w:hint="eastAsia"/>
          <w:kern w:val="0"/>
          <w:szCs w:val="24"/>
        </w:rPr>
        <w:t>，</w:t>
      </w:r>
      <w:r>
        <w:rPr>
          <w:rFonts w:asciiTheme="minorEastAsia" w:hAnsiTheme="minorEastAsia" w:cs="Calibri" w:hint="eastAsia"/>
          <w:kern w:val="0"/>
          <w:szCs w:val="24"/>
        </w:rPr>
        <w:t>點擊</w:t>
      </w:r>
      <w:r w:rsidRPr="00464FFC">
        <w:rPr>
          <w:rFonts w:ascii="Calibri" w:hAnsi="Calibri" w:cs="Calibri"/>
          <w:kern w:val="0"/>
          <w:szCs w:val="24"/>
        </w:rPr>
        <w:t xml:space="preserve"> </w:t>
      </w:r>
      <w:r w:rsidRPr="00464FFC">
        <w:rPr>
          <w:rFonts w:ascii="Calibri" w:hAnsi="Calibri" w:cs="Calibri"/>
          <w:b/>
          <w:kern w:val="0"/>
          <w:szCs w:val="24"/>
        </w:rPr>
        <w:t>[Login]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或按下</w:t>
      </w:r>
      <w:r>
        <w:rPr>
          <w:rFonts w:ascii="Calibri" w:hAnsi="Calibri" w:cs="Calibri" w:hint="eastAsia"/>
          <w:kern w:val="0"/>
          <w:szCs w:val="24"/>
        </w:rPr>
        <w:t>Enter</w:t>
      </w:r>
      <w:r>
        <w:rPr>
          <w:rFonts w:ascii="Calibri" w:hAnsi="Calibri" w:cs="Calibri" w:hint="eastAsia"/>
          <w:kern w:val="0"/>
          <w:szCs w:val="24"/>
        </w:rPr>
        <w:t>鍵</w:t>
      </w:r>
    </w:p>
    <w:p w:rsidR="00464FFC" w:rsidRPr="00464FFC" w:rsidRDefault="00C45A39" w:rsidP="00464FFC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C45A39">
        <w:rPr>
          <w:noProof/>
        </w:rPr>
        <w:pict>
          <v:shape id="_x0000_s1122" type="#_x0000_t109" style="position:absolute;margin-left:224.25pt;margin-top:234.3pt;width:59.25pt;height:14.25pt;z-index:251749376" filled="f" strokecolor="red" strokeweight="3pt"/>
        </w:pict>
      </w:r>
      <w:r w:rsidR="00464FFC">
        <w:rPr>
          <w:noProof/>
        </w:rPr>
        <w:drawing>
          <wp:inline distT="0" distB="0" distL="0" distR="0">
            <wp:extent cx="5274310" cy="3528290"/>
            <wp:effectExtent l="19050" t="0" r="2540" b="0"/>
            <wp:docPr id="106" name="图片 20" descr="C:\Users\Admin\AppData\Local\LINE\Cache\tmp\1527242414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\AppData\Local\LINE\Cache\tmp\1527242414002.jpg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8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64FFC" w:rsidRPr="00464FFC" w:rsidSect="00411C93">
      <w:headerReference w:type="default" r:id="rId136"/>
      <w:footerReference w:type="default" r:id="rId137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E3D64" w:rsidRDefault="006E3D64" w:rsidP="00405C39">
      <w:r>
        <w:separator/>
      </w:r>
    </w:p>
  </w:endnote>
  <w:endnote w:type="continuationSeparator" w:id="0">
    <w:p w:rsidR="006E3D64" w:rsidRDefault="006E3D64" w:rsidP="00405C39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-Bold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mbria-Bold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inheri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49975046"/>
      <w:docPartObj>
        <w:docPartGallery w:val="Page Numbers (Bottom of Page)"/>
        <w:docPartUnique/>
      </w:docPartObj>
    </w:sdtPr>
    <w:sdtContent>
      <w:p w:rsidR="006C3C5A" w:rsidRDefault="006C3C5A">
        <w:pPr>
          <w:pStyle w:val="a5"/>
          <w:jc w:val="right"/>
        </w:pPr>
        <w:fldSimple w:instr=" PAGE   \* MERGEFORMAT ">
          <w:r w:rsidR="00AA589C" w:rsidRPr="00AA589C">
            <w:rPr>
              <w:noProof/>
              <w:lang w:val="zh-CN"/>
            </w:rPr>
            <w:t>2</w:t>
          </w:r>
        </w:fldSimple>
      </w:p>
    </w:sdtContent>
  </w:sdt>
  <w:p w:rsidR="006C3C5A" w:rsidRDefault="006C3C5A">
    <w:pPr>
      <w:pStyle w:val="a5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E3D64" w:rsidRDefault="006E3D64" w:rsidP="00405C39">
      <w:r>
        <w:separator/>
      </w:r>
    </w:p>
  </w:footnote>
  <w:footnote w:type="continuationSeparator" w:id="0">
    <w:p w:rsidR="006E3D64" w:rsidRDefault="006E3D64" w:rsidP="00405C39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C3C5A" w:rsidRPr="0089404A" w:rsidRDefault="006C3C5A" w:rsidP="002849F9">
    <w:pPr>
      <w:rPr>
        <w:rFonts w:ascii="Calibri" w:hAnsi="Calibri" w:cs="Calibri"/>
        <w:sz w:val="22"/>
      </w:rPr>
    </w:pPr>
    <w:r w:rsidRPr="0089404A">
      <w:rPr>
        <w:noProof/>
        <w:sz w:val="22"/>
      </w:rPr>
      <w:drawing>
        <wp:anchor distT="0" distB="0" distL="0" distR="0" simplePos="0" relativeHeight="251659264" behindDoc="1" locked="0" layoutInCell="1" allowOverlap="1">
          <wp:simplePos x="0" y="0"/>
          <wp:positionH relativeFrom="page">
            <wp:posOffset>6515100</wp:posOffset>
          </wp:positionH>
          <wp:positionV relativeFrom="page">
            <wp:posOffset>257810</wp:posOffset>
          </wp:positionV>
          <wp:extent cx="572770" cy="575945"/>
          <wp:effectExtent l="0" t="0" r="0" b="0"/>
          <wp:wrapNone/>
          <wp:docPr id="185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/>
                  <pic:cNvPicPr>
                    <a:picLocks noChangeAspect="1" noChangeArrowheads="1"/>
                  </pic:cNvPicPr>
                </pic:nvPicPr>
                <pic:blipFill>
                  <a:blip r:embed="rId1" cstate="print"/>
                  <a:stretch>
                    <a:fillRect/>
                  </a:stretch>
                </pic:blipFill>
                <pic:spPr bwMode="auto">
                  <a:xfrm>
                    <a:off x="0" y="0"/>
                    <a:ext cx="572770" cy="57594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89404A">
      <w:rPr>
        <w:rFonts w:ascii="Calibri" w:eastAsia="SimSun" w:hAnsi="Calibri" w:cs="Calibri"/>
        <w:sz w:val="22"/>
      </w:rPr>
      <w:t xml:space="preserve">DIKO </w:t>
    </w:r>
    <w:r w:rsidRPr="0089404A">
      <w:rPr>
        <w:rFonts w:asciiTheme="minorEastAsia" w:hAnsiTheme="minorEastAsia" w:cs="Calibri" w:hint="eastAsia"/>
        <w:sz w:val="22"/>
      </w:rPr>
      <w:t>安裝導覽</w:t>
    </w:r>
    <w:r w:rsidRPr="0089404A">
      <w:rPr>
        <w:rFonts w:ascii="Calibri" w:eastAsia="SimSun" w:hAnsi="Calibri" w:cs="Calibri"/>
        <w:sz w:val="22"/>
      </w:rPr>
      <w:t xml:space="preserve"> v1.0</w:t>
    </w:r>
  </w:p>
  <w:p w:rsidR="006C3C5A" w:rsidRDefault="006C3C5A">
    <w:pPr>
      <w:pStyle w:val="a4"/>
    </w:pPr>
  </w:p>
  <w:p w:rsidR="006C3C5A" w:rsidRDefault="006C3C5A">
    <w:pPr>
      <w:pStyle w:val="a4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74754">
      <o:colormenu v:ext="edit" fillcolor="none" strokecolor="non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733B4"/>
    <w:rsid w:val="00006736"/>
    <w:rsid w:val="00007E05"/>
    <w:rsid w:val="00010A90"/>
    <w:rsid w:val="0001222B"/>
    <w:rsid w:val="00014FB3"/>
    <w:rsid w:val="000548CC"/>
    <w:rsid w:val="000552DB"/>
    <w:rsid w:val="00070794"/>
    <w:rsid w:val="00071A45"/>
    <w:rsid w:val="000808E2"/>
    <w:rsid w:val="00082987"/>
    <w:rsid w:val="000A1527"/>
    <w:rsid w:val="000A28C9"/>
    <w:rsid w:val="000A3794"/>
    <w:rsid w:val="000B0629"/>
    <w:rsid w:val="000C14A6"/>
    <w:rsid w:val="000C4AB0"/>
    <w:rsid w:val="000C643E"/>
    <w:rsid w:val="000D5A36"/>
    <w:rsid w:val="000E4F9D"/>
    <w:rsid w:val="000E6392"/>
    <w:rsid w:val="000E694E"/>
    <w:rsid w:val="000E7747"/>
    <w:rsid w:val="000F2410"/>
    <w:rsid w:val="000F3F49"/>
    <w:rsid w:val="00107497"/>
    <w:rsid w:val="001258C2"/>
    <w:rsid w:val="00143F3A"/>
    <w:rsid w:val="00146B82"/>
    <w:rsid w:val="001504C8"/>
    <w:rsid w:val="00151FA5"/>
    <w:rsid w:val="00156D31"/>
    <w:rsid w:val="00157245"/>
    <w:rsid w:val="001662D8"/>
    <w:rsid w:val="001704AE"/>
    <w:rsid w:val="00173690"/>
    <w:rsid w:val="00175B84"/>
    <w:rsid w:val="0018061B"/>
    <w:rsid w:val="001914B3"/>
    <w:rsid w:val="0019359A"/>
    <w:rsid w:val="001976D8"/>
    <w:rsid w:val="001A4DB9"/>
    <w:rsid w:val="001A52D9"/>
    <w:rsid w:val="001A57E0"/>
    <w:rsid w:val="001A694A"/>
    <w:rsid w:val="001A6EEF"/>
    <w:rsid w:val="001A7A1C"/>
    <w:rsid w:val="001B0B07"/>
    <w:rsid w:val="001B5425"/>
    <w:rsid w:val="001B72EB"/>
    <w:rsid w:val="001B7609"/>
    <w:rsid w:val="001B77D6"/>
    <w:rsid w:val="001C0AD6"/>
    <w:rsid w:val="001C1E6A"/>
    <w:rsid w:val="001C30A5"/>
    <w:rsid w:val="001C41D0"/>
    <w:rsid w:val="001C4AE5"/>
    <w:rsid w:val="001D1E64"/>
    <w:rsid w:val="001D64F8"/>
    <w:rsid w:val="001E3A9A"/>
    <w:rsid w:val="001E41E4"/>
    <w:rsid w:val="001E42E1"/>
    <w:rsid w:val="001E472E"/>
    <w:rsid w:val="001F250F"/>
    <w:rsid w:val="001F605E"/>
    <w:rsid w:val="001F7703"/>
    <w:rsid w:val="002001AA"/>
    <w:rsid w:val="00200CEA"/>
    <w:rsid w:val="0021130C"/>
    <w:rsid w:val="00211ACE"/>
    <w:rsid w:val="00212902"/>
    <w:rsid w:val="00212FC9"/>
    <w:rsid w:val="002231BD"/>
    <w:rsid w:val="002336AC"/>
    <w:rsid w:val="00234AFC"/>
    <w:rsid w:val="002463B8"/>
    <w:rsid w:val="00250AD0"/>
    <w:rsid w:val="002632E8"/>
    <w:rsid w:val="00266CFB"/>
    <w:rsid w:val="00270E27"/>
    <w:rsid w:val="002713DC"/>
    <w:rsid w:val="002849F9"/>
    <w:rsid w:val="00284B8C"/>
    <w:rsid w:val="002856BF"/>
    <w:rsid w:val="002917AE"/>
    <w:rsid w:val="002953B0"/>
    <w:rsid w:val="002958D8"/>
    <w:rsid w:val="002A30EB"/>
    <w:rsid w:val="002B4E62"/>
    <w:rsid w:val="002B5BD1"/>
    <w:rsid w:val="002B7928"/>
    <w:rsid w:val="002C682B"/>
    <w:rsid w:val="002D60F4"/>
    <w:rsid w:val="002E21C0"/>
    <w:rsid w:val="002E42F8"/>
    <w:rsid w:val="002F1340"/>
    <w:rsid w:val="002F65D3"/>
    <w:rsid w:val="00302086"/>
    <w:rsid w:val="00303575"/>
    <w:rsid w:val="00311F45"/>
    <w:rsid w:val="00312058"/>
    <w:rsid w:val="00323EFD"/>
    <w:rsid w:val="00325825"/>
    <w:rsid w:val="00330B5C"/>
    <w:rsid w:val="00336CB0"/>
    <w:rsid w:val="00341AC4"/>
    <w:rsid w:val="00345355"/>
    <w:rsid w:val="00347120"/>
    <w:rsid w:val="00357687"/>
    <w:rsid w:val="003602B9"/>
    <w:rsid w:val="00361B75"/>
    <w:rsid w:val="00380969"/>
    <w:rsid w:val="00392045"/>
    <w:rsid w:val="00395F8C"/>
    <w:rsid w:val="003A266B"/>
    <w:rsid w:val="003A2BDC"/>
    <w:rsid w:val="003A4ABF"/>
    <w:rsid w:val="003C241B"/>
    <w:rsid w:val="003C2731"/>
    <w:rsid w:val="003C4FE6"/>
    <w:rsid w:val="003C7252"/>
    <w:rsid w:val="003D5371"/>
    <w:rsid w:val="003E37E8"/>
    <w:rsid w:val="003E3A62"/>
    <w:rsid w:val="003F221E"/>
    <w:rsid w:val="003F3836"/>
    <w:rsid w:val="00400594"/>
    <w:rsid w:val="00403070"/>
    <w:rsid w:val="00405552"/>
    <w:rsid w:val="00405C39"/>
    <w:rsid w:val="00411C93"/>
    <w:rsid w:val="00420713"/>
    <w:rsid w:val="004270C1"/>
    <w:rsid w:val="00445E89"/>
    <w:rsid w:val="00451C8E"/>
    <w:rsid w:val="004537D9"/>
    <w:rsid w:val="004547E5"/>
    <w:rsid w:val="00464FFC"/>
    <w:rsid w:val="00465674"/>
    <w:rsid w:val="00481EFA"/>
    <w:rsid w:val="00490931"/>
    <w:rsid w:val="004A06D4"/>
    <w:rsid w:val="004A162F"/>
    <w:rsid w:val="004A188A"/>
    <w:rsid w:val="004A2981"/>
    <w:rsid w:val="004C4B9A"/>
    <w:rsid w:val="004C7A1C"/>
    <w:rsid w:val="004D1A4C"/>
    <w:rsid w:val="004D6392"/>
    <w:rsid w:val="004D7A7E"/>
    <w:rsid w:val="004E78D9"/>
    <w:rsid w:val="004F0EB8"/>
    <w:rsid w:val="004F2794"/>
    <w:rsid w:val="004F2BF7"/>
    <w:rsid w:val="00512859"/>
    <w:rsid w:val="00520902"/>
    <w:rsid w:val="00522170"/>
    <w:rsid w:val="00530AB8"/>
    <w:rsid w:val="00540DF5"/>
    <w:rsid w:val="0054293F"/>
    <w:rsid w:val="00545CB8"/>
    <w:rsid w:val="005463AF"/>
    <w:rsid w:val="005506A7"/>
    <w:rsid w:val="0055506E"/>
    <w:rsid w:val="00556F0D"/>
    <w:rsid w:val="005579DE"/>
    <w:rsid w:val="0056573E"/>
    <w:rsid w:val="00572DA2"/>
    <w:rsid w:val="00585C8F"/>
    <w:rsid w:val="0059359F"/>
    <w:rsid w:val="00596315"/>
    <w:rsid w:val="005A6039"/>
    <w:rsid w:val="005B45BD"/>
    <w:rsid w:val="005C2874"/>
    <w:rsid w:val="005C3D1B"/>
    <w:rsid w:val="005D57AC"/>
    <w:rsid w:val="005E1142"/>
    <w:rsid w:val="005E4C79"/>
    <w:rsid w:val="005F10BC"/>
    <w:rsid w:val="005F625E"/>
    <w:rsid w:val="005F6D4B"/>
    <w:rsid w:val="00600D78"/>
    <w:rsid w:val="00604610"/>
    <w:rsid w:val="006061D2"/>
    <w:rsid w:val="00626DDC"/>
    <w:rsid w:val="0063100A"/>
    <w:rsid w:val="0063418F"/>
    <w:rsid w:val="00650EB9"/>
    <w:rsid w:val="006573A6"/>
    <w:rsid w:val="00660E41"/>
    <w:rsid w:val="00676400"/>
    <w:rsid w:val="006773DF"/>
    <w:rsid w:val="006A0729"/>
    <w:rsid w:val="006A559A"/>
    <w:rsid w:val="006C30CA"/>
    <w:rsid w:val="006C3C5A"/>
    <w:rsid w:val="006C5225"/>
    <w:rsid w:val="006D11A9"/>
    <w:rsid w:val="006D32DD"/>
    <w:rsid w:val="006D4DBE"/>
    <w:rsid w:val="006E0324"/>
    <w:rsid w:val="006E209F"/>
    <w:rsid w:val="006E3D64"/>
    <w:rsid w:val="006E7225"/>
    <w:rsid w:val="006E7B42"/>
    <w:rsid w:val="006F491A"/>
    <w:rsid w:val="00701DCD"/>
    <w:rsid w:val="007134BE"/>
    <w:rsid w:val="00723565"/>
    <w:rsid w:val="007342CE"/>
    <w:rsid w:val="007423F2"/>
    <w:rsid w:val="007455BB"/>
    <w:rsid w:val="007527CD"/>
    <w:rsid w:val="00760D79"/>
    <w:rsid w:val="00766A9B"/>
    <w:rsid w:val="00766B78"/>
    <w:rsid w:val="00774E32"/>
    <w:rsid w:val="0077675C"/>
    <w:rsid w:val="00777F42"/>
    <w:rsid w:val="00780C55"/>
    <w:rsid w:val="00780E41"/>
    <w:rsid w:val="007844D2"/>
    <w:rsid w:val="00790A3D"/>
    <w:rsid w:val="00790E41"/>
    <w:rsid w:val="00793909"/>
    <w:rsid w:val="00797CC1"/>
    <w:rsid w:val="007A1CA1"/>
    <w:rsid w:val="007B78CD"/>
    <w:rsid w:val="007D2FB1"/>
    <w:rsid w:val="007D37C9"/>
    <w:rsid w:val="007D5D33"/>
    <w:rsid w:val="007E02B8"/>
    <w:rsid w:val="007E12AA"/>
    <w:rsid w:val="007E3809"/>
    <w:rsid w:val="007E39EF"/>
    <w:rsid w:val="007E50FC"/>
    <w:rsid w:val="007F019C"/>
    <w:rsid w:val="007F318E"/>
    <w:rsid w:val="00805083"/>
    <w:rsid w:val="00810A9D"/>
    <w:rsid w:val="00817349"/>
    <w:rsid w:val="00817FCA"/>
    <w:rsid w:val="008239AE"/>
    <w:rsid w:val="00823A06"/>
    <w:rsid w:val="00826C2A"/>
    <w:rsid w:val="008313A6"/>
    <w:rsid w:val="00832DDA"/>
    <w:rsid w:val="00834B09"/>
    <w:rsid w:val="00836EEA"/>
    <w:rsid w:val="00844123"/>
    <w:rsid w:val="00844D3F"/>
    <w:rsid w:val="00845423"/>
    <w:rsid w:val="008549F1"/>
    <w:rsid w:val="00855890"/>
    <w:rsid w:val="00857B87"/>
    <w:rsid w:val="00860A3D"/>
    <w:rsid w:val="00871CA3"/>
    <w:rsid w:val="008750DB"/>
    <w:rsid w:val="00883A59"/>
    <w:rsid w:val="00883F57"/>
    <w:rsid w:val="0088555A"/>
    <w:rsid w:val="00885776"/>
    <w:rsid w:val="008902F7"/>
    <w:rsid w:val="008926E9"/>
    <w:rsid w:val="0089404A"/>
    <w:rsid w:val="00895C48"/>
    <w:rsid w:val="008A1293"/>
    <w:rsid w:val="008A1BE2"/>
    <w:rsid w:val="008A246D"/>
    <w:rsid w:val="008B4935"/>
    <w:rsid w:val="008B7D5B"/>
    <w:rsid w:val="008C3271"/>
    <w:rsid w:val="008C43E4"/>
    <w:rsid w:val="008C5445"/>
    <w:rsid w:val="008C76D7"/>
    <w:rsid w:val="008D0967"/>
    <w:rsid w:val="008D15A6"/>
    <w:rsid w:val="008D2BE6"/>
    <w:rsid w:val="008D2D86"/>
    <w:rsid w:val="008D56AE"/>
    <w:rsid w:val="008F6BB9"/>
    <w:rsid w:val="00915369"/>
    <w:rsid w:val="00916055"/>
    <w:rsid w:val="00925002"/>
    <w:rsid w:val="00926244"/>
    <w:rsid w:val="00930472"/>
    <w:rsid w:val="009307C7"/>
    <w:rsid w:val="009335BB"/>
    <w:rsid w:val="00934C2D"/>
    <w:rsid w:val="009374F2"/>
    <w:rsid w:val="00941191"/>
    <w:rsid w:val="009449C9"/>
    <w:rsid w:val="00947CC1"/>
    <w:rsid w:val="00951F53"/>
    <w:rsid w:val="00952BA9"/>
    <w:rsid w:val="00964B54"/>
    <w:rsid w:val="00980B98"/>
    <w:rsid w:val="00983EF1"/>
    <w:rsid w:val="00984C0C"/>
    <w:rsid w:val="0098508D"/>
    <w:rsid w:val="00985FAE"/>
    <w:rsid w:val="00991CCA"/>
    <w:rsid w:val="009A09C0"/>
    <w:rsid w:val="009A55EE"/>
    <w:rsid w:val="009A631F"/>
    <w:rsid w:val="009A7076"/>
    <w:rsid w:val="009B31B0"/>
    <w:rsid w:val="009B3DCF"/>
    <w:rsid w:val="009C5F9E"/>
    <w:rsid w:val="009D2F89"/>
    <w:rsid w:val="009D3414"/>
    <w:rsid w:val="009D35B1"/>
    <w:rsid w:val="009D6DF7"/>
    <w:rsid w:val="009E5316"/>
    <w:rsid w:val="00A02853"/>
    <w:rsid w:val="00A1597E"/>
    <w:rsid w:val="00A15E26"/>
    <w:rsid w:val="00A20CD8"/>
    <w:rsid w:val="00A211EE"/>
    <w:rsid w:val="00A2453C"/>
    <w:rsid w:val="00A37034"/>
    <w:rsid w:val="00A37A8A"/>
    <w:rsid w:val="00A428CB"/>
    <w:rsid w:val="00A42DA6"/>
    <w:rsid w:val="00A47FD1"/>
    <w:rsid w:val="00A51738"/>
    <w:rsid w:val="00A617F4"/>
    <w:rsid w:val="00A64F42"/>
    <w:rsid w:val="00A674C8"/>
    <w:rsid w:val="00A67B23"/>
    <w:rsid w:val="00A761AC"/>
    <w:rsid w:val="00A802E8"/>
    <w:rsid w:val="00A866A0"/>
    <w:rsid w:val="00A9084B"/>
    <w:rsid w:val="00A90C67"/>
    <w:rsid w:val="00AA12E6"/>
    <w:rsid w:val="00AA2B77"/>
    <w:rsid w:val="00AA589C"/>
    <w:rsid w:val="00AC501D"/>
    <w:rsid w:val="00AD1772"/>
    <w:rsid w:val="00AF23E7"/>
    <w:rsid w:val="00AF7093"/>
    <w:rsid w:val="00B16490"/>
    <w:rsid w:val="00B170C6"/>
    <w:rsid w:val="00B22231"/>
    <w:rsid w:val="00B23F00"/>
    <w:rsid w:val="00B24842"/>
    <w:rsid w:val="00B31D56"/>
    <w:rsid w:val="00B504FA"/>
    <w:rsid w:val="00B51CFA"/>
    <w:rsid w:val="00B658D6"/>
    <w:rsid w:val="00B733B4"/>
    <w:rsid w:val="00B75740"/>
    <w:rsid w:val="00B77675"/>
    <w:rsid w:val="00B85458"/>
    <w:rsid w:val="00B86837"/>
    <w:rsid w:val="00B91801"/>
    <w:rsid w:val="00B926DF"/>
    <w:rsid w:val="00B94900"/>
    <w:rsid w:val="00B97883"/>
    <w:rsid w:val="00BA30FC"/>
    <w:rsid w:val="00BB1B7A"/>
    <w:rsid w:val="00BC2025"/>
    <w:rsid w:val="00BC312F"/>
    <w:rsid w:val="00BC54CE"/>
    <w:rsid w:val="00BC56BD"/>
    <w:rsid w:val="00BD2C18"/>
    <w:rsid w:val="00BD3F29"/>
    <w:rsid w:val="00BD52C0"/>
    <w:rsid w:val="00BD5C59"/>
    <w:rsid w:val="00BD7468"/>
    <w:rsid w:val="00BE042D"/>
    <w:rsid w:val="00BE3D0A"/>
    <w:rsid w:val="00BE706A"/>
    <w:rsid w:val="00BF0113"/>
    <w:rsid w:val="00BF26F2"/>
    <w:rsid w:val="00BF6252"/>
    <w:rsid w:val="00C00698"/>
    <w:rsid w:val="00C008A1"/>
    <w:rsid w:val="00C05DB2"/>
    <w:rsid w:val="00C113F8"/>
    <w:rsid w:val="00C12986"/>
    <w:rsid w:val="00C217B3"/>
    <w:rsid w:val="00C22272"/>
    <w:rsid w:val="00C254A9"/>
    <w:rsid w:val="00C25EFF"/>
    <w:rsid w:val="00C27960"/>
    <w:rsid w:val="00C27A46"/>
    <w:rsid w:val="00C36056"/>
    <w:rsid w:val="00C45A39"/>
    <w:rsid w:val="00C53FF1"/>
    <w:rsid w:val="00C54BF3"/>
    <w:rsid w:val="00C55BDA"/>
    <w:rsid w:val="00C60244"/>
    <w:rsid w:val="00C6211F"/>
    <w:rsid w:val="00C92978"/>
    <w:rsid w:val="00C941F5"/>
    <w:rsid w:val="00C95D5D"/>
    <w:rsid w:val="00CA23B2"/>
    <w:rsid w:val="00CA3E18"/>
    <w:rsid w:val="00CA7F54"/>
    <w:rsid w:val="00CB0922"/>
    <w:rsid w:val="00CB3AD5"/>
    <w:rsid w:val="00CC05E8"/>
    <w:rsid w:val="00CC24CE"/>
    <w:rsid w:val="00CC34EC"/>
    <w:rsid w:val="00CC5187"/>
    <w:rsid w:val="00CD3E41"/>
    <w:rsid w:val="00CD60FA"/>
    <w:rsid w:val="00CE3C9E"/>
    <w:rsid w:val="00CE4F67"/>
    <w:rsid w:val="00CE585E"/>
    <w:rsid w:val="00CE6F9A"/>
    <w:rsid w:val="00CF5A20"/>
    <w:rsid w:val="00CF6EB9"/>
    <w:rsid w:val="00D04EB6"/>
    <w:rsid w:val="00D11F20"/>
    <w:rsid w:val="00D25363"/>
    <w:rsid w:val="00D27B83"/>
    <w:rsid w:val="00D45667"/>
    <w:rsid w:val="00D71D66"/>
    <w:rsid w:val="00D723A3"/>
    <w:rsid w:val="00D81FA1"/>
    <w:rsid w:val="00D82D88"/>
    <w:rsid w:val="00D917C3"/>
    <w:rsid w:val="00D942E4"/>
    <w:rsid w:val="00DA597D"/>
    <w:rsid w:val="00DB382D"/>
    <w:rsid w:val="00DC387E"/>
    <w:rsid w:val="00DC4A08"/>
    <w:rsid w:val="00DD1396"/>
    <w:rsid w:val="00DD2BBE"/>
    <w:rsid w:val="00DD3DF5"/>
    <w:rsid w:val="00DD6BC7"/>
    <w:rsid w:val="00DD7EE2"/>
    <w:rsid w:val="00DE228C"/>
    <w:rsid w:val="00DE38C2"/>
    <w:rsid w:val="00DE63B4"/>
    <w:rsid w:val="00DF4778"/>
    <w:rsid w:val="00DF5898"/>
    <w:rsid w:val="00E003C3"/>
    <w:rsid w:val="00E1092A"/>
    <w:rsid w:val="00E12C4B"/>
    <w:rsid w:val="00E1332F"/>
    <w:rsid w:val="00E13BE1"/>
    <w:rsid w:val="00E15A9A"/>
    <w:rsid w:val="00E25C04"/>
    <w:rsid w:val="00E37235"/>
    <w:rsid w:val="00E40BF9"/>
    <w:rsid w:val="00E410CE"/>
    <w:rsid w:val="00E41FCB"/>
    <w:rsid w:val="00E45125"/>
    <w:rsid w:val="00E50E3B"/>
    <w:rsid w:val="00E5279A"/>
    <w:rsid w:val="00E55EC5"/>
    <w:rsid w:val="00E56196"/>
    <w:rsid w:val="00E61B3D"/>
    <w:rsid w:val="00E6472D"/>
    <w:rsid w:val="00E64F5F"/>
    <w:rsid w:val="00E76305"/>
    <w:rsid w:val="00E77486"/>
    <w:rsid w:val="00E8158D"/>
    <w:rsid w:val="00E9679C"/>
    <w:rsid w:val="00E96C47"/>
    <w:rsid w:val="00EA3A51"/>
    <w:rsid w:val="00EB43CD"/>
    <w:rsid w:val="00EB4ADA"/>
    <w:rsid w:val="00EB681D"/>
    <w:rsid w:val="00EB7005"/>
    <w:rsid w:val="00EC32B0"/>
    <w:rsid w:val="00EC68C1"/>
    <w:rsid w:val="00EC6E43"/>
    <w:rsid w:val="00ED20B0"/>
    <w:rsid w:val="00ED4500"/>
    <w:rsid w:val="00EF2C4A"/>
    <w:rsid w:val="00EF3F70"/>
    <w:rsid w:val="00F06BE5"/>
    <w:rsid w:val="00F07BEA"/>
    <w:rsid w:val="00F126B8"/>
    <w:rsid w:val="00F140B0"/>
    <w:rsid w:val="00F146C6"/>
    <w:rsid w:val="00F158EC"/>
    <w:rsid w:val="00F21892"/>
    <w:rsid w:val="00F21C24"/>
    <w:rsid w:val="00F265EA"/>
    <w:rsid w:val="00F321F2"/>
    <w:rsid w:val="00F63135"/>
    <w:rsid w:val="00F67D6A"/>
    <w:rsid w:val="00F82301"/>
    <w:rsid w:val="00F85418"/>
    <w:rsid w:val="00F90D82"/>
    <w:rsid w:val="00F92172"/>
    <w:rsid w:val="00F93E60"/>
    <w:rsid w:val="00FC3092"/>
    <w:rsid w:val="00FC52D5"/>
    <w:rsid w:val="00FC5D70"/>
    <w:rsid w:val="00FD4CF9"/>
    <w:rsid w:val="00FE263D"/>
    <w:rsid w:val="00FE611E"/>
    <w:rsid w:val="00FF0CC0"/>
    <w:rsid w:val="00FF4A0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4754">
      <o:colormenu v:ext="edit" fillcolor="none" strokecolor="non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11C93"/>
    <w:pPr>
      <w:widowControl w:val="0"/>
    </w:pPr>
  </w:style>
  <w:style w:type="paragraph" w:styleId="1">
    <w:name w:val="heading 1"/>
    <w:basedOn w:val="a"/>
    <w:next w:val="a"/>
    <w:link w:val="1Char"/>
    <w:uiPriority w:val="9"/>
    <w:qFormat/>
    <w:rsid w:val="00405C39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Char"/>
    <w:uiPriority w:val="9"/>
    <w:unhideWhenUsed/>
    <w:qFormat/>
    <w:rsid w:val="00405C39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Char"/>
    <w:uiPriority w:val="9"/>
    <w:unhideWhenUsed/>
    <w:qFormat/>
    <w:rsid w:val="002856BF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line number"/>
    <w:basedOn w:val="a0"/>
    <w:uiPriority w:val="99"/>
    <w:semiHidden/>
    <w:unhideWhenUsed/>
    <w:rsid w:val="00405C39"/>
  </w:style>
  <w:style w:type="paragraph" w:styleId="a4">
    <w:name w:val="header"/>
    <w:basedOn w:val="a"/>
    <w:link w:val="Char"/>
    <w:uiPriority w:val="99"/>
    <w:unhideWhenUsed/>
    <w:rsid w:val="00405C3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Char">
    <w:name w:val="页眉 Char"/>
    <w:basedOn w:val="a0"/>
    <w:link w:val="a4"/>
    <w:uiPriority w:val="99"/>
    <w:rsid w:val="00405C39"/>
    <w:rPr>
      <w:sz w:val="20"/>
      <w:szCs w:val="20"/>
    </w:rPr>
  </w:style>
  <w:style w:type="paragraph" w:styleId="a5">
    <w:name w:val="footer"/>
    <w:basedOn w:val="a"/>
    <w:link w:val="Char0"/>
    <w:uiPriority w:val="99"/>
    <w:unhideWhenUsed/>
    <w:rsid w:val="00405C3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Char0">
    <w:name w:val="页脚 Char"/>
    <w:basedOn w:val="a0"/>
    <w:link w:val="a5"/>
    <w:uiPriority w:val="99"/>
    <w:rsid w:val="00405C39"/>
    <w:rPr>
      <w:sz w:val="20"/>
      <w:szCs w:val="20"/>
    </w:rPr>
  </w:style>
  <w:style w:type="paragraph" w:styleId="a6">
    <w:name w:val="Title"/>
    <w:basedOn w:val="a"/>
    <w:next w:val="a"/>
    <w:link w:val="Char1"/>
    <w:uiPriority w:val="10"/>
    <w:qFormat/>
    <w:rsid w:val="00405C39"/>
    <w:pPr>
      <w:spacing w:before="240" w:after="60"/>
      <w:jc w:val="center"/>
      <w:outlineLvl w:val="0"/>
    </w:pPr>
    <w:rPr>
      <w:rFonts w:asciiTheme="majorHAnsi" w:eastAsia="新細明體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6"/>
    <w:uiPriority w:val="10"/>
    <w:rsid w:val="00405C39"/>
    <w:rPr>
      <w:rFonts w:asciiTheme="majorHAnsi" w:eastAsia="新細明體" w:hAnsiTheme="majorHAnsi" w:cstheme="majorBidi"/>
      <w:b/>
      <w:bCs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405C39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1Char">
    <w:name w:val="标题 1 Char"/>
    <w:basedOn w:val="a0"/>
    <w:link w:val="1"/>
    <w:uiPriority w:val="9"/>
    <w:rsid w:val="00405C39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7">
    <w:name w:val="No Spacing"/>
    <w:uiPriority w:val="1"/>
    <w:qFormat/>
    <w:rsid w:val="00405C39"/>
    <w:pPr>
      <w:widowControl w:val="0"/>
    </w:pPr>
  </w:style>
  <w:style w:type="paragraph" w:styleId="a8">
    <w:name w:val="Subtitle"/>
    <w:basedOn w:val="a"/>
    <w:next w:val="a"/>
    <w:link w:val="Char2"/>
    <w:uiPriority w:val="11"/>
    <w:qFormat/>
    <w:rsid w:val="002856BF"/>
    <w:pPr>
      <w:spacing w:after="60"/>
      <w:jc w:val="center"/>
      <w:outlineLvl w:val="1"/>
    </w:pPr>
    <w:rPr>
      <w:rFonts w:asciiTheme="majorHAnsi" w:eastAsia="新細明體" w:hAnsiTheme="majorHAnsi" w:cstheme="majorBidi"/>
      <w:i/>
      <w:iCs/>
      <w:szCs w:val="24"/>
    </w:rPr>
  </w:style>
  <w:style w:type="character" w:customStyle="1" w:styleId="Char2">
    <w:name w:val="副标题 Char"/>
    <w:basedOn w:val="a0"/>
    <w:link w:val="a8"/>
    <w:uiPriority w:val="11"/>
    <w:rsid w:val="002856BF"/>
    <w:rPr>
      <w:rFonts w:asciiTheme="majorHAnsi" w:eastAsia="新細明體" w:hAnsiTheme="majorHAnsi" w:cstheme="majorBidi"/>
      <w:i/>
      <w:iCs/>
      <w:szCs w:val="24"/>
    </w:rPr>
  </w:style>
  <w:style w:type="character" w:styleId="a9">
    <w:name w:val="Strong"/>
    <w:basedOn w:val="a0"/>
    <w:uiPriority w:val="22"/>
    <w:qFormat/>
    <w:rsid w:val="002856BF"/>
    <w:rPr>
      <w:b/>
      <w:bCs/>
    </w:rPr>
  </w:style>
  <w:style w:type="character" w:customStyle="1" w:styleId="3Char">
    <w:name w:val="标题 3 Char"/>
    <w:basedOn w:val="a0"/>
    <w:link w:val="3"/>
    <w:uiPriority w:val="9"/>
    <w:rsid w:val="002856BF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aa">
    <w:name w:val="Balloon Text"/>
    <w:basedOn w:val="a"/>
    <w:link w:val="Char3"/>
    <w:uiPriority w:val="99"/>
    <w:semiHidden/>
    <w:unhideWhenUsed/>
    <w:rsid w:val="00985FAE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批注框文本 Char"/>
    <w:basedOn w:val="a0"/>
    <w:link w:val="aa"/>
    <w:uiPriority w:val="99"/>
    <w:semiHidden/>
    <w:rsid w:val="00985FAE"/>
    <w:rPr>
      <w:rFonts w:asciiTheme="majorHAnsi" w:eastAsiaTheme="majorEastAsia" w:hAnsiTheme="majorHAnsi" w:cstheme="majorBidi"/>
      <w:sz w:val="18"/>
      <w:szCs w:val="18"/>
    </w:rPr>
  </w:style>
  <w:style w:type="paragraph" w:styleId="HTML">
    <w:name w:val="HTML Preformatted"/>
    <w:basedOn w:val="a"/>
    <w:link w:val="HTMLChar"/>
    <w:uiPriority w:val="99"/>
    <w:unhideWhenUsed/>
    <w:rsid w:val="009A09C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9A09C0"/>
    <w:rPr>
      <w:rFonts w:ascii="細明體" w:eastAsia="細明體" w:hAnsi="細明體" w:cs="細明體"/>
      <w:kern w:val="0"/>
      <w:szCs w:val="24"/>
    </w:rPr>
  </w:style>
  <w:style w:type="paragraph" w:styleId="TOC">
    <w:name w:val="TOC Heading"/>
    <w:basedOn w:val="1"/>
    <w:next w:val="a"/>
    <w:uiPriority w:val="39"/>
    <w:semiHidden/>
    <w:unhideWhenUsed/>
    <w:qFormat/>
    <w:rsid w:val="00A64F42"/>
    <w:pPr>
      <w:keepLines/>
      <w:widowControl/>
      <w:spacing w:before="480" w:after="0" w:line="276" w:lineRule="auto"/>
      <w:outlineLvl w:val="9"/>
    </w:pPr>
    <w:rPr>
      <w:color w:val="2F5496" w:themeColor="accent1" w:themeShade="BF"/>
      <w:kern w:val="0"/>
      <w:sz w:val="28"/>
      <w:szCs w:val="28"/>
      <w:lang w:eastAsia="zh-CN"/>
    </w:rPr>
  </w:style>
  <w:style w:type="paragraph" w:styleId="20">
    <w:name w:val="toc 2"/>
    <w:basedOn w:val="a"/>
    <w:next w:val="a"/>
    <w:autoRedefine/>
    <w:uiPriority w:val="39"/>
    <w:unhideWhenUsed/>
    <w:qFormat/>
    <w:rsid w:val="00A64F42"/>
    <w:pPr>
      <w:widowControl/>
      <w:spacing w:after="100" w:line="276" w:lineRule="auto"/>
      <w:ind w:left="220"/>
    </w:pPr>
    <w:rPr>
      <w:kern w:val="0"/>
      <w:sz w:val="22"/>
      <w:lang w:eastAsia="zh-CN"/>
    </w:rPr>
  </w:style>
  <w:style w:type="paragraph" w:styleId="10">
    <w:name w:val="toc 1"/>
    <w:basedOn w:val="a"/>
    <w:next w:val="a"/>
    <w:autoRedefine/>
    <w:uiPriority w:val="39"/>
    <w:unhideWhenUsed/>
    <w:qFormat/>
    <w:rsid w:val="00A64F42"/>
    <w:pPr>
      <w:widowControl/>
      <w:spacing w:after="100" w:line="276" w:lineRule="auto"/>
    </w:pPr>
    <w:rPr>
      <w:kern w:val="0"/>
      <w:sz w:val="22"/>
      <w:lang w:eastAsia="zh-CN"/>
    </w:rPr>
  </w:style>
  <w:style w:type="paragraph" w:styleId="30">
    <w:name w:val="toc 3"/>
    <w:basedOn w:val="a"/>
    <w:next w:val="a"/>
    <w:autoRedefine/>
    <w:uiPriority w:val="39"/>
    <w:semiHidden/>
    <w:unhideWhenUsed/>
    <w:qFormat/>
    <w:rsid w:val="00A64F42"/>
    <w:pPr>
      <w:widowControl/>
      <w:spacing w:after="100" w:line="276" w:lineRule="auto"/>
      <w:ind w:left="440"/>
    </w:pPr>
    <w:rPr>
      <w:kern w:val="0"/>
      <w:sz w:val="22"/>
      <w:lang w:eastAsia="zh-CN"/>
    </w:rPr>
  </w:style>
  <w:style w:type="character" w:styleId="ab">
    <w:name w:val="Hyperlink"/>
    <w:basedOn w:val="a0"/>
    <w:uiPriority w:val="99"/>
    <w:unhideWhenUsed/>
    <w:rsid w:val="00A64F42"/>
    <w:rPr>
      <w:color w:val="0563C1" w:themeColor="hyperlink"/>
      <w:u w:val="single"/>
    </w:rPr>
  </w:style>
  <w:style w:type="paragraph" w:styleId="ac">
    <w:name w:val="Normal (Web)"/>
    <w:basedOn w:val="a"/>
    <w:uiPriority w:val="99"/>
    <w:semiHidden/>
    <w:unhideWhenUsed/>
    <w:rsid w:val="00DE63B4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d">
    <w:name w:val="FollowedHyperlink"/>
    <w:basedOn w:val="a0"/>
    <w:uiPriority w:val="99"/>
    <w:semiHidden/>
    <w:unhideWhenUsed/>
    <w:rsid w:val="000548CC"/>
    <w:rPr>
      <w:color w:val="954F72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2229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1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1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96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94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53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6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22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85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3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fontTable" Target="fontTable.xml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hyperlink" Target="https://www.microsoft.com/zh-tw/download/details.aspx?id=29062" TargetMode="External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137" Type="http://schemas.openxmlformats.org/officeDocument/2006/relationships/footer" Target="foot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jpe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header" Target="header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1B28553-FDD5-4288-A17F-C367AED785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3105</TotalTime>
  <Pages>75</Pages>
  <Words>1510</Words>
  <Characters>8607</Characters>
  <Application>Microsoft Office Word</Application>
  <DocSecurity>0</DocSecurity>
  <Lines>71</Lines>
  <Paragraphs>20</Paragraphs>
  <ScaleCrop>false</ScaleCrop>
  <Company/>
  <LinksUpToDate>false</LinksUpToDate>
  <CharactersWithSpaces>10097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355</cp:revision>
  <cp:lastPrinted>2019-05-30T02:38:00Z</cp:lastPrinted>
  <dcterms:created xsi:type="dcterms:W3CDTF">2018-05-22T08:56:00Z</dcterms:created>
  <dcterms:modified xsi:type="dcterms:W3CDTF">2019-05-30T02:40:00Z</dcterms:modified>
</cp:coreProperties>
</file>
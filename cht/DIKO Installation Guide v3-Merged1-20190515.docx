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Installation Guide</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Copyright 2017</w:t>
      </w:r>
      <w:r w:rsidR="00B43624">
        <w:rPr>
          <w:rFonts w:eastAsia="SimSun"/>
          <w:sz w:val="23"/>
          <w:szCs w:val="23"/>
          <w:lang w:eastAsia="zh-CN"/>
        </w:rPr>
        <w:t xml:space="preserve">-2019</w:t>
      </w:r>
      <w:r>
        <w:rPr>
          <w:rFonts w:eastAsia="SimSun"/>
          <w:sz w:val="23"/>
          <w:szCs w:val="23"/>
          <w:lang w:eastAsia="zh-CN"/>
        </w:rPr>
        <w:t xml:space="preserve"> All rights reserved</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Installation &amp; Configuration</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目錄</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Requirement</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Install IIS Server within .net Framework 3.5.1 &amp; 4.5</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Install the Microsoft WSE 2.0</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 Server Core</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Installing 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Install “Microsoft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Generate software license for DIKO</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Setting </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Add Web application on IIS</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10日</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Setup and initialize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system</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Add and install DIKO Indexing manager to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Add and install DIKO Rendition manager to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Add and install DIKO Email Capturing to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Add and install DIKO Email Capturing </w:t>
      </w:r>
      <w:r>
        <w:rPr>
          <w:rFonts w:ascii="Calibri" w:hAnsi="Calibri" w:cs="Calibri"/>
        </w:rPr>
        <w:t xml:space="preserve">Pro </w:t>
      </w:r>
      <w:r>
        <w:rPr>
          <w:rFonts w:ascii="Calibri" w:eastAsia="SimSun" w:hAnsi="Calibri" w:cs="Calibri"/>
          <w:lang w:eastAsia="zh-CN"/>
        </w:rPr>
        <w:t xml:space="preserve">to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Add and install DIKO </w:t>
      </w:r>
      <w:r>
        <w:rPr>
          <w:rFonts w:ascii="Calibri" w:hAnsi="Calibri" w:cs="Calibri"/>
        </w:rPr>
        <w:t xml:space="preserve">Sync Folder Mass Monitor </w:t>
      </w:r>
      <w:r>
        <w:rPr>
          <w:rFonts w:ascii="Calibri" w:eastAsia="SimSun" w:hAnsi="Calibri" w:cs="Calibri"/>
          <w:lang w:eastAsia="zh-CN"/>
        </w:rPr>
        <w:t xml:space="preserve">to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Browse and login 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Requirement</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操作系統</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Database</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組件</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(required by Microsoft SQL Express 2012)</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mandatory)</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User Access / Permission for installation</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Install IIS Server within .net Framework 3.5.1 &amp; 4.5</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Open “</w:t>
      </w:r>
      <w:r>
        <w:rPr>
          <w:rFonts w:ascii="Calibri" w:eastAsia="SimSun" w:hAnsi="Calibri" w:cs="Calibri"/>
          <w:b/>
          <w:bCs/>
          <w:lang w:eastAsia="zh-CN"/>
        </w:rPr>
        <w:t xml:space="preserve">Server Manager</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Manage</w:t>
      </w:r>
      <w:r>
        <w:rPr>
          <w:rFonts w:ascii="Calibri" w:eastAsia="SimSun" w:hAnsi="Calibri" w:cs="Calibri"/>
          <w:lang w:eastAsia="zh-CN"/>
        </w:rPr>
        <w:t xml:space="preserve">”, and select “</w:t>
      </w:r>
      <w:r>
        <w:rPr>
          <w:rFonts w:ascii="Calibri" w:eastAsia="SimSun" w:hAnsi="Calibri" w:cs="Calibri"/>
          <w:b/>
          <w:bCs/>
          <w:lang w:eastAsia="zh-CN"/>
        </w:rPr>
        <w:t xml:space="preserve">Add Roles and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7F652A" w:rsidRDefault="007F652A">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7F652A" w:rsidRDefault="007F652A">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3" w:author="Tom-v3" w:date="2019-05-15T14:43:00Z">
            <w:rPr>
              <w:rFonts w:eastAsia="SimSun" w:cs="Calibri"/>
              <w:lang w:eastAsia="zh-CN"/>
            </w:rPr>
          </w:rPrChange>
        </w:rPr>
        <w:t xml:space="preserve">In “</w:t>
      </w:r>
      <w:r>
        <w:rPr>
          <w:b/>
          <w:rPrChange w:id="64" w:author="Tom-v3" w:date="2019-05-15T14:43:00Z">
            <w:rPr>
              <w:rFonts w:eastAsia="SimSun" w:cs="Calibri"/>
              <w:b/>
              <w:bCs/>
              <w:lang w:eastAsia="zh-CN"/>
            </w:rPr>
          </w:rPrChange>
        </w:rPr>
        <w:t xml:space="preserve">Server Roles</w:t>
      </w:r>
      <w:r>
        <w:rPr>
          <w:rPrChange w:id="65" w:author="Tom-v3" w:date="2019-05-15T14:43:00Z">
            <w:rPr>
              <w:rFonts w:eastAsia="SimSun" w:cs="Calibri"/>
              <w:lang w:eastAsia="zh-CN"/>
            </w:rPr>
          </w:rPrChange>
        </w:rPr>
        <w:t xml:space="preserve">”, select “</w:t>
      </w:r>
      <w:ins w:id="66" w:author="Tom-v3" w:date="2019-05-15T14:43:00Z">
        <w:r>
          <w:rPr>
            <w:b/>
          </w:rPr>
          <w:t xml:space="preserve">Web Server</w:t>
        </w:r>
        <w:r>
          <w:rPr>
            <w:b/>
            <w:lang w:eastAsia="zh-HK"/>
          </w:rPr>
          <w:t xml:space="preserve"> </w:t>
        </w:r>
        <w:r>
          <w:rPr>
            <w:b/>
          </w:rPr>
          <w:t xml:space="preserve">(IIS)</w:t>
        </w:r>
        <w:r>
          <w:t xml:space="preserve">”; Select also “</w:t>
        </w:r>
      </w:ins>
      <w:r>
        <w:rPr>
          <w:b/>
          <w:rPrChange w:id="67" w:author="Tom-v3" w:date="2019-05-15T14:43:00Z">
            <w:rPr>
              <w:rFonts w:eastAsia="SimSun" w:cs="Calibri"/>
              <w:b/>
              <w:bCs/>
              <w:lang w:eastAsia="zh-CN"/>
            </w:rPr>
          </w:rPrChange>
        </w:rPr>
        <w:t xml:space="preserve">Application Server</w:t>
      </w:r>
      <w:r>
        <w:rPr>
          <w:rPrChange w:id="68" w:author="Tom-v3" w:date="2019-05-15T14:43:00Z">
            <w:rPr>
              <w:rFonts w:eastAsia="SimSun" w:cs="Calibri"/>
              <w:lang w:eastAsia="zh-CN"/>
            </w:rPr>
          </w:rPrChange>
        </w:rPr>
        <w:t xml:space="preserve">” </w:t>
      </w:r>
      <w:ins w:id="69" w:author="Tom-v3" w:date="2019-05-15T14:43:00Z">
        <w:r>
          <w:t xml:space="preserve">for systems running Windows</w:t>
        </w:r>
      </w:ins>
      <w:del w:id="70" w:author="Tom-v3" w:date="2019-05-15T14:43:00Z">
        <w:r>
          <w:rPr>
            <w:rFonts w:eastAsia="SimSun" w:cs="Calibri"/>
            <w:lang w:eastAsia="zh-CN"/>
          </w:rPr>
          <w:delText>and “</w:delText>
        </w:r>
        <w:r>
          <w:rPr>
            <w:rFonts w:eastAsia="SimSun" w:cs="Calibri"/>
            <w:b/>
            <w:lang w:eastAsia="zh-CN"/>
          </w:rPr>
          <w:delText>Web</w:delText>
        </w:r>
      </w:del>
      <w:r>
        <w:rPr>
          <w:rPrChange w:id="71" w:author="Tom-v3" w:date="2019-05-15T14:43:00Z">
            <w:rPr>
              <w:rFonts w:eastAsia="SimSun" w:cs="Calibri"/>
              <w:b/>
              <w:bCs/>
              <w:lang w:eastAsia="zh-CN"/>
            </w:rPr>
          </w:rPrChange>
        </w:rPr>
        <w:t xml:space="preserve"> Server </w:t>
      </w:r>
      <w:ins w:id="72" w:author="Tom-v3" w:date="2019-05-15T14:43:00Z">
        <w:r>
          <w:t xml:space="preserve">2008 / 2012.</w:t>
        </w:r>
      </w:ins>
      <w:r>
        <w:br/>
      </w:r>
      <w:ins w:id="73"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4"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5" w:author="Tom-v3" w:date="2019-05-15T14:43:00Z"/>
        </w:rPr>
        <w:sectPr w:rsidR="00D95DD7" w:rsidRPr="0021250E">
          <w:pgSz w:w="12240" w:h="15840"/>
          <w:pgMar w:top="700" w:right="1440" w:bottom="1440" w:left="1000" w:header="0" w:footer="0" w:gutter="0"/>
          <w:cols w:space="720"/>
          <w:formProt w:val="0"/>
          <w:docGrid w:linePitch="100" w:charSpace="4096"/>
        </w:sect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635</wp:posOffset>
                </wp:positionV>
                <wp:extent cx="1296035" cy="467360"/>
                <wp:effectExtent l="7620" t="9525" r="11430" b="9525"/>
                <wp:wrapNone/>
                <wp:docPr id="16" name="Text Box 30"/>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7F652A" w:rsidRDefault="007F652A">
                            <w:pPr>
                              <w:pStyle w:val="FrameContents"/>
                            </w:pPr>
                            <w:ins w:id="76"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0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36Or6wEAAFoEAAAOAAAAZHJzL2Uyb0RvYy54bWysVNtuGyEQfa/Uf0C817t2GiuxvI7aRu5L 1UZJ+gGYBS8SMAiId/33HcbO2r2oUqLwwAIz5wxzZtjlzeAs26mYDPiGTyc1Z8pLaI3fNvzn4/rD FWcpC98KC141fK8Sv1m9f7fsw0LNoAPbqsiQxKdFHxre5RwWVZVkp5xIEwjKo1FDdCLjNm6rNooe 2Z2tZnU9r3qIbYggVUp4ensw8hXxa61k/qF1UpnZhuPdMs2R5k2Zq9VSLLZRhM7I4zXEK27hhPEY dKS6FVmwp2j+onJGRkig80SCq0BrIxXlgNlM6z+yeehEUJQLipPCKFN6O1r5fXcXmWmxdnPOvHBY o0c1ZPYZBnZB+vQhLdDtIdxFVKvsEi5LsoOOrnwxDTaQpvtR08Ih8XA6u76cXaH0Em0f5/PLOZFW J3SIKX9V4FhZNDxizUhKsfuWMkZE12eXEiyBNe3aWEubuN18sZHtBNZ3TaOUFCG/uVnP+oZfX2Ds /1PUNP5F4UxWJX+kth4/Jx1olfdWFWrr75VGPUkOiiWPVzw0Hb4K1OK59YgMAcVRY0ovxB4hBa2o 11+IH0EUH3we8c54iCTDWXZlmYfNcGiXYi0nG2j3h3bw8OkpgzZUtHMTiYUNTOodH1t5Ied7kvT0 S1j9AgAA//8DAFBLAwQUAAYACAAAACEAdZj3NuAAAAAHAQAADwAAAGRycy9kb3ducmV2LnhtbEyO TUvDQBRF94L/YXiCG2knbegHMS+lCEVEu7BVxN0080yiM29iZtrG/nqnK11ezuXeky96a8SBOt84 RhgNExDEpdMNVwgv29VgDsIHxVoZx4TwQx4WxeVFrjLtjvxMh02oRBxhnymEOoQ2k9KXNVnlh64l juzDdVaFGLtK6k4d47g1cpwkU2lVw/GhVi3d1VR+bfYWoXlcm/vlyTxNyvfPh7fv9eqmt6+I11f9 8hZEoD78leGsH9WhiE47t2fthUGYpqNxrJ6BiHieTlIQO4RZOgNZ5PK/f/ELAAD//wMAUEsBAi0A FAAGAAgAAAAhALaDOJL+AAAA4QEAABMAAAAAAAAAAAAAAAAAAAAAAFtDb250ZW50X1R5cGVzXS54 bWxQSwECLQAUAAYACAAAACEAOP0h/9YAAACUAQAACwAAAAAAAAAAAAAAAAAvAQAAX3JlbHMvLnJl bHNQSwECLQAUAAYACAAAACEAyd+jq+sBAABaBAAADgAAAAAAAAAAAAAAAAAuAgAAZHJzL2Uyb0Rv Yy54bWxQSwECLQAUAAYACAAAACEAdZj3NuAAAAAHAQAADwAAAAAAAAAAAAAAAABFBAAAZHJzL2Rv d25yZXYueG1sUEsFBgAAAAAEAAQA8wAAAFIFAAAAAA== " strokeweight=".26mm">
                <v:textbox>
                  <w:txbxContent>
                    <w:p w:rsidR="007F652A" w:rsidRDefault="007F652A">
                      <w:pPr>
                        <w:pStyle w:val="FrameContents"/>
                      </w:pPr>
                      <w:ins w:id="77" w:author="Tom-v3" w:date="2019-05-15T14:43:00Z">
                        <w:r>
                          <w:t xml:space="preserve">For Windows Server 2016 / 2019</w:t>
                        </w:r>
                      </w:ins>
                    </w:p>
                  </w:txbxContent>
                </v:textbox>
              </v:rect>
            </w:pict>
          </mc:Fallback>
        </mc:AlternateContent>
      </w:r>
      <w:del w:id="78"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9" w:author="Tom-v3" w:date="2019-05-15T14:43:00Z">
          <w:pPr>
            <w:tabs>
              <w:tab w:val="left" w:pos="700"/>
            </w:tabs>
            <w:spacing w:line="283" w:lineRule="auto"/>
            <w:ind w:left="720" w:hanging="719"/>
          </w:pPr>
        </w:pPrChange>
      </w:pPr>
      <w:bookmarkStart w:id="80" w:name="page7"/>
      <w:bookmarkEnd w:id="80"/>
      <w:del w:id="81"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Installation Guide v1.0</w:delText>
        </w:r>
        <w:r w:rsidRPr="0021250E">
          <w:rPr>
            <w:rFonts w:ascii="Calibri" w:eastAsia="SimSun" w:hAnsi="Calibri" w:cs="Calibri"/>
            <w:lang w:eastAsia="zh-CN"/>
          </w:rPr>
          <w:tab/>
        </w:r>
      </w:del>
      <w:r w:rsidRPr="0021250E">
        <w:rPr>
          <w:rFonts w:ascii="Calibri" w:eastAsia="SimSun" w:hAnsi="Calibri" w:cs="Calibri"/>
          <w:lang w:eastAsia="zh-CN"/>
          <w:rPrChange w:id="82"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3" w:name="page8"/>
      <w:bookmarkEnd w:id="83"/>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4" w:name="page9"/>
      <w:bookmarkEnd w:id="84"/>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5" w:name="page10"/>
      <w:bookmarkEnd w:id="85"/>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6" w:name="page11"/>
      <w:bookmarkEnd w:id="86"/>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7" w:name="page12"/>
      <w:bookmarkEnd w:id="87"/>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8" w:name="page13"/>
      <w:bookmarkEnd w:id="88"/>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9" w:name="page14"/>
      <w:bookmarkEnd w:id="89"/>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anchor distT="0" distB="0" distL="0" distR="0" simplePos="0" relativeHeight="33" behindDoc="1" locked="0" layoutInCell="1" allowOverlap="1">
            <wp:simplePos x="0" y="0"/>
            <wp:positionH relativeFrom="column">
              <wp:posOffset>462280</wp:posOffset>
            </wp:positionH>
            <wp:positionV relativeFrom="paragraph">
              <wp:posOffset>27305</wp:posOffset>
            </wp:positionV>
            <wp:extent cx="4886960" cy="3742690"/>
            <wp:effectExtent l="0" t="0" r="0" b="0"/>
            <wp:wrapNone/>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stretch>
                      <a:fillRect/>
                    </a:stretch>
                  </pic:blipFill>
                  <pic:spPr bwMode="auto">
                    <a:xfrm>
                      <a:off x="0" y="0"/>
                      <a:ext cx="488696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4" behindDoc="1" locked="0" layoutInCell="1" allowOverlap="1">
            <wp:simplePos x="0" y="0"/>
            <wp:positionH relativeFrom="column">
              <wp:posOffset>462280</wp:posOffset>
            </wp:positionH>
            <wp:positionV relativeFrom="paragraph">
              <wp:posOffset>27305</wp:posOffset>
            </wp:positionV>
            <wp:extent cx="4858385" cy="3696335"/>
            <wp:effectExtent l="0" t="0" r="0" b="0"/>
            <wp:wrapNone/>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stretch>
                      <a:fillRect/>
                    </a:stretch>
                  </pic:blipFill>
                  <pic:spPr bwMode="auto">
                    <a:xfrm>
                      <a:off x="0" y="0"/>
                      <a:ext cx="4858385" cy="3696335"/>
                    </a:xfrm>
                    <a:prstGeom prst="rect">
                      <a:avLst/>
                    </a:prstGeom>
                  </pic:spPr>
                </pic:pic>
              </a:graphicData>
            </a:graphic>
          </wp:anchor>
        </w:drawing>
      </w:r>
    </w:p>
    <w:p w:rsidR="00D95DD7" w:rsidRDefault="00F96ECC">
      <w:pPr>
        <w:rPr>
          <w:sz w:val="20"/>
          <w:szCs w:val="20"/>
        </w:rPr>
      </w:pPr>
      <w:bookmarkStart w:id="90" w:name="page15"/>
      <w:bookmarkEnd w:id="90"/>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91" w:name="page16"/>
      <w:bookmarkEnd w:id="91"/>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 Server Core</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2" w:name="page17"/>
      <w:bookmarkEnd w:id="92"/>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3" w:name="page18"/>
      <w:bookmarkEnd w:id="93"/>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4" w:name="page19"/>
      <w:bookmarkEnd w:id="94"/>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Installing 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5" w:name="page20"/>
      <w:bookmarkEnd w:id="95"/>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6" w:name="page21"/>
      <w:bookmarkEnd w:id="96"/>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7" w:name="page22"/>
      <w:bookmarkEnd w:id="97"/>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8" w:name="page23"/>
      <w:bookmarkEnd w:id="98"/>
    </w:p>
    <w:p w:rsidR="00AB3705" w:rsidRDefault="001F43F2" w:rsidP="00AB3705">
      <w:pPr>
        <w:pStyle w:val="1"/>
        <w:ind w:left="720" w:hanging="720"/>
      </w:pPr>
      <w:bookmarkStart w:id="99" w:name="page36"/>
      <w:bookmarkStart w:id="100" w:name="_Toc8725610"/>
      <w:bookmarkEnd w:id="99"/>
      <w:r>
        <w:t xml:space="preserve">6</w:t>
      </w:r>
      <w:r>
        <w:tab/>
        <w:t xml:space="preserve">I</w:t>
      </w:r>
      <w:r w:rsidR="00AB3705" w:rsidRPr="007F652A">
        <w:t xml:space="preserve">nstall “Microsoft SQL 2012 Express”</w:t>
      </w:r>
      <w:bookmarkEnd w:id="100"/>
    </w:p>
    <w:p w:rsidR="00AB3705" w:rsidRPr="001F43F2" w:rsidRDefault="001F43F2" w:rsidP="00AB3705">
      <w:pPr>
        <w:spacing w:line="305" w:lineRule="exact"/>
        <w:rPr>
          <w:del w:id="101"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2" w:author="Tom-2K19" w:date="2019-05-15T16:46:00Z"/>
        </w:rPr>
      </w:pPr>
      <w:del w:id="103" w:author="Tom-2K19" w:date="2019-05-15T16:46:00Z">
        <w:r w:rsidRPr="00F530E6">
          <w:rPr>
            <w:rFonts w:eastAsia="SimSun" w:cs="Calibri"/>
            <w:lang w:eastAsia="zh-CN"/>
          </w:rPr>
          <w:delText>6.1</w:delText>
        </w:r>
        <w:r>
          <w:rPr>
            <w:sz w:val="20"/>
            <w:szCs w:val="20"/>
            <w:lang w:eastAsia="zh-CN"/>
          </w:rPr>
          <w:tab/>
        </w:r>
      </w:del>
      <w:ins w:id="104"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5"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6" w:author="Tom-2K19" w:date="2019-05-15T16:46:00Z">
        <w:r>
          <w:t xml:space="preserve">(1.9 GB) you downloaded.</w:t>
        </w:r>
        <w:r w:rsidRPr="00283E87">
          <w:t xml:space="preserve"> </w:t>
        </w:r>
        <w:r>
          <w:t xml:space="preserve">The system will extract the downloaded file before it can run the installation. </w:t>
        </w:r>
      </w:ins>
      <w:r w:rsidR="001F43F2">
        <w:br/>
      </w:r>
      <w:ins w:id="107"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8" w:author="Tom-2K19" w:date="2019-05-15T16:46:00Z">
            <w:rPr>
              <w:sz w:val="20"/>
            </w:rPr>
          </w:rPrChange>
        </w:rPr>
        <w:pPrChange w:id="109" w:author="Tom-2K19" w:date="2019-05-15T16:46:00Z">
          <w:pPr>
            <w:tabs>
              <w:tab w:val="left" w:pos="700"/>
            </w:tabs>
            <w:spacing w:line="285" w:lineRule="auto"/>
            <w:ind w:left="720" w:hanging="719"/>
          </w:pPr>
        </w:pPrChange>
      </w:pPr>
      <w:ins w:id="110"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11" w:author="Tom-2K19" w:date="2019-05-15T16:46:00Z">
        <w:r w:rsidRPr="00F530E6">
          <w:rPr>
            <w:rFonts w:eastAsia="SimSun" w:cs="Calibri"/>
            <w:lang w:eastAsia="zh-CN"/>
          </w:rPr>
          <w:delText>‐</w:delText>
        </w:r>
      </w:del>
      <w:ins w:id="112" w:author="Tom-2K19" w:date="2019-05-15T16:46:00Z">
        <w:r w:rsidRPr="00283E87">
          <w:t xml:space="preserve">-</w:t>
        </w:r>
      </w:ins>
      <w:r w:rsidRPr="007F652A">
        <w:t xml:space="preserve">alone installation or add features to an existing installation”</w:t>
      </w:r>
      <w:ins w:id="113" w:author="Tom-2K19" w:date="2019-05-15T16:46:00Z">
        <w:r>
          <w:t xml:space="preserve"> when you got the screen below:</w:t>
        </w:r>
        <w:r>
          <w:br/>
        </w:r>
      </w:ins>
      <w:r w:rsidR="001F43F2">
        <w:br/>
      </w:r>
      <w:ins w:id="114"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5" w:author="Tom-2K19" w:date="2019-05-15T16:46:00Z"/>
          <w:sz w:val="20"/>
          <w:szCs w:val="20"/>
          <w:lang w:eastAsia="zh-HK"/>
        </w:rPr>
      </w:pPr>
      <w:del w:id="116"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blip>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7" w:author="Tom-2K19" w:date="2019-05-15T16:46:00Z"/>
          <w:sz w:val="20"/>
          <w:szCs w:val="20"/>
        </w:rPr>
      </w:pP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200" w:lineRule="exact"/>
        <w:rPr>
          <w:del w:id="142" w:author="Tom-2K19" w:date="2019-05-15T16:46:00Z"/>
          <w:sz w:val="20"/>
          <w:szCs w:val="20"/>
        </w:rPr>
      </w:pPr>
    </w:p>
    <w:p w:rsidR="00AB3705" w:rsidRDefault="00AB3705" w:rsidP="00AB3705">
      <w:pPr>
        <w:spacing w:line="200" w:lineRule="exact"/>
        <w:rPr>
          <w:del w:id="143" w:author="Tom-2K19" w:date="2019-05-15T16:46:00Z"/>
          <w:sz w:val="20"/>
          <w:szCs w:val="20"/>
        </w:rPr>
      </w:pPr>
    </w:p>
    <w:p w:rsidR="00AB3705" w:rsidRDefault="00AB3705" w:rsidP="00AB3705">
      <w:pPr>
        <w:spacing w:line="374" w:lineRule="exact"/>
        <w:rPr>
          <w:del w:id="144" w:author="Tom-2K19" w:date="2019-05-15T16:46:00Z"/>
          <w:sz w:val="20"/>
          <w:szCs w:val="20"/>
        </w:rPr>
      </w:pPr>
    </w:p>
    <w:p w:rsidR="00AB3705" w:rsidRDefault="00AB3705">
      <w:pPr>
        <w:pStyle w:val="2"/>
        <w:ind w:left="720" w:hanging="720"/>
        <w:rPr>
          <w:rPrChange w:id="145" w:author="Tom-2K19" w:date="2019-05-15T16:46:00Z">
            <w:rPr>
              <w:sz w:val="20"/>
            </w:rPr>
          </w:rPrChange>
        </w:rPr>
        <w:pPrChange w:id="146" w:author="Tom-2K19" w:date="2019-05-15T16:46:00Z">
          <w:pPr>
            <w:tabs>
              <w:tab w:val="left" w:pos="700"/>
            </w:tabs>
          </w:pPr>
        </w:pPrChange>
      </w:pPr>
      <w:del w:id="147"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8"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49" w:author="Tom-2K19" w:date="2019-05-15T16:46:00Z"/>
          <w:sz w:val="20"/>
          <w:szCs w:val="20"/>
          <w:lang w:eastAsia="zh-HK"/>
        </w:rPr>
      </w:pPr>
      <w:del w:id="150"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blip>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51"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2" w:author="Tom-2K19" w:date="2019-05-15T16:46:00Z"/>
          <w:sz w:val="20"/>
          <w:szCs w:val="20"/>
        </w:rPr>
      </w:pPr>
      <w:bookmarkStart w:id="153" w:name="page24"/>
      <w:bookmarkEnd w:id="153"/>
      <w:del w:id="154"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155" w:author="Tom-2K19" w:date="2019-05-15T16:46:00Z"/>
          <w:sz w:val="20"/>
          <w:szCs w:val="20"/>
        </w:rPr>
      </w:pPr>
    </w:p>
    <w:p w:rsidR="00AB3705" w:rsidRPr="00685350" w:rsidRDefault="00AB3705">
      <w:pPr>
        <w:pStyle w:val="2"/>
        <w:ind w:left="720" w:hanging="720"/>
        <w:rPr>
          <w:rPrChange w:id="156" w:author="Tom-2K19" w:date="2019-05-15T16:46:00Z">
            <w:rPr>
              <w:sz w:val="20"/>
            </w:rPr>
          </w:rPrChange>
        </w:rPr>
        <w:pPrChange w:id="157" w:author="Tom-2K19" w:date="2019-05-15T16:46:00Z">
          <w:pPr>
            <w:tabs>
              <w:tab w:val="left" w:pos="700"/>
            </w:tabs>
          </w:pPr>
        </w:pPrChange>
      </w:pPr>
      <w:del w:id="158" w:author="Tom-2K19" w:date="2019-05-15T16:46:00Z">
        <w:r w:rsidRPr="00F530E6">
          <w:rPr>
            <w:rFonts w:eastAsia="SimSun" w:cs="Calibri"/>
            <w:lang w:eastAsia="zh-CN"/>
          </w:rPr>
          <w:delText>6.3</w:delText>
        </w:r>
        <w:r>
          <w:rPr>
            <w:sz w:val="20"/>
            <w:szCs w:val="20"/>
            <w:lang w:eastAsia="zh-CN"/>
          </w:rPr>
          <w:tab/>
        </w:r>
      </w:del>
      <w:ins w:id="159"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60"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61" w:author="Tom-2K19" w:date="2019-05-15T16:46:00Z"/>
          <w:sz w:val="20"/>
          <w:szCs w:val="20"/>
          <w:lang w:eastAsia="zh-HK"/>
        </w:rPr>
      </w:pPr>
      <w:del w:id="162"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blip>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3" w:author="Tom-2K19" w:date="2019-05-15T16:46:00Z"/>
          <w:sz w:val="20"/>
          <w:szCs w:val="20"/>
        </w:rPr>
      </w:pP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00" w:lineRule="exact"/>
        <w:rPr>
          <w:del w:id="189" w:author="Tom-2K19" w:date="2019-05-15T16:46:00Z"/>
          <w:sz w:val="20"/>
          <w:szCs w:val="20"/>
        </w:rPr>
      </w:pPr>
    </w:p>
    <w:p w:rsidR="00AB3705" w:rsidRDefault="00AB3705" w:rsidP="00AB3705">
      <w:pPr>
        <w:spacing w:line="200" w:lineRule="exact"/>
        <w:rPr>
          <w:del w:id="190" w:author="Tom-2K19" w:date="2019-05-15T16:46:00Z"/>
          <w:sz w:val="20"/>
          <w:szCs w:val="20"/>
        </w:rPr>
      </w:pPr>
    </w:p>
    <w:p w:rsidR="00AB3705" w:rsidRDefault="00AB3705" w:rsidP="00AB3705">
      <w:pPr>
        <w:spacing w:line="290" w:lineRule="exact"/>
        <w:rPr>
          <w:del w:id="191" w:author="Tom-2K19" w:date="2019-05-15T16:46:00Z"/>
          <w:sz w:val="20"/>
          <w:szCs w:val="20"/>
        </w:rPr>
      </w:pPr>
    </w:p>
    <w:p w:rsidR="00AB3705" w:rsidRPr="00283E87" w:rsidRDefault="00AB3705">
      <w:pPr>
        <w:pStyle w:val="2"/>
        <w:ind w:left="720" w:hanging="720"/>
        <w:rPr>
          <w:rPrChange w:id="192" w:author="Tom-2K19" w:date="2019-05-15T16:46:00Z">
            <w:rPr>
              <w:sz w:val="20"/>
            </w:rPr>
          </w:rPrChange>
        </w:rPr>
        <w:pPrChange w:id="193" w:author="Tom-2K19" w:date="2019-05-15T16:46:00Z">
          <w:pPr>
            <w:tabs>
              <w:tab w:val="left" w:pos="700"/>
            </w:tabs>
          </w:pPr>
        </w:pPrChange>
      </w:pPr>
      <w:del w:id="194" w:author="Tom-2K19" w:date="2019-05-15T16:46:00Z">
        <w:r w:rsidRPr="00F530E6">
          <w:rPr>
            <w:rFonts w:eastAsia="SimSun" w:cs="Calibri"/>
            <w:lang w:eastAsia="zh-CN"/>
          </w:rPr>
          <w:delText>6.4</w:delText>
        </w:r>
        <w:r>
          <w:rPr>
            <w:sz w:val="20"/>
            <w:szCs w:val="20"/>
            <w:lang w:eastAsia="zh-CN"/>
          </w:rPr>
          <w:tab/>
        </w:r>
      </w:del>
      <w:r w:rsidRPr="007F652A">
        <w:t xml:space="preserve">Waiting </w:t>
      </w:r>
      <w:del w:id="195" w:author="Tom-2K19" w:date="2019-05-15T16:46:00Z">
        <w:r w:rsidRPr="00F530E6">
          <w:rPr>
            <w:rFonts w:eastAsia="SimSun" w:cs="Calibri"/>
            <w:lang w:eastAsia="zh-CN"/>
          </w:rPr>
          <w:delText>of</w:delText>
        </w:r>
      </w:del>
      <w:r>
        <w:t xml:space="preserve">for</w:t>
      </w:r>
      <w:r w:rsidRPr="007F652A">
        <w:t xml:space="preserve"> the processing</w:t>
      </w:r>
      <w:r w:rsidR="001F43F2">
        <w:br/>
      </w:r>
      <w:ins w:id="196"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7" w:author="Tom-2K19" w:date="2019-05-15T16:46:00Z"/>
          <w:sz w:val="20"/>
          <w:szCs w:val="20"/>
          <w:lang w:eastAsia="zh-HK"/>
        </w:rPr>
      </w:pPr>
      <w:del w:id="198"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blip>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19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00" w:author="Tom-2K19" w:date="2019-05-15T16:46:00Z"/>
          <w:sz w:val="20"/>
          <w:szCs w:val="20"/>
        </w:rPr>
      </w:pPr>
      <w:bookmarkStart w:id="201" w:name="page25"/>
      <w:bookmarkEnd w:id="201"/>
      <w:del w:id="202"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03" w:author="Tom-2K19" w:date="2019-05-15T16:46:00Z"/>
          <w:sz w:val="20"/>
          <w:szCs w:val="20"/>
        </w:rPr>
      </w:pPr>
    </w:p>
    <w:p w:rsidR="00AB3705" w:rsidRDefault="00AB3705" w:rsidP="00AB3705">
      <w:pPr>
        <w:pStyle w:val="2"/>
        <w:ind w:left="720" w:hanging="720"/>
        <w:rPr>
          <w:ins w:id="204" w:author="Tom-2K19" w:date="2019-05-15T16:46:00Z"/>
        </w:rPr>
      </w:pPr>
      <w:del w:id="205" w:author="Tom-2K19" w:date="2019-05-15T16:46:00Z">
        <w:r w:rsidRPr="00F530E6">
          <w:rPr>
            <w:rFonts w:eastAsia="SimSun" w:cs="Calibri"/>
            <w:lang w:eastAsia="zh-CN"/>
          </w:rPr>
          <w:delText>6.5</w:delText>
        </w:r>
        <w:r>
          <w:rPr>
            <w:sz w:val="20"/>
            <w:szCs w:val="20"/>
            <w:lang w:eastAsia="zh-CN"/>
          </w:rPr>
          <w:tab/>
        </w:r>
      </w:del>
      <w:ins w:id="206"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7" w:author="Tom-2K19" w:date="2019-05-15T16:46:00Z">
        <w:r w:rsidR="00AB3705" w:rsidRPr="00F530E6">
          <w:rPr>
            <w:rFonts w:eastAsia="SimSun" w:cs="Calibri"/>
            <w:lang w:eastAsia="zh-CN"/>
          </w:rPr>
          <w:delText>after process completed.</w:delText>
        </w:r>
      </w:del>
      <w:ins w:id="208" w:author="Tom-2K19" w:date="2019-05-15T16:46:00Z">
        <w:r w:rsidR="00AB3705">
          <w:t xml:space="preserve">to accept the default names:</w:t>
        </w:r>
      </w:ins>
      <w:r>
        <w:br/>
      </w:r>
      <w:ins w:id="209"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10"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blip>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11" w:author="Tom-2K19" w:date="2019-05-15T16:46:00Z"/>
        </w:rPr>
      </w:pPr>
      <w:r>
        <w:rPr>
          <w:rFonts w:hint="eastAsia"/>
        </w:rPr>
        <w:t xml:space="preserve">6</w:t>
      </w:r>
      <w:r>
        <w:t xml:space="preserve">.8</w:t>
      </w:r>
      <w:r>
        <w:tab/>
      </w:r>
    </w:p>
    <w:p w:rsidR="00AB3705" w:rsidRPr="0021250E" w:rsidRDefault="00AB3705" w:rsidP="00AB3705">
      <w:pPr>
        <w:spacing w:line="200" w:lineRule="exact"/>
        <w:rPr>
          <w:del w:id="212" w:author="Tom-2K19" w:date="2019-05-15T16:46:00Z"/>
          <w:szCs w:val="32"/>
        </w:rPr>
      </w:pP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200" w:lineRule="exact"/>
        <w:rPr>
          <w:del w:id="238" w:author="Tom-2K19" w:date="2019-05-15T16:46:00Z"/>
          <w:szCs w:val="32"/>
        </w:rPr>
      </w:pPr>
    </w:p>
    <w:p w:rsidR="00AB3705" w:rsidRPr="0021250E" w:rsidRDefault="00AB3705" w:rsidP="00AB3705">
      <w:pPr>
        <w:spacing w:line="200" w:lineRule="exact"/>
        <w:rPr>
          <w:del w:id="239" w:author="Tom-2K19" w:date="2019-05-15T16:46:00Z"/>
          <w:szCs w:val="32"/>
        </w:rPr>
      </w:pPr>
    </w:p>
    <w:p w:rsidR="00AB3705" w:rsidRPr="0021250E" w:rsidRDefault="00AB3705" w:rsidP="00AB3705">
      <w:pPr>
        <w:spacing w:line="312" w:lineRule="exact"/>
        <w:rPr>
          <w:del w:id="240" w:author="Tom-2K19" w:date="2019-05-15T16:46:00Z"/>
          <w:szCs w:val="32"/>
        </w:rPr>
      </w:pPr>
    </w:p>
    <w:p w:rsidR="00AB3705" w:rsidRPr="0021250E" w:rsidRDefault="00AB3705" w:rsidP="00AB3705">
      <w:pPr>
        <w:tabs>
          <w:tab w:val="left" w:pos="700"/>
        </w:tabs>
        <w:rPr>
          <w:del w:id="241" w:author="Tom-2K19" w:date="2019-05-15T16:46:00Z"/>
          <w:szCs w:val="32"/>
        </w:rPr>
      </w:pPr>
      <w:del w:id="242"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3" w:author="Tom-2K19" w:date="2019-05-15T16:46:00Z"/>
          <w:szCs w:val="32"/>
        </w:rPr>
      </w:pPr>
      <w:del w:id="244"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5"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6" w:author="Tom-2K19" w:date="2019-05-15T16:46:00Z"/>
          <w:szCs w:val="32"/>
        </w:rPr>
      </w:pPr>
      <w:bookmarkStart w:id="247" w:name="page26"/>
      <w:bookmarkEnd w:id="247"/>
      <w:del w:id="248"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Installation Guide v1.0</w:delText>
        </w:r>
      </w:del>
    </w:p>
    <w:p w:rsidR="00AB3705" w:rsidRPr="0021250E" w:rsidRDefault="00AB3705" w:rsidP="00AB3705">
      <w:pPr>
        <w:spacing w:line="241" w:lineRule="exact"/>
        <w:rPr>
          <w:del w:id="249" w:author="Tom-2K19" w:date="2019-05-15T16:46:00Z"/>
          <w:szCs w:val="32"/>
        </w:rPr>
      </w:pPr>
    </w:p>
    <w:p w:rsidR="00AB3705" w:rsidRDefault="00AB3705">
      <w:pPr>
        <w:pStyle w:val="2"/>
        <w:ind w:left="720" w:hanging="720"/>
        <w:rPr>
          <w:rPrChange w:id="250" w:author="Tom-2K19" w:date="2019-05-15T16:46:00Z">
            <w:rPr>
              <w:sz w:val="20"/>
            </w:rPr>
          </w:rPrChange>
        </w:rPr>
        <w:pPrChange w:id="251" w:author="Tom-2K19" w:date="2019-05-15T16:46:00Z">
          <w:pPr>
            <w:tabs>
              <w:tab w:val="left" w:pos="700"/>
            </w:tabs>
          </w:pPr>
        </w:pPrChange>
      </w:pPr>
      <w:del w:id="252" w:author="Tom-2K19" w:date="2019-05-15T16:46:00Z">
        <w:r w:rsidRPr="0021250E">
          <w:delText>6.7</w:delText>
        </w:r>
        <w:r w:rsidRPr="0021250E">
          <w:tab/>
        </w:r>
      </w:del>
      <w:r w:rsidRPr="007F652A">
        <w:t xml:space="preserve">Select the “Collation” tab page</w:t>
      </w:r>
      <w:ins w:id="253"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4" w:author="Tom-2K19" w:date="2019-05-15T16:46:00Z"/>
          <w:lang w:eastAsia="zh-HK"/>
        </w:rPr>
      </w:pPr>
      <w:del w:id="255"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blip>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6" w:author="Tom-2K19" w:date="2019-05-15T16:46:00Z"/>
          <w:sz w:val="20"/>
          <w:szCs w:val="20"/>
        </w:rPr>
      </w:pP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200" w:lineRule="exact"/>
        <w:rPr>
          <w:del w:id="282" w:author="Tom-2K19" w:date="2019-05-15T16:46:00Z"/>
          <w:sz w:val="20"/>
          <w:szCs w:val="20"/>
        </w:rPr>
      </w:pPr>
    </w:p>
    <w:p w:rsidR="00AB3705" w:rsidRDefault="00AB3705" w:rsidP="00AB3705">
      <w:pPr>
        <w:spacing w:line="200" w:lineRule="exact"/>
        <w:rPr>
          <w:del w:id="283" w:author="Tom-2K19" w:date="2019-05-15T16:46:00Z"/>
          <w:sz w:val="20"/>
          <w:szCs w:val="20"/>
        </w:rPr>
      </w:pPr>
    </w:p>
    <w:p w:rsidR="00AB3705" w:rsidRDefault="00AB3705" w:rsidP="00AB3705">
      <w:pPr>
        <w:spacing w:line="395" w:lineRule="exact"/>
        <w:rPr>
          <w:del w:id="284" w:author="Tom-2K19" w:date="2019-05-15T16:46:00Z"/>
          <w:sz w:val="20"/>
          <w:szCs w:val="20"/>
        </w:rPr>
      </w:pPr>
    </w:p>
    <w:p w:rsidR="00AB3705" w:rsidRPr="007103B4" w:rsidRDefault="00AB3705">
      <w:pPr>
        <w:pStyle w:val="2"/>
        <w:ind w:left="720" w:hanging="720"/>
        <w:rPr>
          <w:rPrChange w:id="285" w:author="Tom-2K19" w:date="2019-05-15T16:46:00Z">
            <w:rPr>
              <w:sz w:val="20"/>
            </w:rPr>
          </w:rPrChange>
        </w:rPr>
        <w:pPrChange w:id="286" w:author="Tom-2K19" w:date="2019-05-15T16:46:00Z">
          <w:pPr>
            <w:tabs>
              <w:tab w:val="left" w:pos="700"/>
            </w:tabs>
          </w:pPr>
        </w:pPrChange>
      </w:pPr>
      <w:del w:id="287"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8"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89" w:author="Tom-2K19" w:date="2019-05-15T16:46:00Z"/>
          <w:lang w:eastAsia="zh-HK"/>
        </w:rPr>
      </w:pPr>
      <w:del w:id="290"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blip>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9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2" w:author="Tom-2K19" w:date="2019-05-15T16:46:00Z"/>
          <w:sz w:val="20"/>
          <w:szCs w:val="20"/>
        </w:rPr>
      </w:pPr>
      <w:bookmarkStart w:id="293" w:name="page27"/>
      <w:bookmarkEnd w:id="293"/>
      <w:del w:id="294"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295" w:author="Tom-2K19" w:date="2019-05-15T16:46:00Z"/>
          <w:sz w:val="20"/>
          <w:szCs w:val="20"/>
        </w:rPr>
      </w:pPr>
    </w:p>
    <w:p w:rsidR="00AB3705" w:rsidRDefault="00AB3705">
      <w:pPr>
        <w:pStyle w:val="2"/>
        <w:ind w:left="720" w:hanging="720"/>
        <w:rPr>
          <w:rPrChange w:id="296" w:author="Tom-2K19" w:date="2019-05-15T16:46:00Z">
            <w:rPr>
              <w:sz w:val="20"/>
            </w:rPr>
          </w:rPrChange>
        </w:rPr>
        <w:pPrChange w:id="297" w:author="Tom-2K19" w:date="2019-05-15T16:46:00Z">
          <w:pPr>
            <w:tabs>
              <w:tab w:val="left" w:pos="700"/>
            </w:tabs>
          </w:pPr>
        </w:pPrChange>
      </w:pPr>
      <w:del w:id="298"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299"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300" w:author="Tom-2K19" w:date="2019-05-15T16:46:00Z">
        <w:r w:rsidRPr="00F530E6">
          <w:rPr>
            <w:rFonts w:eastAsia="SimSun" w:cs="Calibri"/>
            <w:lang w:eastAsia="zh-CN"/>
          </w:rPr>
          <w:delText>‐</w:delText>
        </w:r>
      </w:del>
      <w:ins w:id="301" w:author="Tom-2K19" w:date="2019-05-15T16:46:00Z">
        <w:r>
          <w:t xml:space="preserve">-</w:t>
        </w:r>
      </w:ins>
      <w:r w:rsidRPr="007F652A">
        <w:t xml:space="preserve">sensitive” then click [OK]</w:t>
      </w:r>
      <w:ins w:id="302"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3" w:author="Tom-2K19" w:date="2019-05-15T16:46:00Z"/>
          <w:lang w:eastAsia="zh-HK"/>
        </w:rPr>
      </w:pPr>
      <w:del w:id="304"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extLst/>
                      </a:blip>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5" w:author="Tom-2K19" w:date="2019-05-15T16:46:00Z"/>
        </w:rPr>
      </w:pP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200" w:lineRule="exact"/>
        <w:rPr>
          <w:del w:id="331" w:author="Tom-2K19" w:date="2019-05-15T16:46:00Z"/>
        </w:rPr>
      </w:pPr>
    </w:p>
    <w:p w:rsidR="00AB3705" w:rsidRPr="00F96ECC" w:rsidRDefault="00AB3705" w:rsidP="00AB3705">
      <w:pPr>
        <w:spacing w:line="200" w:lineRule="exact"/>
        <w:rPr>
          <w:del w:id="332" w:author="Tom-2K19" w:date="2019-05-15T16:46:00Z"/>
        </w:rPr>
      </w:pPr>
    </w:p>
    <w:p w:rsidR="00AB3705" w:rsidRPr="00F96ECC" w:rsidRDefault="00AB3705" w:rsidP="00AB3705">
      <w:pPr>
        <w:spacing w:line="318" w:lineRule="exact"/>
        <w:rPr>
          <w:del w:id="333" w:author="Tom-2K19" w:date="2019-05-15T16:46:00Z"/>
        </w:rPr>
      </w:pPr>
    </w:p>
    <w:p w:rsidR="00AB3705" w:rsidRDefault="00AB3705">
      <w:pPr>
        <w:pStyle w:val="2"/>
        <w:ind w:left="720" w:hanging="720"/>
        <w:rPr>
          <w:rPrChange w:id="334" w:author="Tom-2K19" w:date="2019-05-15T16:46:00Z">
            <w:rPr>
              <w:sz w:val="20"/>
            </w:rPr>
          </w:rPrChange>
        </w:rPr>
        <w:pPrChange w:id="335" w:author="Tom-2K19" w:date="2019-05-15T16:46:00Z">
          <w:pPr>
            <w:tabs>
              <w:tab w:val="left" w:pos="700"/>
            </w:tabs>
          </w:pPr>
        </w:pPrChange>
      </w:pPr>
      <w:del w:id="336"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7"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8" w:author="Tom-2K19" w:date="2019-05-15T16:46:00Z"/>
          <w:lang w:eastAsia="zh-HK"/>
        </w:rPr>
      </w:pPr>
      <w:del w:id="339"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blip>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40"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41" w:author="Tom-2K19" w:date="2019-05-15T16:46:00Z"/>
        </w:rPr>
      </w:pPr>
      <w:bookmarkStart w:id="342" w:name="page28"/>
      <w:bookmarkEnd w:id="342"/>
      <w:del w:id="343"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44" w:author="Tom-2K19" w:date="2019-05-15T16:46:00Z"/>
        </w:rPr>
      </w:pPr>
    </w:p>
    <w:p w:rsidR="00AB3705" w:rsidRPr="00F96ECC" w:rsidRDefault="00AB3705" w:rsidP="00AB3705">
      <w:pPr>
        <w:tabs>
          <w:tab w:val="left" w:pos="700"/>
        </w:tabs>
        <w:spacing w:line="275" w:lineRule="auto"/>
        <w:ind w:left="720" w:hanging="719"/>
        <w:rPr>
          <w:del w:id="345" w:author="Tom-2K19" w:date="2019-05-15T16:46:00Z"/>
        </w:rPr>
      </w:pPr>
      <w:del w:id="346"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7" w:author="Tom-2K19" w:date="2019-05-15T16:46:00Z"/>
        </w:rPr>
      </w:pPr>
    </w:p>
    <w:p w:rsidR="00AB3705" w:rsidRPr="005E7B7D" w:rsidRDefault="00AB3705">
      <w:pPr>
        <w:pStyle w:val="2"/>
        <w:ind w:left="720" w:hanging="720"/>
        <w:rPr>
          <w:rPrChange w:id="348" w:author="Tom-2K19" w:date="2019-05-15T16:46:00Z">
            <w:rPr>
              <w:sz w:val="20"/>
            </w:rPr>
          </w:rPrChange>
        </w:rPr>
        <w:pPrChange w:id="349"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50"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51" w:author="Tom-2K19" w:date="2019-05-15T16:46:00Z"/>
          <w:lang w:eastAsia="zh-HK"/>
        </w:rPr>
      </w:pPr>
      <w:del w:id="352"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blip>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3"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4" w:author="Tom-2K19" w:date="2019-05-15T16:46:00Z"/>
        </w:rPr>
      </w:pPr>
      <w:bookmarkStart w:id="355" w:name="page29"/>
      <w:bookmarkEnd w:id="355"/>
      <w:del w:id="356"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Installation Guide v1.0</w:delText>
        </w:r>
      </w:del>
    </w:p>
    <w:p w:rsidR="00AB3705" w:rsidRPr="00F96ECC" w:rsidRDefault="00AB3705" w:rsidP="00AB3705">
      <w:pPr>
        <w:spacing w:line="241" w:lineRule="exact"/>
        <w:rPr>
          <w:del w:id="357" w:author="Tom-2K19" w:date="2019-05-15T16:46:00Z"/>
        </w:rPr>
      </w:pPr>
    </w:p>
    <w:p w:rsidR="00AB3705" w:rsidRPr="00283E87" w:rsidRDefault="00AB3705">
      <w:pPr>
        <w:pStyle w:val="2"/>
        <w:ind w:left="720" w:hanging="720"/>
        <w:rPr>
          <w:rPrChange w:id="358" w:author="Tom-2K19" w:date="2019-05-15T16:46:00Z">
            <w:rPr>
              <w:sz w:val="20"/>
            </w:rPr>
          </w:rPrChange>
        </w:rPr>
        <w:pPrChange w:id="359" w:author="Tom-2K19" w:date="2019-05-15T16:46:00Z">
          <w:pPr>
            <w:tabs>
              <w:tab w:val="left" w:pos="700"/>
            </w:tabs>
          </w:pPr>
        </w:pPrChange>
      </w:pPr>
      <w:del w:id="360"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61" w:author="Tom-2K19" w:date="2019-05-15T16:46:00Z">
        <w:r w:rsidRPr="00F96ECC">
          <w:rPr>
            <w:szCs w:val="22"/>
          </w:rPr>
          <w:br/>
        </w:r>
      </w:ins>
      <w:r w:rsidR="00F96ECC">
        <w:br/>
      </w:r>
      <w:ins w:id="362"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3" w:author="Tom-2K19" w:date="2019-05-15T16:46:00Z"/>
          <w:lang w:eastAsia="zh-HK"/>
        </w:rPr>
      </w:pPr>
      <w:del w:id="364"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blip>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5" w:author="Tom-2K19" w:date="2019-05-15T16:46:00Z"/>
        </w:rPr>
      </w:pP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00" w:lineRule="exact"/>
        <w:rPr>
          <w:del w:id="391" w:author="Tom-2K19" w:date="2019-05-15T16:46:00Z"/>
        </w:rPr>
      </w:pPr>
    </w:p>
    <w:p w:rsidR="00AB3705" w:rsidRPr="00F96ECC" w:rsidRDefault="00AB3705" w:rsidP="00AB3705">
      <w:pPr>
        <w:spacing w:line="200" w:lineRule="exact"/>
        <w:rPr>
          <w:del w:id="392" w:author="Tom-2K19" w:date="2019-05-15T16:46:00Z"/>
        </w:rPr>
      </w:pPr>
    </w:p>
    <w:p w:rsidR="00AB3705" w:rsidRPr="00F96ECC" w:rsidRDefault="00AB3705" w:rsidP="00AB3705">
      <w:pPr>
        <w:spacing w:line="290" w:lineRule="exact"/>
        <w:rPr>
          <w:del w:id="393" w:author="Tom-2K19" w:date="2019-05-15T16:46:00Z"/>
        </w:rPr>
      </w:pPr>
    </w:p>
    <w:p w:rsidR="00AB3705" w:rsidRPr="00283E87" w:rsidRDefault="00AB3705">
      <w:pPr>
        <w:pStyle w:val="2"/>
        <w:ind w:left="720" w:hanging="720"/>
        <w:rPr>
          <w:rPrChange w:id="394" w:author="Tom-2K19" w:date="2019-05-15T16:46:00Z">
            <w:rPr>
              <w:sz w:val="20"/>
            </w:rPr>
          </w:rPrChange>
        </w:rPr>
        <w:pPrChange w:id="395" w:author="Tom-2K19" w:date="2019-05-15T16:46:00Z">
          <w:pPr>
            <w:tabs>
              <w:tab w:val="left" w:pos="700"/>
            </w:tabs>
          </w:pPr>
        </w:pPrChange>
      </w:pPr>
      <w:del w:id="396"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7"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8" w:author="Tom-2K19" w:date="2019-05-15T16:46:00Z"/>
          <w:sz w:val="20"/>
          <w:szCs w:val="20"/>
        </w:rPr>
      </w:pPr>
      <w:del w:id="399"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blip>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40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01" w:author="Tom-2K19" w:date="2019-05-15T16:46:00Z"/>
          <w:sz w:val="20"/>
          <w:szCs w:val="20"/>
        </w:rPr>
      </w:pPr>
      <w:bookmarkStart w:id="402" w:name="page30"/>
      <w:bookmarkEnd w:id="402"/>
      <w:del w:id="403"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04" w:author="Tom-2K19" w:date="2019-05-15T16:46:00Z"/>
          <w:sz w:val="20"/>
          <w:szCs w:val="20"/>
        </w:rPr>
      </w:pPr>
    </w:p>
    <w:p w:rsidR="00AB3705" w:rsidRDefault="00AB3705">
      <w:pPr>
        <w:pStyle w:val="2"/>
        <w:ind w:left="720" w:hanging="720"/>
        <w:rPr>
          <w:rPrChange w:id="405" w:author="Tom-2K19" w:date="2019-05-15T16:46:00Z">
            <w:rPr>
              <w:sz w:val="20"/>
            </w:rPr>
          </w:rPrChange>
        </w:rPr>
        <w:pPrChange w:id="406" w:author="Tom-2K19" w:date="2019-05-15T16:46:00Z">
          <w:pPr>
            <w:tabs>
              <w:tab w:val="left" w:pos="700"/>
            </w:tabs>
          </w:pPr>
        </w:pPrChange>
      </w:pPr>
      <w:del w:id="407"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8"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09" w:author="Tom-2K19" w:date="2019-05-15T16:46:00Z"/>
          <w:sz w:val="20"/>
          <w:szCs w:val="20"/>
        </w:rPr>
      </w:pPr>
      <w:del w:id="410"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blip>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11" w:author="Tom-2K19" w:date="2019-05-15T16:46:00Z"/>
          <w:sz w:val="20"/>
          <w:szCs w:val="20"/>
        </w:rPr>
      </w:pPr>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00" w:lineRule="exact"/>
        <w:rPr>
          <w:del w:id="437" w:author="Tom-2K19" w:date="2019-05-15T16:46:00Z"/>
          <w:sz w:val="20"/>
          <w:szCs w:val="20"/>
        </w:rPr>
      </w:pPr>
    </w:p>
    <w:p w:rsidR="00AB3705" w:rsidRDefault="00AB3705" w:rsidP="00AB3705">
      <w:pPr>
        <w:spacing w:line="200" w:lineRule="exact"/>
        <w:rPr>
          <w:del w:id="438" w:author="Tom-2K19" w:date="2019-05-15T16:46:00Z"/>
          <w:sz w:val="20"/>
          <w:szCs w:val="20"/>
        </w:rPr>
      </w:pPr>
    </w:p>
    <w:p w:rsidR="00AB3705" w:rsidRDefault="00AB3705" w:rsidP="00AB3705">
      <w:pPr>
        <w:spacing w:line="277" w:lineRule="exact"/>
        <w:rPr>
          <w:del w:id="439" w:author="Tom-2K19" w:date="2019-05-15T16:46:00Z"/>
          <w:sz w:val="20"/>
          <w:szCs w:val="20"/>
        </w:rPr>
      </w:pPr>
    </w:p>
    <w:p w:rsidR="00AB3705" w:rsidRPr="00283E87" w:rsidRDefault="00AB3705">
      <w:pPr>
        <w:pStyle w:val="2"/>
        <w:ind w:left="720" w:hanging="720"/>
        <w:rPr>
          <w:rPrChange w:id="440" w:author="Tom-2K19" w:date="2019-05-15T16:46:00Z">
            <w:rPr>
              <w:sz w:val="20"/>
            </w:rPr>
          </w:rPrChange>
        </w:rPr>
        <w:pPrChange w:id="441" w:author="Tom-2K19" w:date="2019-05-15T16:46:00Z">
          <w:pPr>
            <w:tabs>
              <w:tab w:val="left" w:pos="700"/>
            </w:tabs>
          </w:pPr>
        </w:pPrChange>
      </w:pPr>
      <w:del w:id="442"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3"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4" w:author="Tom-2K19" w:date="2019-05-15T16:46:00Z"/>
          <w:sz w:val="20"/>
          <w:szCs w:val="20"/>
        </w:rPr>
      </w:pPr>
      <w:del w:id="445"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blip>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7" w:author="Tom-2K19" w:date="2019-05-15T16:46:00Z"/>
          <w:sz w:val="20"/>
          <w:szCs w:val="20"/>
        </w:rPr>
      </w:pPr>
      <w:bookmarkStart w:id="448" w:name="page31"/>
      <w:bookmarkEnd w:id="448"/>
      <w:del w:id="449"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450" w:author="Tom-2K19" w:date="2019-05-15T16:46:00Z"/>
          <w:sz w:val="20"/>
          <w:szCs w:val="20"/>
        </w:rPr>
      </w:pPr>
    </w:p>
    <w:p w:rsidR="00AB3705" w:rsidRPr="00283E87" w:rsidRDefault="00AB3705">
      <w:pPr>
        <w:pStyle w:val="2"/>
        <w:ind w:left="720" w:hanging="720"/>
        <w:rPr>
          <w:rPrChange w:id="451" w:author="Tom-2K19" w:date="2019-05-15T16:46:00Z">
            <w:rPr>
              <w:sz w:val="20"/>
            </w:rPr>
          </w:rPrChange>
        </w:rPr>
        <w:pPrChange w:id="452" w:author="Tom-2K19" w:date="2019-05-15T16:46:00Z">
          <w:pPr>
            <w:tabs>
              <w:tab w:val="left" w:pos="700"/>
            </w:tabs>
          </w:pPr>
        </w:pPrChange>
      </w:pPr>
      <w:del w:id="453"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4" w:author="Tom-2K19" w:date="2019-05-15T16:46:00Z">
        <w:r w:rsidRPr="00F530E6">
          <w:rPr>
            <w:rFonts w:eastAsia="SimSun" w:cs="Calibri"/>
            <w:lang w:eastAsia="zh-CN"/>
          </w:rPr>
          <w:delText>the</w:delText>
        </w:r>
      </w:del>
      <w:ins w:id="455" w:author="Tom-2K19" w:date="2019-05-15T16:46:00Z">
        <w:r>
          <w:rPr>
            <w:lang w:eastAsia="zh-HK"/>
          </w:rPr>
          <w:t xml:space="preserve">this</w:t>
        </w:r>
      </w:ins>
      <w:r w:rsidRPr="007F652A">
        <w:t xml:space="preserve"> “SQL Server Installation Center” screen</w:t>
      </w:r>
      <w:r w:rsidR="00F96ECC">
        <w:br/>
      </w:r>
      <w:ins w:id="456"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7" w:author="Tom-2K19" w:date="2019-05-15T16:46:00Z"/>
          <w:sz w:val="20"/>
          <w:szCs w:val="20"/>
        </w:rPr>
      </w:pPr>
      <w:del w:id="458"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extLst/>
                      </a:blip>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59" w:author="Tom-2K19" w:date="2019-05-15T16:46:00Z"/>
          <w:sz w:val="20"/>
          <w:szCs w:val="20"/>
        </w:rPr>
      </w:pPr>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00" w:lineRule="exact"/>
        <w:rPr>
          <w:del w:id="485" w:author="Tom-2K19" w:date="2019-05-15T16:46:00Z"/>
          <w:sz w:val="20"/>
          <w:szCs w:val="20"/>
        </w:rPr>
      </w:pPr>
    </w:p>
    <w:p w:rsidR="00AB3705" w:rsidRDefault="00AB3705" w:rsidP="00AB3705">
      <w:pPr>
        <w:spacing w:line="200" w:lineRule="exact"/>
        <w:rPr>
          <w:del w:id="486" w:author="Tom-2K19" w:date="2019-05-15T16:46:00Z"/>
          <w:sz w:val="20"/>
          <w:szCs w:val="20"/>
        </w:rPr>
      </w:pPr>
    </w:p>
    <w:p w:rsidR="00AB3705" w:rsidRDefault="00AB3705" w:rsidP="00AB3705">
      <w:pPr>
        <w:spacing w:line="275" w:lineRule="exact"/>
        <w:rPr>
          <w:del w:id="487"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8" w:author="Tom-2K19" w:date="2019-05-15T16:46:00Z"/>
          <w:sz w:val="20"/>
          <w:szCs w:val="20"/>
        </w:rPr>
      </w:pPr>
      <w:r>
        <w:rPr>
          <w:rFonts w:eastAsia="SimSun"/>
          <w:lang w:eastAsia="zh-CN"/>
        </w:rPr>
        <w:t xml:space="preserve">After installing the DOS </w:t>
      </w:r>
      <w:del w:id="489"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90" w:author="Tom-2K19" w:date="2019-05-15T16:46:00Z"/>
          <w:sz w:val="20"/>
          <w:szCs w:val="20"/>
        </w:rPr>
      </w:pPr>
      <w:del w:id="491"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extLst/>
                      </a:blip>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2"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3" w:author="Tom-2K19" w:date="2019-05-15T16:46:00Z"/>
          <w:sz w:val="20"/>
          <w:szCs w:val="20"/>
        </w:rPr>
      </w:pPr>
      <w:bookmarkStart w:id="494" w:name="page32"/>
      <w:bookmarkEnd w:id="494"/>
      <w:del w:id="495"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496" w:author="Tom-2K19" w:date="2019-05-15T16:46:00Z"/>
          <w:sz w:val="20"/>
          <w:szCs w:val="20"/>
        </w:rPr>
      </w:pPr>
    </w:p>
    <w:p w:rsidR="00AB3705" w:rsidRPr="00283E87" w:rsidRDefault="00AB3705" w:rsidP="00AB3705">
      <w:pPr>
        <w:pStyle w:val="2"/>
        <w:ind w:left="720" w:hanging="720"/>
        <w:rPr>
          <w:ins w:id="497" w:author="Tom-2K19" w:date="2019-05-15T16:46:00Z"/>
        </w:rPr>
      </w:pPr>
      <w:del w:id="498"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499"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500" w:author="Tom-2K19" w:date="2019-05-15T16:46:00Z"/>
        </w:rPr>
      </w:pPr>
      <w:ins w:id="501"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2" w:author="Tom-2K19" w:date="2019-05-15T16:46:00Z">
            <w:rPr>
              <w:sz w:val="20"/>
            </w:rPr>
          </w:rPrChange>
        </w:rPr>
        <w:pPrChange w:id="503" w:author="Tom-2K19" w:date="2019-05-15T16:46:00Z">
          <w:pPr>
            <w:tabs>
              <w:tab w:val="left" w:pos="700"/>
            </w:tabs>
          </w:pPr>
        </w:pPrChange>
      </w:pPr>
      <w:r>
        <w:rPr>
          <w:lang w:eastAsia="zh-HK"/>
        </w:rPr>
        <w:t xml:space="preserve">6.19</w:t>
      </w:r>
      <w:r>
        <w:rPr>
          <w:lang w:eastAsia="zh-HK"/>
        </w:rPr>
        <w:tab/>
        <w:t xml:space="preserve">R</w:t>
      </w:r>
      <w:ins w:id="504" w:author="Tom-2K19" w:date="2019-05-15T16:46:00Z">
        <w:r w:rsidR="00AB3705">
          <w:rPr>
            <w:lang w:eastAsia="zh-HK"/>
          </w:rPr>
          <w:t xml:space="preserve">ight </w:t>
        </w:r>
      </w:ins>
      <w:r w:rsidR="00AB3705" w:rsidRPr="007F652A">
        <w:t xml:space="preserve">Click</w:t>
      </w:r>
      <w:ins w:id="505" w:author="Tom-2K19" w:date="2019-05-15T16:46:00Z">
        <w:r w:rsidR="00AB3705">
          <w:rPr>
            <w:lang w:eastAsia="zh-HK"/>
          </w:rPr>
          <w:t xml:space="preserve"> at the icon. Choose</w:t>
        </w:r>
      </w:ins>
      <w:r w:rsidR="00AB3705" w:rsidRPr="007F652A">
        <w:t xml:space="preserve"> “Run as administrator” to start</w:t>
      </w:r>
      <w:r>
        <w:br/>
      </w:r>
      <w:ins w:id="506"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7" w:author="Tom-2K19" w:date="2019-05-15T16:46:00Z"/>
          <w:sz w:val="20"/>
          <w:szCs w:val="20"/>
        </w:rPr>
      </w:pPr>
      <w:del w:id="508"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extLst/>
                      </a:blip>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09" w:author="Tom-2K19" w:date="2019-05-15T16:46:00Z"/>
          <w:sz w:val="20"/>
          <w:szCs w:val="20"/>
        </w:rPr>
      </w:pPr>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00" w:lineRule="exact"/>
        <w:rPr>
          <w:del w:id="534" w:author="Tom-2K19" w:date="2019-05-15T16:46:00Z"/>
          <w:sz w:val="20"/>
          <w:szCs w:val="20"/>
        </w:rPr>
      </w:pPr>
    </w:p>
    <w:p w:rsidR="00AB3705" w:rsidRDefault="00AB3705" w:rsidP="00AB3705">
      <w:pPr>
        <w:spacing w:line="200" w:lineRule="exact"/>
        <w:rPr>
          <w:del w:id="535" w:author="Tom-2K19" w:date="2019-05-15T16:46:00Z"/>
          <w:sz w:val="20"/>
          <w:szCs w:val="20"/>
        </w:rPr>
      </w:pPr>
    </w:p>
    <w:p w:rsidR="00AB3705" w:rsidRDefault="00AB3705" w:rsidP="00AB3705">
      <w:pPr>
        <w:spacing w:line="295" w:lineRule="exact"/>
        <w:rPr>
          <w:del w:id="536" w:author="Tom-2K19" w:date="2019-05-15T16:46:00Z"/>
          <w:sz w:val="20"/>
          <w:szCs w:val="20"/>
        </w:rPr>
      </w:pPr>
    </w:p>
    <w:p w:rsidR="00AB3705" w:rsidRPr="00283E87" w:rsidRDefault="00AB3705">
      <w:pPr>
        <w:pStyle w:val="2"/>
        <w:ind w:left="720" w:hanging="720"/>
        <w:rPr>
          <w:rPrChange w:id="537" w:author="Tom-2K19" w:date="2019-05-15T16:46:00Z">
            <w:rPr>
              <w:sz w:val="20"/>
            </w:rPr>
          </w:rPrChange>
        </w:rPr>
        <w:pPrChange w:id="538" w:author="Tom-2K19" w:date="2019-05-15T16:46:00Z">
          <w:pPr>
            <w:tabs>
              <w:tab w:val="left" w:pos="700"/>
            </w:tabs>
          </w:pPr>
        </w:pPrChange>
      </w:pPr>
      <w:del w:id="539"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40"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41" w:author="Tom-2K19" w:date="2019-05-15T16:46:00Z"/>
          <w:sz w:val="20"/>
          <w:szCs w:val="20"/>
        </w:rPr>
      </w:pPr>
      <w:del w:id="542"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blip>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3"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4" w:author="Tom-2K19" w:date="2019-05-15T16:46:00Z"/>
          <w:sz w:val="20"/>
          <w:szCs w:val="20"/>
        </w:rPr>
      </w:pPr>
      <w:bookmarkStart w:id="545" w:name="page33"/>
      <w:bookmarkEnd w:id="545"/>
      <w:del w:id="546"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547" w:author="Tom-2K19" w:date="2019-05-15T16:46:00Z"/>
          <w:sz w:val="20"/>
          <w:szCs w:val="20"/>
        </w:rPr>
      </w:pPr>
    </w:p>
    <w:p w:rsidR="00AB3705" w:rsidRPr="00283E87" w:rsidRDefault="00AB3705">
      <w:pPr>
        <w:pStyle w:val="2"/>
        <w:ind w:left="720" w:hanging="720"/>
        <w:rPr>
          <w:rPrChange w:id="548" w:author="Tom-2K19" w:date="2019-05-15T16:46:00Z">
            <w:rPr>
              <w:sz w:val="20"/>
            </w:rPr>
          </w:rPrChange>
        </w:rPr>
        <w:pPrChange w:id="549" w:author="Tom-2K19" w:date="2019-05-15T16:46:00Z">
          <w:pPr>
            <w:tabs>
              <w:tab w:val="left" w:pos="700"/>
            </w:tabs>
          </w:pPr>
        </w:pPrChange>
      </w:pPr>
      <w:del w:id="550" w:author="Tom-2K19" w:date="2019-05-15T16:46:00Z">
        <w:r w:rsidRPr="00F530E6">
          <w:rPr>
            <w:rFonts w:eastAsia="SimSun" w:cs="Calibri"/>
            <w:lang w:eastAsia="zh-CN"/>
          </w:rPr>
          <w:delText>6.20</w:delText>
        </w:r>
        <w:r w:rsidRPr="00F530E6">
          <w:rPr>
            <w:rFonts w:cs="Calibri"/>
            <w:lang w:eastAsia="zh-CN"/>
          </w:rPr>
          <w:tab/>
        </w:r>
      </w:del>
      <w:ins w:id="551"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2"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3" w:author="Tom-2K19" w:date="2019-05-15T16:46:00Z"/>
          <w:sz w:val="20"/>
          <w:szCs w:val="20"/>
        </w:rPr>
      </w:pPr>
      <w:del w:id="554"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blip>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200" w:lineRule="exact"/>
        <w:rPr>
          <w:del w:id="577" w:author="Tom-2K19" w:date="2019-05-15T16:46:00Z"/>
          <w:sz w:val="20"/>
          <w:szCs w:val="20"/>
        </w:rPr>
      </w:pPr>
    </w:p>
    <w:p w:rsidR="00AB3705" w:rsidRDefault="00AB3705" w:rsidP="00AB3705">
      <w:pPr>
        <w:spacing w:line="200" w:lineRule="exact"/>
        <w:rPr>
          <w:del w:id="578" w:author="Tom-2K19" w:date="2019-05-15T16:46:00Z"/>
          <w:sz w:val="20"/>
          <w:szCs w:val="20"/>
        </w:rPr>
      </w:pPr>
    </w:p>
    <w:p w:rsidR="00AB3705" w:rsidRDefault="00AB3705" w:rsidP="00AB3705">
      <w:pPr>
        <w:spacing w:line="369" w:lineRule="exact"/>
        <w:rPr>
          <w:del w:id="579" w:author="Tom-2K19" w:date="2019-05-15T16:46:00Z"/>
          <w:sz w:val="20"/>
          <w:szCs w:val="20"/>
        </w:rPr>
      </w:pPr>
    </w:p>
    <w:p w:rsidR="00AB3705" w:rsidRPr="00283E87" w:rsidRDefault="00AB3705" w:rsidP="00AB3705">
      <w:pPr>
        <w:ind w:left="720" w:hanging="720"/>
        <w:rPr>
          <w:ins w:id="580" w:author="Tom-2K19" w:date="2019-05-15T16:46:00Z"/>
        </w:rPr>
      </w:pPr>
      <w:del w:id="581"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2" w:author="Tom-2K19" w:date="2019-05-15T16:46:00Z">
            <w:rPr>
              <w:sz w:val="20"/>
            </w:rPr>
          </w:rPrChange>
        </w:rPr>
        <w:pPrChange w:id="583" w:author="Tom-2K19" w:date="2019-05-15T16:46:00Z">
          <w:pPr>
            <w:tabs>
              <w:tab w:val="left" w:pos="700"/>
            </w:tabs>
          </w:pPr>
        </w:pPrChange>
      </w:pPr>
      <w:ins w:id="584"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5"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6" w:author="Tom-2K19" w:date="2019-05-15T16:46:00Z"/>
          <w:sz w:val="20"/>
          <w:szCs w:val="20"/>
        </w:rPr>
      </w:pPr>
      <w:del w:id="587"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blip>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89" w:author="Tom-2K19" w:date="2019-05-15T16:46:00Z"/>
          <w:sz w:val="20"/>
          <w:szCs w:val="20"/>
        </w:rPr>
      </w:pPr>
      <w:bookmarkStart w:id="590" w:name="page34"/>
      <w:bookmarkEnd w:id="590"/>
      <w:del w:id="591"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0" w:lineRule="exact"/>
        <w:rPr>
          <w:del w:id="592" w:author="Tom-2K19" w:date="2019-05-15T16:46:00Z"/>
          <w:sz w:val="20"/>
          <w:szCs w:val="20"/>
        </w:rPr>
      </w:pPr>
    </w:p>
    <w:p w:rsidR="00AB3705" w:rsidRPr="00283E87" w:rsidRDefault="00AB3705" w:rsidP="00AB3705">
      <w:pPr>
        <w:ind w:left="720" w:hanging="720"/>
        <w:rPr>
          <w:ins w:id="593" w:author="Tom-2K19" w:date="2019-05-15T16:46:00Z"/>
        </w:rPr>
      </w:pPr>
      <w:del w:id="594"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5" w:author="Tom-2K19" w:date="2019-05-15T16:46:00Z">
            <w:rPr>
              <w:sz w:val="20"/>
            </w:rPr>
          </w:rPrChange>
        </w:rPr>
        <w:pPrChange w:id="596" w:author="Tom-2K19" w:date="2019-05-15T16:46:00Z">
          <w:pPr>
            <w:tabs>
              <w:tab w:val="left" w:pos="700"/>
            </w:tabs>
          </w:pPr>
        </w:pPrChange>
      </w:pPr>
      <w:ins w:id="597"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8"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599" w:author="Tom-2K19" w:date="2019-05-15T16:46:00Z"/>
          <w:sz w:val="20"/>
          <w:szCs w:val="20"/>
        </w:rPr>
      </w:pPr>
      <w:del w:id="600"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blip>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200" w:lineRule="exact"/>
        <w:rPr>
          <w:del w:id="629" w:author="Tom-2K19" w:date="2019-05-15T16:46:00Z"/>
          <w:sz w:val="20"/>
          <w:szCs w:val="20"/>
        </w:rPr>
      </w:pPr>
    </w:p>
    <w:p w:rsidR="00AB3705" w:rsidRDefault="00AB3705" w:rsidP="00AB3705">
      <w:pPr>
        <w:spacing w:line="200" w:lineRule="exact"/>
        <w:rPr>
          <w:del w:id="630" w:author="Tom-2K19" w:date="2019-05-15T16:46:00Z"/>
          <w:sz w:val="20"/>
          <w:szCs w:val="20"/>
        </w:rPr>
      </w:pPr>
    </w:p>
    <w:p w:rsidR="00AB3705" w:rsidRDefault="00AB3705" w:rsidP="00AB3705">
      <w:pPr>
        <w:spacing w:line="399" w:lineRule="exact"/>
        <w:rPr>
          <w:del w:id="631" w:author="Tom-2K19" w:date="2019-05-15T16:46:00Z"/>
          <w:sz w:val="20"/>
          <w:szCs w:val="20"/>
        </w:rPr>
      </w:pPr>
    </w:p>
    <w:p w:rsidR="00AB3705" w:rsidRDefault="00AB3705">
      <w:pPr>
        <w:pStyle w:val="2"/>
        <w:ind w:left="720" w:hanging="720"/>
        <w:rPr>
          <w:rPrChange w:id="632" w:author="Tom-2K19" w:date="2019-05-15T16:46:00Z">
            <w:rPr>
              <w:sz w:val="20"/>
            </w:rPr>
          </w:rPrChange>
        </w:rPr>
        <w:pPrChange w:id="633" w:author="Tom-2K19" w:date="2019-05-15T16:46:00Z">
          <w:pPr>
            <w:tabs>
              <w:tab w:val="left" w:pos="700"/>
            </w:tabs>
          </w:pPr>
        </w:pPrChange>
      </w:pPr>
      <w:del w:id="634" w:author="Tom-2K19" w:date="2019-05-15T16:46:00Z">
        <w:r w:rsidRPr="00F530E6">
          <w:rPr>
            <w:rFonts w:eastAsia="SimSun" w:cs="Calibri"/>
            <w:lang w:eastAsia="zh-CN"/>
          </w:rPr>
          <w:delText>6.23</w:delText>
        </w:r>
        <w:r>
          <w:rPr>
            <w:sz w:val="20"/>
            <w:szCs w:val="20"/>
            <w:lang w:eastAsia="zh-CN"/>
          </w:rPr>
          <w:tab/>
        </w:r>
      </w:del>
      <w:ins w:id="635"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6" w:author="Tom-2K19" w:date="2019-05-15T16:46:00Z">
            <w:rPr>
              <w:rFonts w:cs="Calibri"/>
              <w:sz w:val="21"/>
            </w:rPr>
          </w:rPrChange>
        </w:rPr>
        <w:t xml:space="preserve">lick OK</w:t>
      </w:r>
      <w:r>
        <w:br/>
      </w:r>
      <w:ins w:id="637"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8" w:author="Tom-2K19" w:date="2019-05-15T16:46:00Z"/>
          <w:sz w:val="20"/>
          <w:szCs w:val="20"/>
        </w:rPr>
      </w:pPr>
      <w:del w:id="639"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blip>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4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41" w:author="Tom-2K19" w:date="2019-05-15T16:46:00Z"/>
          <w:sz w:val="20"/>
          <w:szCs w:val="20"/>
        </w:rPr>
      </w:pPr>
      <w:bookmarkStart w:id="642" w:name="page35"/>
      <w:bookmarkEnd w:id="642"/>
      <w:del w:id="643"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extLst/>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Installation Guide v1.0</w:delText>
        </w:r>
      </w:del>
    </w:p>
    <w:p w:rsidR="00AB3705" w:rsidRDefault="00AB3705" w:rsidP="00AB3705">
      <w:pPr>
        <w:spacing w:line="241" w:lineRule="exact"/>
        <w:rPr>
          <w:del w:id="644" w:author="Tom-2K19" w:date="2019-05-15T16:46:00Z"/>
          <w:sz w:val="20"/>
          <w:szCs w:val="20"/>
        </w:rPr>
      </w:pPr>
    </w:p>
    <w:p w:rsidR="00AB3705" w:rsidRPr="00010FA9" w:rsidRDefault="00AB3705">
      <w:pPr>
        <w:pStyle w:val="2"/>
        <w:ind w:left="720" w:hanging="720"/>
        <w:rPr>
          <w:rPrChange w:id="645" w:author="Tom-2K19" w:date="2019-05-15T16:46:00Z">
            <w:rPr>
              <w:sz w:val="20"/>
            </w:rPr>
          </w:rPrChange>
        </w:rPr>
        <w:pPrChange w:id="646" w:author="Tom-2K19" w:date="2019-05-15T16:46:00Z">
          <w:pPr>
            <w:tabs>
              <w:tab w:val="left" w:pos="700"/>
            </w:tabs>
          </w:pPr>
        </w:pPrChange>
      </w:pPr>
      <w:del w:id="647" w:author="Tom-2K19" w:date="2019-05-15T16:46:00Z">
        <w:r w:rsidRPr="00F530E6">
          <w:rPr>
            <w:rFonts w:eastAsia="SimSun" w:cs="Calibri"/>
            <w:lang w:eastAsia="zh-CN"/>
          </w:rPr>
          <w:delText>6.24</w:delText>
        </w:r>
        <w:r w:rsidRPr="00F530E6">
          <w:rPr>
            <w:rFonts w:cs="Calibri"/>
            <w:lang w:eastAsia="zh-CN"/>
          </w:rPr>
          <w:tab/>
        </w:r>
      </w:del>
      <w:ins w:id="648"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49" w:author="Tom-2K19" w:date="2019-05-15T16:46:00Z">
        <w:r w:rsidRPr="00F530E6">
          <w:rPr>
            <w:rFonts w:eastAsia="SimSun" w:cs="Calibri"/>
            <w:lang w:eastAsia="zh-CN"/>
          </w:rPr>
          <w:delText>will be</w:delText>
        </w:r>
      </w:del>
      <w:ins w:id="650" w:author="Tom-2K19" w:date="2019-05-15T16:46:00Z">
        <w:r>
          <w:rPr>
            <w:lang w:eastAsia="zh-HK"/>
          </w:rPr>
          <w:t xml:space="preserve">was</w:t>
        </w:r>
      </w:ins>
      <w:r w:rsidRPr="007F652A">
        <w:t xml:space="preserve"> added.</w:t>
      </w:r>
      <w:r>
        <w:br/>
      </w:r>
      <w:ins w:id="651"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Generate software license for DIKO</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2" w:name="page37"/>
      <w:bookmarkEnd w:id="652"/>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3" w:name="page38"/>
      <w:bookmarkEnd w:id="653"/>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Setting </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Click Advanced... then Find Now</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 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4" w:name="_Hlk8317537"/>
      <w:bookmarkEnd w:id="654"/>
    </w:p>
    <w:p w:rsidR="00D95DD7" w:rsidRDefault="00F96ECC">
      <w:pPr>
        <w:rPr>
          <w:rFonts w:ascii="Calibri" w:eastAsia="Calibri" w:hAnsi="Calibri" w:cs="Calibri"/>
        </w:rPr>
      </w:pPr>
      <w:bookmarkStart w:id="655" w:name="page39"/>
      <w:bookmarkEnd w:id="655"/>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Add Web application on IIS</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6" w:name="page40"/>
      <w:bookmarkEnd w:id="656"/>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7" w:name="page41"/>
      <w:bookmarkEnd w:id="657"/>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8" w:name="page42"/>
      <w:bookmarkEnd w:id="658"/>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10日Setup and initialize </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 system</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rFonts w:hint="eastAsia"/>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59" w:name="page43"/>
      <w:bookmarkEnd w:id="659"/>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60" w:name="page44"/>
      <w:bookmarkEnd w:id="660"/>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61" w:name="page45"/>
      <w:bookmarkEnd w:id="661"/>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2" w:name="page46"/>
      <w:bookmarkEnd w:id="662"/>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rFonts w:hint="eastAsia"/>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3" w:name="page47"/>
      <w:bookmarkEnd w:id="663"/>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4" w:name="page49"/>
      <w:bookmarkEnd w:id="664"/>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5" w:name="page50"/>
      <w:bookmarkEnd w:id="665"/>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6" w:name="page51"/>
      <w:bookmarkEnd w:id="666"/>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7" w:name="page52"/>
      <w:bookmarkEnd w:id="667"/>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Rendition manager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8" w:name="page53"/>
      <w:bookmarkEnd w:id="668"/>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69" w:name="page54"/>
      <w:bookmarkEnd w:id="669"/>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70" w:name="page55"/>
      <w:bookmarkEnd w:id="670"/>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71" w:name="page56"/>
      <w:bookmarkEnd w:id="671"/>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2" w:name="page57"/>
      <w:bookmarkEnd w:id="672"/>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Add and install DIKO Email Capturing to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hint="eastAsia"/>
        </w:rPr>
      </w:pPr>
      <w:bookmarkStart w:id="673" w:name="_GoBack"/>
      <w:bookmarkEnd w:id="673"/>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4" w:name="page58"/>
      <w:bookmarkEnd w:id="674"/>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5" w:name="page59"/>
      <w:bookmarkEnd w:id="675"/>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6" w:name="page60"/>
      <w:bookmarkEnd w:id="676"/>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7" w:name="page61"/>
      <w:bookmarkEnd w:id="677"/>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8" w:name="page62"/>
      <w:bookmarkEnd w:id="678"/>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9"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80"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81"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82"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3"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4"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5"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6"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7" w:author="Tom-v3" w:date="2019-05-15T14:43:00Z"/>
          <w:rFonts w:ascii="Cambria" w:eastAsia="SimSun" w:hAnsi="Cambria" w:cs="Cambria"/>
          <w:b/>
          <w:bCs/>
          <w:color w:val="365F91"/>
          <w:sz w:val="40"/>
          <w:szCs w:val="40"/>
          <w:lang w:eastAsia="zh-CN"/>
        </w:rPr>
      </w:pPr>
    </w:p>
    <w:p w:rsidR="00D95DD7" w:rsidRDefault="00F96ECC">
      <w:pPr>
        <w:rPr>
          <w:del w:id="688"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9" w:author="Tom-v3" w:date="2019-05-15T14:43:00Z"/>
          <w:sz w:val="20"/>
          <w:szCs w:val="20"/>
        </w:rPr>
      </w:pPr>
    </w:p>
    <w:p w:rsidR="00D95DD7" w:rsidRDefault="00D95DD7">
      <w:pPr>
        <w:tabs>
          <w:tab w:val="left" w:pos="700"/>
        </w:tabs>
        <w:spacing w:line="283" w:lineRule="auto"/>
        <w:ind w:left="720" w:right="1220" w:hanging="719"/>
        <w:rPr>
          <w:del w:id="690"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1"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2" w:name="_Hlk8833807"/>
      <w:bookmarkEnd w:id="692"/>
    </w:p>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Browse and login 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Open Web browser (e.g.: Chrome), input address “http://127.0.0.1/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input admin as the Login ID &amp; 12345 as the password. Finally, </w:t>
      </w:r>
      <w:ins w:id="693" w:author="Tom-v3" w:date="2019-05-15T14:43:00Z">
        <w:r>
          <w:rPr>
            <w:rFonts w:ascii="Calibri" w:eastAsia="SimSun" w:hAnsi="Calibri" w:cs="Calibri"/>
            <w:lang w:eastAsia="zh-CN"/>
          </w:rPr>
          <w:t xml:space="preserve">click</w:t>
        </w:r>
      </w:ins>
      <w:del w:id="694" w:author="Tom-v3" w:date="2019-05-15T14:43:00Z">
        <w:r>
          <w:rPr>
            <w:rFonts w:ascii="Calibri" w:eastAsia="SimSun" w:hAnsi="Calibri" w:cs="Calibri"/>
            <w:lang w:eastAsia="zh-CN"/>
          </w:rPr>
          <w:delText>Click</w:delText>
        </w:r>
      </w:del>
      <w:r>
        <w:rPr>
          <w:rFonts w:ascii="Calibri" w:eastAsia="SimSun" w:hAnsi="Calibri" w:cs="Calibri"/>
          <w:lang w:eastAsia="zh-CN"/>
        </w:rPr>
        <w:t xml:space="preserve"> [Login] or Press Enter Key</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093" w:rsidRDefault="00071093" w:rsidP="00CA15F4">
      <w:r>
        <w:separator/>
      </w:r>
    </w:p>
  </w:endnote>
  <w:endnote w:type="continuationSeparator" w:id="0">
    <w:p w:rsidR="00071093" w:rsidRDefault="00071093"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88"/>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093" w:rsidRDefault="00071093" w:rsidP="00CA15F4">
      <w:r>
        <w:separator/>
      </w:r>
    </w:p>
  </w:footnote>
  <w:footnote w:type="continuationSeparator" w:id="0">
    <w:p w:rsidR="00071093" w:rsidRDefault="00071093"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71093"/>
    <w:rsid w:val="001F43F2"/>
    <w:rsid w:val="0021250E"/>
    <w:rsid w:val="0048257A"/>
    <w:rsid w:val="00487263"/>
    <w:rsid w:val="004A5287"/>
    <w:rsid w:val="007F652A"/>
    <w:rsid w:val="00897303"/>
    <w:rsid w:val="0090075E"/>
    <w:rsid w:val="00AB3705"/>
    <w:rsid w:val="00B423D3"/>
    <w:rsid w:val="00B43624"/>
    <w:rsid w:val="00BD1E80"/>
    <w:rsid w:val="00CA15F4"/>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F5F4D"/>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493A0-E132-419C-A8B9-B3FA046F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93</Pages>
  <Words>2836</Words>
  <Characters>16170</Characters>
  <Application>Microsoft Office Word</Application>
  <DocSecurity>0</DocSecurity>
  <Lines>134</Lines>
  <Paragraphs>37</Paragraphs>
  <ScaleCrop>false</ScaleCrop>
  <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14</cp:revision>
  <dcterms:created xsi:type="dcterms:W3CDTF">2018-08-27T01:28:00Z</dcterms:created>
  <dcterms:modified xsi:type="dcterms:W3CDTF">2019-05-30T09:18:00Z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
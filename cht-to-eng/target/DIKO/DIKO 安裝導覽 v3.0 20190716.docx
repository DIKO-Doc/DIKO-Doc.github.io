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EE9E51" w14:textId="3921AFEB" w:rsidR="0018061B" w:rsidRDefault="0018061B">
      <w:pPr>
        <w:pStyle w:val="11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14:paraId="243C8C41" w14:textId="77777777" w:rsidR="0018061B" w:rsidRDefault="0018061B" w:rsidP="0018061B">
      <w:r w:rsidRPr="0018061B">
        <w:rPr>
          <w:noProof/>
        </w:rPr>
        <w:drawing>
          <wp:anchor distT="0" distB="0" distL="0" distR="0" simplePos="0" relativeHeight="251779072" behindDoc="1" locked="0" layoutInCell="1" allowOverlap="1" wp14:anchorId="168F3A49" wp14:editId="0FBBCFEC">
            <wp:simplePos x="0" y="0"/>
            <wp:positionH relativeFrom="page">
              <wp:posOffset>1152525</wp:posOffset>
            </wp:positionH>
            <wp:positionV relativeFrom="page">
              <wp:posOffset>2305050</wp:posOffset>
            </wp:positionV>
            <wp:extent cx="5638165" cy="2590800"/>
            <wp:effectExtent l="0" t="0" r="635" b="0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D52C9" w14:textId="77777777" w:rsidR="0018061B" w:rsidRDefault="0018061B" w:rsidP="0018061B"/>
    <w:p w14:paraId="62BDB332" w14:textId="77777777" w:rsidR="0018061B" w:rsidRDefault="0018061B" w:rsidP="0018061B"/>
    <w:p w14:paraId="22907EA0" w14:textId="77777777" w:rsidR="0018061B" w:rsidRDefault="0018061B" w:rsidP="0018061B"/>
    <w:p w14:paraId="1C568476" w14:textId="77777777" w:rsidR="0018061B" w:rsidRDefault="0018061B" w:rsidP="0018061B"/>
    <w:p w14:paraId="3E246F85" w14:textId="77777777" w:rsidR="0018061B" w:rsidRDefault="0018061B" w:rsidP="0018061B"/>
    <w:p w14:paraId="16D71431" w14:textId="77777777" w:rsidR="0018061B" w:rsidRDefault="0018061B" w:rsidP="0018061B"/>
    <w:p w14:paraId="542E4B3B" w14:textId="77777777" w:rsidR="0018061B" w:rsidRDefault="0018061B" w:rsidP="0018061B"/>
    <w:p w14:paraId="0F08EF74" w14:textId="77777777" w:rsidR="0018061B" w:rsidRDefault="0018061B" w:rsidP="0018061B"/>
    <w:p w14:paraId="64D6E086" w14:textId="77777777" w:rsidR="0018061B" w:rsidRDefault="0018061B" w:rsidP="0018061B"/>
    <w:p w14:paraId="2270550A" w14:textId="77777777" w:rsidR="0018061B" w:rsidRDefault="0018061B" w:rsidP="0018061B"/>
    <w:p w14:paraId="4A7B2ABD" w14:textId="77777777" w:rsidR="0018061B" w:rsidRDefault="0018061B" w:rsidP="0018061B"/>
    <w:p w14:paraId="722360C9" w14:textId="77777777" w:rsidR="0018061B" w:rsidRDefault="0018061B" w:rsidP="0018061B"/>
    <w:p w14:paraId="5244EDD6" w14:textId="77777777" w:rsidR="0018061B" w:rsidRDefault="0018061B" w:rsidP="0018061B"/>
    <w:p w14:paraId="39651D75" w14:textId="77777777" w:rsidR="0018061B" w:rsidRDefault="0018061B" w:rsidP="0018061B"/>
    <w:p w14:paraId="7727EEDD" w14:textId="77777777" w:rsidR="0018061B" w:rsidRDefault="0018061B" w:rsidP="0018061B"/>
    <w:p w14:paraId="52037A90" w14:textId="77777777" w:rsidR="0018061B" w:rsidRDefault="0018061B" w:rsidP="0018061B"/>
    <w:p w14:paraId="6A81BDE7" w14:textId="77777777" w:rsidR="0018061B" w:rsidRDefault="0018061B" w:rsidP="0018061B"/>
    <w:p w14:paraId="0E5F2DB9" w14:textId="77777777" w:rsidR="0018061B" w:rsidRDefault="0018061B" w:rsidP="0018061B"/>
    <w:p w14:paraId="7469CDC6" w14:textId="77777777" w:rsidR="0018061B" w:rsidRDefault="0018061B" w:rsidP="0018061B"/>
    <w:p w14:paraId="1A080E48" w14:textId="77777777" w:rsidR="0018061B" w:rsidRPr="0018061B" w:rsidRDefault="0018061B" w:rsidP="0018061B">
      <w:pPr>
        <w:jc w:val="center"/>
        <w:rPr>
          <w:sz w:val="20"/>
          <w:szCs w:val="20"/>
        </w:rPr>
      </w:pPr>
      <w:r>
        <w:rPr>
          <w:rFonts w:eastAsia="SimSun"/>
          <w:b/>
          <w:bCs/>
          <w:szCs w:val="24"/>
          <w:lang w:eastAsia="zh-CN"/>
        </w:rPr>
        <w:t xml:space="preserve">D</w:t>
      </w:r>
      <w:r w:rsidR="00C735B3" w:rsidRPr="00C735B3">
        <w:rPr>
          <w:rFonts w:eastAsia="SimSun" w:hint="eastAsia"/>
          <w:b/>
          <w:bCs/>
          <w:szCs w:val="24"/>
          <w:lang w:eastAsia="zh-CN"/>
        </w:rPr>
        <w:t xml:space="preserve">IKO</w:t>
      </w:r>
      <w:r>
        <w:rPr>
          <w:rFonts w:asciiTheme="minorEastAsia" w:hAnsiTheme="minorEastAsia" w:hint="eastAsia"/>
          <w:szCs w:val="24"/>
        </w:rPr>
        <w:t xml:space="preserve">安裝導覽</w:t>
      </w:r>
    </w:p>
    <w:p w14:paraId="4218A29E" w14:textId="77777777" w:rsidR="0018061B" w:rsidRDefault="0018061B" w:rsidP="0018061B">
      <w:pPr>
        <w:spacing w:line="200" w:lineRule="exact"/>
        <w:rPr>
          <w:szCs w:val="24"/>
        </w:rPr>
      </w:pPr>
    </w:p>
    <w:p w14:paraId="462365A8" w14:textId="77777777" w:rsidR="0018061B" w:rsidRDefault="0018061B" w:rsidP="0018061B">
      <w:pPr>
        <w:spacing w:line="200" w:lineRule="exact"/>
        <w:rPr>
          <w:szCs w:val="24"/>
        </w:rPr>
      </w:pPr>
    </w:p>
    <w:p w14:paraId="56FFCB33" w14:textId="77777777" w:rsidR="0018061B" w:rsidRDefault="0018061B" w:rsidP="0018061B">
      <w:pPr>
        <w:spacing w:line="200" w:lineRule="exact"/>
        <w:rPr>
          <w:szCs w:val="24"/>
        </w:rPr>
      </w:pPr>
    </w:p>
    <w:p w14:paraId="2E235652" w14:textId="77777777" w:rsidR="0018061B" w:rsidRDefault="0018061B" w:rsidP="0018061B">
      <w:pPr>
        <w:spacing w:line="200" w:lineRule="exact"/>
        <w:rPr>
          <w:szCs w:val="24"/>
        </w:rPr>
      </w:pPr>
    </w:p>
    <w:p w14:paraId="1CB345C2" w14:textId="77777777" w:rsidR="0018061B" w:rsidRDefault="0018061B" w:rsidP="0018061B">
      <w:pPr>
        <w:spacing w:line="200" w:lineRule="exact"/>
        <w:rPr>
          <w:szCs w:val="24"/>
        </w:rPr>
      </w:pPr>
    </w:p>
    <w:p w14:paraId="2487DF45" w14:textId="77777777" w:rsidR="0018061B" w:rsidRDefault="0018061B" w:rsidP="0018061B">
      <w:pPr>
        <w:spacing w:line="200" w:lineRule="exact"/>
        <w:rPr>
          <w:szCs w:val="24"/>
        </w:rPr>
      </w:pPr>
    </w:p>
    <w:p w14:paraId="0B8D31F6" w14:textId="77777777" w:rsidR="0018061B" w:rsidRDefault="0018061B" w:rsidP="0018061B">
      <w:pPr>
        <w:spacing w:line="200" w:lineRule="exact"/>
        <w:rPr>
          <w:szCs w:val="24"/>
        </w:rPr>
      </w:pPr>
    </w:p>
    <w:p w14:paraId="42C26051" w14:textId="77777777" w:rsidR="0018061B" w:rsidRDefault="0018061B" w:rsidP="0018061B">
      <w:pPr>
        <w:spacing w:line="400" w:lineRule="exact"/>
        <w:rPr>
          <w:szCs w:val="24"/>
        </w:rPr>
      </w:pPr>
    </w:p>
    <w:p w14:paraId="32F459DC" w14:textId="1FA1B51D" w:rsidR="0018061B" w:rsidRPr="00286A25" w:rsidRDefault="0018061B" w:rsidP="00286A25">
      <w:pPr>
        <w:jc w:val="center"/>
        <w:rPr>
          <w:rFonts w:hint="eastAsia"/>
          <w:sz w:val="20"/>
          <w:szCs w:val="20"/>
        </w:rPr>
      </w:pPr>
      <w:r>
        <w:rPr>
          <w:rFonts w:eastAsia="SimSun"/>
          <w:szCs w:val="24"/>
          <w:lang w:eastAsia="zh-CN"/>
        </w:rPr>
        <w:t xml:space="preserve">v1.0</w:t>
      </w:r>
    </w:p>
    <w:p w14:paraId="63282782" w14:textId="1F3A2720" w:rsidR="0018061B" w:rsidRDefault="00286A25" w:rsidP="00286A25">
      <w:pPr>
        <w:jc w:val="center"/>
      </w:pPr>
      <w:r>
        <w:rPr>
          <w:rFonts w:eastAsia="SimSun"/>
          <w:sz w:val="23"/>
          <w:szCs w:val="23"/>
          <w:lang w:eastAsia="zh-CN"/>
        </w:rPr>
        <w:t xml:space="preserve">20190716</w:t>
      </w:r>
    </w:p>
    <w:p w14:paraId="16809739" w14:textId="77777777" w:rsidR="0018061B" w:rsidRDefault="0018061B" w:rsidP="0018061B"/>
    <w:p w14:paraId="5E3615E2" w14:textId="77777777" w:rsidR="0018061B" w:rsidRDefault="0018061B" w:rsidP="0018061B"/>
    <w:p w14:paraId="5BF2776F" w14:textId="77777777" w:rsidR="0018061B" w:rsidRDefault="0018061B" w:rsidP="0018061B"/>
    <w:p w14:paraId="7FDCD295" w14:textId="77777777" w:rsidR="0018061B" w:rsidRDefault="0018061B" w:rsidP="0018061B"/>
    <w:p w14:paraId="5587A898" w14:textId="77777777" w:rsidR="0018061B" w:rsidRDefault="0018061B" w:rsidP="0018061B"/>
    <w:p w14:paraId="505BC2D5" w14:textId="77777777" w:rsidR="0018061B" w:rsidRDefault="0018061B" w:rsidP="0018061B"/>
    <w:p w14:paraId="6B4E49A1" w14:textId="77777777" w:rsidR="00405552" w:rsidRPr="008750DB" w:rsidRDefault="00405552" w:rsidP="00405552">
      <w:pPr>
        <w:rPr>
          <w:sz w:val="20"/>
          <w:szCs w:val="20"/>
        </w:rPr>
      </w:pPr>
    </w:p>
    <w:p w14:paraId="57141CA9" w14:textId="77777777" w:rsidR="00286A25" w:rsidRDefault="00286A25">
      <w:pPr>
        <w:widowControl/>
        <w:rPr>
          <w:rFonts w:ascii="Calibri" w:hAnsi="Calibri" w:cs="Calibri"/>
          <w:color w:val="17365D"/>
          <w:sz w:val="52"/>
          <w:szCs w:val="52"/>
        </w:rPr>
      </w:pPr>
      <w:r>
        <w:rPr>
          <w:rFonts w:ascii="Calibri" w:hAnsi="Calibri" w:cs="Calibri"/>
          <w:color w:val="17365D"/>
          <w:sz w:val="52"/>
          <w:szCs w:val="52"/>
        </w:rPr>
        <w:br w:type="page"/>
      </w:r>
    </w:p>
    <w:p w14:paraId="45CD299B" w14:textId="399C6B38" w:rsidR="00286A25" w:rsidRDefault="00286A25" w:rsidP="00286A25">
      <w:pPr>
        <w:pStyle w:val="1"/>
        <w:rPr>
          <w:rFonts w:ascii="Calibri" w:hAnsi="Calibri" w:cs="Calibri"/>
          <w:color w:val="17365D"/>
        </w:rPr>
      </w:pPr>
      <w:bookmarkStart w:id="0" w:name="_Toc14192932"/>
      <w:r>
        <w:rPr>
          <w:rFonts w:ascii="Calibri" w:hAnsi="Calibri" w:cs="Calibri" w:hint="eastAsia"/>
          <w:color w:val="17365D"/>
        </w:rPr>
        <w:lastRenderedPageBreak/>
        <w:t xml:space="preserve">Disclaimer</w:t>
      </w:r>
      <w:bookmarkEnd w:id="0"/>
    </w:p>
    <w:p w14:paraId="0FF10A70" w14:textId="77777777" w:rsidR="00286A25" w:rsidRDefault="00286A25" w:rsidP="00286A25">
      <w:pPr>
        <w:pStyle w:val="Default"/>
        <w:rPr>
          <w:rFonts w:hAnsi="Calibri"/>
          <w:sz w:val="23"/>
          <w:szCs w:val="23"/>
        </w:rPr>
      </w:pPr>
      <w:r>
        <w:rPr>
          <w:rFonts w:hint="eastAsia"/>
          <w:sz w:val="23"/>
          <w:szCs w:val="23"/>
        </w:rPr>
        <w:t xml:space="preserve">Copyright </w:t>
      </w:r>
      <w:r>
        <w:rPr>
          <w:rFonts w:ascii="Calibri" w:hAnsi="Calibri" w:cs="Calibri"/>
          <w:sz w:val="23"/>
          <w:szCs w:val="23"/>
        </w:rPr>
        <w:t xml:space="preserve">2019</w:t>
      </w:r>
      <w:r>
        <w:rPr>
          <w:rFonts w:hAnsi="Calibri" w:hint="eastAsia"/>
          <w:sz w:val="23"/>
          <w:szCs w:val="23"/>
        </w:rPr>
        <w:t xml:space="preserve">.. All rights reserved by Software Island Taiwan. Unauthorized reprints are prohibited</w:t>
      </w:r>
    </w:p>
    <w:p w14:paraId="40CA056E" w14:textId="2D2A353E" w:rsidR="00286A25" w:rsidRDefault="00286A25" w:rsidP="00286A25">
      <w:pPr>
        <w:widowControl/>
        <w:rPr>
          <w:rFonts w:ascii="Calibri" w:hAnsi="Calibri" w:cs="Calibri" w:hint="eastAsia"/>
          <w:color w:val="17365D"/>
          <w:sz w:val="52"/>
          <w:szCs w:val="52"/>
        </w:rPr>
      </w:pPr>
      <w:r>
        <w:rPr>
          <w:rFonts w:hAnsi="Calibri" w:hint="eastAsia"/>
          <w:sz w:val="23"/>
          <w:szCs w:val="23"/>
        </w:rPr>
        <w:t xml:space="preserve">If you have any questions, please email to</w:t>
      </w:r>
      <w:r>
        <w:rPr>
          <w:rFonts w:ascii="Calibri" w:hAnsi="Calibri" w:cs="Calibri"/>
          <w:sz w:val="23"/>
          <w:szCs w:val="23"/>
        </w:rPr>
        <w:t xml:space="preserve">Info@si-taiwan.com</w:t>
      </w:r>
      <w:r>
        <w:rPr>
          <w:rFonts w:hAnsi="Calibri" w:hint="eastAsia"/>
          <w:sz w:val="23"/>
          <w:szCs w:val="23"/>
        </w:rPr>
        <w:t xml:space="preserve">.</w:t>
      </w:r>
    </w:p>
    <w:p w14:paraId="7DF406B7" w14:textId="77777777" w:rsidR="002E42F8" w:rsidRPr="00405552" w:rsidRDefault="00286A25" w:rsidP="00405552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 w14:anchorId="33245C90">
          <v:line id="Shape 3" o:spid="_x0000_s1155" style="position:absolute;z-index:251783168" from="-1pt,4.8pt" to="513.1pt,4.8pt" strokecolor="#4f82bd" strokeweight=".34mm">
            <v:fill o:detectmouseclick="t"/>
          </v:line>
        </w:pict>
      </w:r>
    </w:p>
    <w:p w14:paraId="15B2A3C1" w14:textId="77777777" w:rsidR="008A246D" w:rsidRDefault="008A246D" w:rsidP="00405552">
      <w:pPr>
        <w:rPr>
          <w:rFonts w:ascii="Arial" w:hAnsi="Arial" w:cs="Arial"/>
          <w:b/>
          <w:bCs/>
          <w:sz w:val="32"/>
          <w:szCs w:val="32"/>
        </w:rPr>
      </w:pPr>
    </w:p>
    <w:p w14:paraId="359CF2A3" w14:textId="77777777" w:rsidR="00286A25" w:rsidRDefault="00286A25">
      <w:pPr>
        <w:widowControl/>
        <w:rPr>
          <w:rFonts w:ascii="Calibri" w:eastAsiaTheme="majorEastAsia" w:hAnsi="Calibri" w:cs="Calibri"/>
          <w:b/>
          <w:bCs/>
          <w:color w:val="17365D"/>
          <w:kern w:val="52"/>
          <w:sz w:val="52"/>
          <w:szCs w:val="52"/>
        </w:rPr>
      </w:pPr>
      <w:r>
        <w:rPr>
          <w:rFonts w:ascii="Calibri" w:hAnsi="Calibri" w:cs="Calibri"/>
          <w:color w:val="17365D"/>
        </w:rPr>
        <w:br w:type="page"/>
      </w:r>
    </w:p>
    <w:p w14:paraId="0140CD9A" w14:textId="6BFF20DF" w:rsidR="00405552" w:rsidRPr="00286A25" w:rsidRDefault="008A246D" w:rsidP="00286A25">
      <w:pPr>
        <w:pStyle w:val="1"/>
        <w:rPr>
          <w:rFonts w:ascii="Calibri" w:hAnsi="Calibri" w:cs="Calibri"/>
          <w:color w:val="17365D"/>
        </w:rPr>
      </w:pPr>
      <w:bookmarkStart w:id="1" w:name="_Toc14192933"/>
      <w:r w:rsidRPr="00286A25">
        <w:rPr>
          <w:rFonts w:ascii="Calibri" w:hAnsi="Calibri" w:cs="Calibri" w:hint="eastAsia"/>
          <w:color w:val="17365D"/>
        </w:rPr>
        <w:t xml:space="preserve">Table of Contents</w:t>
      </w:r>
      <w:bookmarkEnd w:id="1"/>
    </w:p>
    <w:bookmarkStart w:id="2" w:name="_GoBack"/>
    <w:bookmarkEnd w:id="2"/>
    <w:p w14:paraId="316328D6" w14:textId="7466B583" w:rsidR="00DC1C25" w:rsidRDefault="00C45A39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143F3A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143F3A">
        <w:rPr>
          <w:sz w:val="28"/>
          <w:szCs w:val="28"/>
          <w:u w:val="single"/>
        </w:rPr>
        <w:fldChar w:fldCharType="separate"/>
      </w:r>
      <w:hyperlink w:anchor="_Toc14192932" w:history="1">
        <w:r w:rsidR="00DC1C25" w:rsidRPr="00762831">
          <w:rPr>
            <w:rStyle w:val="af1"/>
            <w:rFonts w:ascii="Calibri" w:hAnsi="Calibri" w:cs="Calibri" w:hint="eastAsia"/>
            <w:noProof/>
          </w:rPr>
          <w:t xml:space="preserve">Disclaimer</w:t>
        </w:r>
        <w:r w:rsidR="00DC1C25">
          <w:rPr>
            <w:noProof/>
            <w:webHidden/>
          </w:rPr>
          <w:tab/>
        </w:r>
        <w:r w:rsidR="00DC1C25">
          <w:rPr>
            <w:noProof/>
            <w:webHidden/>
          </w:rPr>
          <w:fldChar w:fldCharType="begin"/>
        </w:r>
        <w:r w:rsidR="00DC1C25">
          <w:rPr>
            <w:noProof/>
            <w:webHidden/>
          </w:rPr>
          <w:instrText xml:space="preserve"> PAGEREF _Toc14192932 \h </w:instrText>
        </w:r>
        <w:r w:rsidR="00DC1C25">
          <w:rPr>
            <w:noProof/>
            <w:webHidden/>
          </w:rPr>
        </w:r>
        <w:r w:rsidR="00DC1C25">
          <w:rPr>
            <w:noProof/>
            <w:webHidden/>
          </w:rPr>
          <w:fldChar w:fldCharType="separate"/>
        </w:r>
        <w:r w:rsidR="00DC1C25">
          <w:rPr>
            <w:noProof/>
            <w:webHidden/>
          </w:rPr>
          <w:t xml:space="preserve">2</w:t>
        </w:r>
        <w:r w:rsidR="00DC1C25">
          <w:rPr>
            <w:noProof/>
            <w:webHidden/>
          </w:rPr>
          <w:fldChar w:fldCharType="end"/>
        </w:r>
      </w:hyperlink>
    </w:p>
    <w:p w14:paraId="44227022" w14:textId="2B9ACA48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3" w:history="1">
        <w:r w:rsidRPr="00762831">
          <w:rPr>
            <w:rStyle w:val="af1"/>
            <w:rFonts w:ascii="Calibri" w:hAnsi="Calibri" w:cs="Calibri" w:hint="eastAsia"/>
            <w:noProof/>
          </w:rPr>
          <w:t xml:space="preserve"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</w:t>
        </w:r>
        <w:r>
          <w:rPr>
            <w:noProof/>
            <w:webHidden/>
          </w:rPr>
          <w:fldChar w:fldCharType="end"/>
        </w:r>
      </w:hyperlink>
    </w:p>
    <w:p w14:paraId="7834B2BF" w14:textId="2A0E2E34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4" w:history="1">
        <w:r w:rsidRPr="00762831">
          <w:rPr>
            <w:rStyle w:val="af1"/>
            <w:noProof/>
          </w:rPr>
          <w:t xml:space="preserve">1  </w:t>
        </w:r>
        <w:r w:rsidRPr="00762831">
          <w:rPr>
            <w:rStyle w:val="af1"/>
            <w:rFonts w:hint="eastAsia"/>
            <w:noProof/>
          </w:rPr>
          <w:t xml:space="preserve">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14:paraId="18BA46E5" w14:textId="50AB4E85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5" w:history="1">
        <w:r w:rsidRPr="00762831">
          <w:rPr>
            <w:rStyle w:val="af1"/>
            <w:noProof/>
          </w:rPr>
          <w:t xml:space="preserve">2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IIS Server</w:t>
        </w:r>
        <w:r w:rsidRPr="00762831">
          <w:rPr>
            <w:rStyle w:val="af1"/>
            <w:rFonts w:hint="eastAsia"/>
            <w:noProof/>
          </w:rPr>
          <w:t xml:space="preserve">及其相關的</w:t>
        </w:r>
        <w:r w:rsidRPr="00762831">
          <w:rPr>
            <w:rStyle w:val="af1"/>
            <w:noProof/>
          </w:rPr>
          <w:t xml:space="preserve">.net Framework 3.5.1</w:t>
        </w:r>
        <w:r w:rsidRPr="00762831">
          <w:rPr>
            <w:rStyle w:val="af1"/>
            <w:rFonts w:hint="eastAsia"/>
            <w:noProof/>
          </w:rPr>
          <w:t xml:space="preserve">與</w:t>
        </w:r>
        <w:r w:rsidRPr="00762831">
          <w:rPr>
            <w:rStyle w:val="af1"/>
            <w:noProof/>
          </w:rPr>
          <w:t xml:space="preserve">4.5.1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14:paraId="3D3E7C42" w14:textId="5529318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6" w:history="1">
        <w:r w:rsidRPr="00762831">
          <w:rPr>
            <w:rStyle w:val="af1"/>
            <w:noProof/>
          </w:rPr>
          <w:t xml:space="preserve">3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Microsoft WSE 2.0 SP3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14:paraId="2131CB3E" w14:textId="522059AE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7" w:history="1">
        <w:r w:rsidRPr="00762831">
          <w:rPr>
            <w:rStyle w:val="af1"/>
            <w:noProof/>
          </w:rPr>
          <w:t xml:space="preserve">4  DIKO</w:t>
        </w:r>
        <w:r w:rsidRPr="00762831">
          <w:rPr>
            <w:rStyle w:val="af1"/>
            <w:rFonts w:hint="eastAsia"/>
            <w:noProof/>
          </w:rPr>
          <w:t xml:space="preserve">伺服器核心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18</w:t>
        </w:r>
        <w:r>
          <w:rPr>
            <w:noProof/>
            <w:webHidden/>
          </w:rPr>
          <w:fldChar w:fldCharType="end"/>
        </w:r>
      </w:hyperlink>
    </w:p>
    <w:p w14:paraId="0E4EC625" w14:textId="055EA8A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8" w:history="1">
        <w:r w:rsidRPr="00762831">
          <w:rPr>
            <w:rStyle w:val="af1"/>
            <w:noProof/>
          </w:rPr>
          <w:t xml:space="preserve">5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Open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21</w:t>
        </w:r>
        <w:r>
          <w:rPr>
            <w:noProof/>
            <w:webHidden/>
          </w:rPr>
          <w:fldChar w:fldCharType="end"/>
        </w:r>
      </w:hyperlink>
    </w:p>
    <w:p w14:paraId="7F142AE4" w14:textId="1F254FE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9" w:history="1">
        <w:r w:rsidRPr="00762831">
          <w:rPr>
            <w:rStyle w:val="af1"/>
            <w:noProof/>
          </w:rPr>
          <w:t xml:space="preserve">6  </w:t>
        </w:r>
        <w:r w:rsidRPr="00762831">
          <w:rPr>
            <w:rStyle w:val="af1"/>
            <w:rFonts w:hint="eastAsia"/>
            <w:noProof/>
          </w:rPr>
          <w:t xml:space="preserve">安裝「</w:t>
        </w:r>
        <w:r w:rsidRPr="00762831">
          <w:rPr>
            <w:rStyle w:val="af1"/>
            <w:noProof/>
          </w:rPr>
          <w:t xml:space="preserve">Microsoft SQL 2012 Express</w:t>
        </w:r>
        <w:r w:rsidRPr="00762831">
          <w:rPr>
            <w:rStyle w:val="af1"/>
            <w:rFonts w:hint="eastAsia"/>
            <w:noProof/>
          </w:rPr>
          <w:t xml:space="preserve">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25</w:t>
        </w:r>
        <w:r>
          <w:rPr>
            <w:noProof/>
            <w:webHidden/>
          </w:rPr>
          <w:fldChar w:fldCharType="end"/>
        </w:r>
      </w:hyperlink>
    </w:p>
    <w:p w14:paraId="43BE6889" w14:textId="0FE58F53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0" w:history="1">
        <w:r w:rsidRPr="00762831">
          <w:rPr>
            <w:rStyle w:val="af1"/>
            <w:noProof/>
          </w:rPr>
          <w:t xml:space="preserve">7  </w:t>
        </w:r>
        <w:r w:rsidRPr="00762831">
          <w:rPr>
            <w:rStyle w:val="af1"/>
            <w:rFonts w:hint="eastAsia"/>
            <w:noProof/>
          </w:rPr>
          <w:t xml:space="preserve">為</w:t>
        </w:r>
        <w:r w:rsidRPr="00762831">
          <w:rPr>
            <w:rStyle w:val="af1"/>
            <w:noProof/>
          </w:rPr>
          <w:t xml:space="preserve">DIKO</w:t>
        </w:r>
        <w:r w:rsidRPr="00762831">
          <w:rPr>
            <w:rStyle w:val="af1"/>
            <w:rFonts w:hint="eastAsia"/>
            <w:noProof/>
          </w:rPr>
          <w:t xml:space="preserve">產生軟體的認證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14:paraId="7ABD2569" w14:textId="5787D64B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1" w:history="1">
        <w:r w:rsidRPr="00762831">
          <w:rPr>
            <w:rStyle w:val="af1"/>
            <w:noProof/>
          </w:rPr>
          <w:t xml:space="preserve">8  </w:t>
        </w:r>
        <w:r w:rsidRPr="00762831">
          <w:rPr>
            <w:rStyle w:val="af1"/>
            <w:rFonts w:hint="eastAsia"/>
            <w:noProof/>
          </w:rPr>
          <w:t xml:space="preserve">設定</w:t>
        </w:r>
        <w:r w:rsidRPr="00762831">
          <w:rPr>
            <w:rStyle w:val="af1"/>
            <w:noProof/>
          </w:rPr>
          <w:t xml:space="preserve">web.config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14:paraId="45511E96" w14:textId="35CADD0A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2" w:history="1">
        <w:r w:rsidRPr="00762831">
          <w:rPr>
            <w:rStyle w:val="af1"/>
            <w:noProof/>
          </w:rPr>
          <w:t xml:space="preserve">9  </w:t>
        </w:r>
        <w:r w:rsidRPr="00762831">
          <w:rPr>
            <w:rStyle w:val="af1"/>
            <w:rFonts w:hint="eastAsia"/>
            <w:noProof/>
          </w:rPr>
          <w:t xml:space="preserve">在</w:t>
        </w:r>
        <w:r w:rsidRPr="00762831">
          <w:rPr>
            <w:rStyle w:val="af1"/>
            <w:noProof/>
          </w:rPr>
          <w:t xml:space="preserve">IIS</w:t>
        </w:r>
        <w:r w:rsidRPr="00762831">
          <w:rPr>
            <w:rStyle w:val="af1"/>
            <w:rFonts w:hint="eastAsia"/>
            <w:noProof/>
          </w:rPr>
          <w:t xml:space="preserve">中新增</w:t>
        </w:r>
        <w:r w:rsidRPr="00762831">
          <w:rPr>
            <w:rStyle w:val="af1"/>
            <w:noProof/>
          </w:rPr>
          <w:t xml:space="preserve">Web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47</w:t>
        </w:r>
        <w:r>
          <w:rPr>
            <w:noProof/>
            <w:webHidden/>
          </w:rPr>
          <w:fldChar w:fldCharType="end"/>
        </w:r>
      </w:hyperlink>
    </w:p>
    <w:p w14:paraId="540F3AA1" w14:textId="755209BF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3" w:history="1">
        <w:r w:rsidRPr="00762831">
          <w:rPr>
            <w:rStyle w:val="af1"/>
            <w:noProof/>
          </w:rPr>
          <w:t xml:space="preserve">10  </w:t>
        </w:r>
        <w:r w:rsidRPr="00762831">
          <w:rPr>
            <w:rStyle w:val="af1"/>
            <w:rFonts w:hint="eastAsia"/>
            <w:noProof/>
          </w:rPr>
          <w:t xml:space="preserve">設定並初始化</w:t>
        </w:r>
        <w:r w:rsidRPr="00762831">
          <w:rPr>
            <w:rStyle w:val="af1"/>
            <w:noProof/>
          </w:rPr>
          <w:t xml:space="preserve">Solr</w:t>
        </w:r>
        <w:r w:rsidRPr="00762831">
          <w:rPr>
            <w:rStyle w:val="af1"/>
            <w:rFonts w:hint="eastAsia"/>
            <w:noProof/>
          </w:rPr>
          <w:t xml:space="preserve">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50</w:t>
        </w:r>
        <w:r>
          <w:rPr>
            <w:noProof/>
            <w:webHidden/>
          </w:rPr>
          <w:fldChar w:fldCharType="end"/>
        </w:r>
      </w:hyperlink>
    </w:p>
    <w:p w14:paraId="67492008" w14:textId="0A915620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4" w:history="1">
        <w:r w:rsidRPr="00762831">
          <w:rPr>
            <w:rStyle w:val="af1"/>
            <w:noProof/>
          </w:rPr>
          <w:t xml:space="preserve">11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Index Monitor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54</w:t>
        </w:r>
        <w:r>
          <w:rPr>
            <w:noProof/>
            <w:webHidden/>
          </w:rPr>
          <w:fldChar w:fldCharType="end"/>
        </w:r>
      </w:hyperlink>
    </w:p>
    <w:p w14:paraId="7B5EC22C" w14:textId="4C397C1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5" w:history="1">
        <w:r w:rsidRPr="00762831">
          <w:rPr>
            <w:rStyle w:val="af1"/>
            <w:noProof/>
          </w:rPr>
          <w:t xml:space="preserve">12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Rendition manager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59</w:t>
        </w:r>
        <w:r>
          <w:rPr>
            <w:noProof/>
            <w:webHidden/>
          </w:rPr>
          <w:fldChar w:fldCharType="end"/>
        </w:r>
      </w:hyperlink>
    </w:p>
    <w:p w14:paraId="7D4C0811" w14:textId="43BDF365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6" w:history="1">
        <w:r w:rsidRPr="00762831">
          <w:rPr>
            <w:rStyle w:val="af1"/>
            <w:noProof/>
          </w:rPr>
          <w:t xml:space="preserve">13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Email Capturing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64</w:t>
        </w:r>
        <w:r>
          <w:rPr>
            <w:noProof/>
            <w:webHidden/>
          </w:rPr>
          <w:fldChar w:fldCharType="end"/>
        </w:r>
      </w:hyperlink>
    </w:p>
    <w:p w14:paraId="68DE7E91" w14:textId="5405382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7" w:history="1">
        <w:r w:rsidRPr="00762831">
          <w:rPr>
            <w:rStyle w:val="af1"/>
            <w:noProof/>
          </w:rPr>
          <w:t xml:space="preserve">1</w:t>
        </w:r>
        <w:r w:rsidRPr="00762831">
          <w:rPr>
            <w:rStyle w:val="af1"/>
            <w:rFonts w:eastAsia="SimSun"/>
            <w:noProof/>
          </w:rPr>
          <w:t xml:space="preserve">4</w:t>
        </w:r>
        <w:r w:rsidRPr="00762831">
          <w:rPr>
            <w:rStyle w:val="af1"/>
            <w:noProof/>
          </w:rPr>
          <w:t xml:space="preserve">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Email Capturing</w:t>
        </w:r>
        <w:r w:rsidRPr="00762831">
          <w:rPr>
            <w:rStyle w:val="af1"/>
            <w:rFonts w:eastAsia="SimSun"/>
            <w:noProof/>
          </w:rPr>
          <w:t xml:space="preserve"> Pro</w:t>
        </w:r>
        <w:r w:rsidRPr="00762831">
          <w:rPr>
            <w:rStyle w:val="af1"/>
            <w:noProof/>
          </w:rPr>
          <w:t xml:space="preserve">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69</w:t>
        </w:r>
        <w:r>
          <w:rPr>
            <w:noProof/>
            <w:webHidden/>
          </w:rPr>
          <w:fldChar w:fldCharType="end"/>
        </w:r>
      </w:hyperlink>
    </w:p>
    <w:p w14:paraId="3AAA6D66" w14:textId="7275A727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8" w:history="1">
        <w:r w:rsidRPr="00762831">
          <w:rPr>
            <w:rStyle w:val="af1"/>
            <w:noProof/>
          </w:rPr>
          <w:t xml:space="preserve">15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Sync Folder Mass Monitor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73</w:t>
        </w:r>
        <w:r>
          <w:rPr>
            <w:noProof/>
            <w:webHidden/>
          </w:rPr>
          <w:fldChar w:fldCharType="end"/>
        </w:r>
      </w:hyperlink>
    </w:p>
    <w:p w14:paraId="3733AB09" w14:textId="0E9ADD43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9" w:history="1">
        <w:r w:rsidRPr="00762831">
          <w:rPr>
            <w:rStyle w:val="af1"/>
            <w:noProof/>
          </w:rPr>
          <w:t xml:space="preserve">16  </w:t>
        </w:r>
        <w:r w:rsidRPr="00762831">
          <w:rPr>
            <w:rStyle w:val="af1"/>
            <w:rFonts w:hint="eastAsia"/>
            <w:noProof/>
          </w:rPr>
          <w:t xml:space="preserve">瀏覽並登入</w:t>
        </w:r>
        <w:r w:rsidRPr="00762831">
          <w:rPr>
            <w:rStyle w:val="af1"/>
            <w:noProof/>
          </w:rPr>
          <w:t xml:space="preserve">DIKO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78</w:t>
        </w:r>
        <w:r>
          <w:rPr>
            <w:noProof/>
            <w:webHidden/>
          </w:rPr>
          <w:fldChar w:fldCharType="end"/>
        </w:r>
      </w:hyperlink>
    </w:p>
    <w:p w14:paraId="4289C61F" w14:textId="253D07DB" w:rsidR="00405C39" w:rsidRPr="00143F3A" w:rsidRDefault="00C45A39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14:paraId="3A826CF4" w14:textId="77777777" w:rsidR="00985FAE" w:rsidRPr="00143F3A" w:rsidRDefault="00985FAE">
      <w:pPr>
        <w:rPr>
          <w:sz w:val="28"/>
          <w:szCs w:val="28"/>
          <w:u w:val="single"/>
        </w:rPr>
      </w:pPr>
    </w:p>
    <w:p w14:paraId="389A9060" w14:textId="77777777" w:rsidR="00985FAE" w:rsidRPr="00361B75" w:rsidRDefault="00985FAE">
      <w:pPr>
        <w:rPr>
          <w:szCs w:val="24"/>
          <w:u w:val="single"/>
        </w:rPr>
      </w:pPr>
    </w:p>
    <w:p w14:paraId="1CA19482" w14:textId="77777777" w:rsidR="00985FAE" w:rsidRPr="00361B75" w:rsidRDefault="00985FAE">
      <w:pPr>
        <w:rPr>
          <w:szCs w:val="24"/>
          <w:u w:val="single"/>
        </w:rPr>
      </w:pPr>
    </w:p>
    <w:p w14:paraId="7DCB0CB3" w14:textId="77777777" w:rsidR="00143F3A" w:rsidRDefault="00143F3A">
      <w:pPr>
        <w:rPr>
          <w:u w:val="single"/>
        </w:rPr>
      </w:pPr>
    </w:p>
    <w:p w14:paraId="71B3282F" w14:textId="77777777" w:rsidR="00790E41" w:rsidRDefault="00790E41">
      <w:pPr>
        <w:rPr>
          <w:u w:val="single"/>
        </w:rPr>
      </w:pPr>
    </w:p>
    <w:p w14:paraId="01198857" w14:textId="77777777" w:rsidR="00790E41" w:rsidRDefault="00790E41">
      <w:pPr>
        <w:rPr>
          <w:u w:val="single"/>
        </w:rPr>
      </w:pPr>
    </w:p>
    <w:p w14:paraId="4B902F6C" w14:textId="77777777" w:rsidR="00790E41" w:rsidRDefault="00790E41">
      <w:pPr>
        <w:rPr>
          <w:u w:val="single"/>
        </w:rPr>
      </w:pPr>
    </w:p>
    <w:p w14:paraId="75781674" w14:textId="77777777" w:rsidR="008C5445" w:rsidRPr="00B31D56" w:rsidRDefault="008C5445" w:rsidP="00345355">
      <w:pPr>
        <w:rPr>
          <w:rFonts w:ascii="Calibri" w:hAnsi="Calibri" w:cs="Calibri"/>
        </w:rPr>
      </w:pPr>
    </w:p>
    <w:p w14:paraId="1B024BBD" w14:textId="77777777" w:rsidR="00985FAE" w:rsidRPr="002336AC" w:rsidRDefault="00CF5A20" w:rsidP="00985FAE">
      <w:pPr>
        <w:pStyle w:val="1"/>
        <w:rPr>
          <w:color w:val="002060"/>
          <w:sz w:val="40"/>
          <w:szCs w:val="40"/>
        </w:rPr>
      </w:pPr>
      <w:bookmarkStart w:id="3" w:name="_Toc14192934"/>
      <w:r>
        <w:rPr>
          <w:rFonts w:hint="eastAsia"/>
          <w:color w:val="002060"/>
          <w:sz w:val="40"/>
          <w:szCs w:val="40"/>
        </w:rPr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 xml:space="preserve">需求</w:t>
      </w:r>
      <w:bookmarkEnd w:id="3"/>
    </w:p>
    <w:p w14:paraId="42206535" w14:textId="77777777" w:rsidR="00985FAE" w:rsidRDefault="00985FAE" w:rsidP="00A64F42">
      <w:pPr>
        <w:rPr>
          <w:rStyle w:val="ad"/>
          <w:sz w:val="28"/>
          <w:szCs w:val="28"/>
        </w:rPr>
      </w:pPr>
      <w:r w:rsidRPr="002856BF">
        <w:rPr>
          <w:rStyle w:val="ad"/>
          <w:rFonts w:hint="eastAsia"/>
          <w:sz w:val="28"/>
          <w:szCs w:val="28"/>
        </w:rPr>
        <w:t xml:space="preserve">OS</w:t>
      </w:r>
    </w:p>
    <w:p w14:paraId="6FD76A08" w14:textId="77777777"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MS Windows Server 2008 / 2012</w:t>
      </w:r>
      <w:r w:rsidR="009B31B0">
        <w:rPr>
          <w:rFonts w:ascii="Calibri" w:hAnsi="Calibri" w:cs="Calibri" w:hint="eastAsia"/>
          <w:kern w:val="0"/>
          <w:szCs w:val="24"/>
        </w:rPr>
        <w:t xml:space="preserve"> / 2016 </w:t>
      </w:r>
    </w:p>
    <w:p w14:paraId="360BB58F" w14:textId="77777777"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 xml:space="preserve">Database</w:t>
      </w:r>
    </w:p>
    <w:p w14:paraId="7A410424" w14:textId="77777777"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MS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Pr="002856BF">
        <w:rPr>
          <w:rFonts w:ascii="Calibri" w:hAnsi="Calibri" w:cs="Calibri"/>
          <w:kern w:val="0"/>
          <w:szCs w:val="24"/>
        </w:rPr>
        <w:t xml:space="preserve">SQL Server 2008 / 2012</w:t>
      </w:r>
    </w:p>
    <w:p w14:paraId="2B48C713" w14:textId="77777777"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 xml:space="preserve">Module</w:t>
      </w:r>
    </w:p>
    <w:p w14:paraId="2209F042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IIS Server 7.0 / 8.0</w:t>
      </w:r>
      <w:r w:rsidR="005F10BC">
        <w:rPr>
          <w:rFonts w:ascii="Calibri" w:hAnsi="Calibri" w:cs="Calibri" w:hint="eastAsia"/>
          <w:kern w:val="0"/>
          <w:szCs w:val="24"/>
        </w:rPr>
        <w:t xml:space="preserve"> / 9.0 / 10.0</w:t>
      </w:r>
    </w:p>
    <w:p w14:paraId="7252CAF9" w14:textId="77777777"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4198BB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.net Framework 3.5 sp1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="005F10BC">
        <w:rPr>
          <w:rFonts w:ascii="Calibri" w:hAnsi="Calibri" w:cs="Calibri" w:hint="eastAsia"/>
          <w:kern w:val="0"/>
          <w:szCs w:val="24"/>
        </w:rPr>
        <w:t xml:space="preserve">(Microsoft SQL Express2012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="001B77D6">
        <w:rPr>
          <w:rFonts w:ascii="Calibri" w:hAnsi="Calibri" w:cs="Calibri" w:hint="eastAsia"/>
          <w:kern w:val="0"/>
          <w:szCs w:val="24"/>
        </w:rPr>
        <w:t xml:space="preserve">所需元件</w:t>
      </w:r>
      <w:r w:rsidR="005F10BC">
        <w:rPr>
          <w:rFonts w:ascii="Calibri" w:hAnsi="Calibri" w:cs="Calibri" w:hint="eastAsia"/>
          <w:kern w:val="0"/>
          <w:szCs w:val="24"/>
        </w:rPr>
        <w:t xml:space="preserve">)</w:t>
      </w:r>
    </w:p>
    <w:p w14:paraId="088D3BE4" w14:textId="77777777" w:rsidR="00985FAE" w:rsidRPr="00700DF5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3F5A58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.net Framework 4.5</w:t>
      </w:r>
    </w:p>
    <w:p w14:paraId="7279A481" w14:textId="77777777"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FA8CE17" w14:textId="77777777"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="00311F45">
        <w:rPr>
          <w:rFonts w:ascii="Calibri" w:hAnsi="Calibri" w:cs="Calibri"/>
          <w:kern w:val="0"/>
          <w:szCs w:val="24"/>
        </w:rPr>
        <w:t xml:space="preserve">Microsoft WSE </w:t>
      </w:r>
      <w:r w:rsidR="00700DF5">
        <w:rPr>
          <w:rFonts w:ascii="Calibri" w:hAnsi="Calibri" w:cs="Calibri" w:hint="eastAsia"/>
          <w:kern w:val="0"/>
          <w:szCs w:val="24"/>
        </w:rPr>
        <w:t xml:space="preserve">2</w:t>
      </w:r>
      <w:r w:rsidRPr="002856BF">
        <w:rPr>
          <w:rFonts w:ascii="Calibri" w:hAnsi="Calibri" w:cs="Calibri"/>
          <w:kern w:val="0"/>
          <w:szCs w:val="24"/>
        </w:rPr>
        <w:t xml:space="preserve">.0</w:t>
      </w:r>
      <w:r w:rsidR="00700DF5">
        <w:rPr>
          <w:rFonts w:ascii="Calibri" w:hAnsi="Calibri" w:cs="Calibri" w:hint="eastAsia"/>
          <w:kern w:val="0"/>
          <w:szCs w:val="24"/>
        </w:rPr>
        <w:t xml:space="preserve"> SP3 </w:t>
      </w:r>
      <w:r w:rsidR="00B658D6">
        <w:rPr>
          <w:rFonts w:ascii="Calibri" w:hAnsi="Calibri" w:cs="Calibri" w:hint="eastAsia"/>
          <w:kern w:val="0"/>
          <w:szCs w:val="24"/>
        </w:rPr>
        <w:t xml:space="preserve">(</w:t>
      </w:r>
      <w:r w:rsidR="001B77D6">
        <w:rPr>
          <w:rFonts w:ascii="Calibri" w:hAnsi="Calibri" w:cs="Calibri" w:hint="eastAsia"/>
          <w:kern w:val="0"/>
          <w:szCs w:val="24"/>
        </w:rPr>
        <w:t xml:space="preserve">必要</w:t>
      </w:r>
      <w:r w:rsidR="00B658D6">
        <w:rPr>
          <w:rFonts w:ascii="Calibri" w:hAnsi="Calibri" w:cs="Calibri" w:hint="eastAsia"/>
          <w:kern w:val="0"/>
          <w:szCs w:val="24"/>
        </w:rPr>
        <w:t xml:space="preserve">)</w:t>
      </w:r>
      <w:r w:rsidR="00311F45">
        <w:rPr>
          <w:rFonts w:ascii="Calibri" w:hAnsi="Calibri" w:cs="Calibri" w:hint="eastAsia"/>
          <w:kern w:val="0"/>
          <w:szCs w:val="24"/>
        </w:rPr>
        <w:t xml:space="preserve"> </w:t>
      </w:r>
    </w:p>
    <w:p w14:paraId="49F7317B" w14:textId="77777777" w:rsidR="00985FAE" w:rsidRPr="00A64F42" w:rsidRDefault="00700DF5" w:rsidP="00A64F42">
      <w:pPr>
        <w:rPr>
          <w:b/>
          <w:sz w:val="28"/>
          <w:szCs w:val="28"/>
        </w:rPr>
      </w:pPr>
      <w:r w:rsidRPr="00700DF5">
        <w:rPr>
          <w:rFonts w:hint="eastAsia"/>
          <w:b/>
          <w:sz w:val="28"/>
          <w:szCs w:val="28"/>
        </w:rPr>
        <w:t xml:space="preserve">User Access / Permission for installation</w:t>
      </w:r>
    </w:p>
    <w:p w14:paraId="2B320F74" w14:textId="77777777"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 xml:space="preserve">Administrator</w:t>
      </w:r>
    </w:p>
    <w:p w14:paraId="3A87B1D4" w14:textId="77777777" w:rsidR="00985FAE" w:rsidRDefault="00985FAE" w:rsidP="00985FAE">
      <w:pPr>
        <w:rPr>
          <w:u w:val="single"/>
        </w:rPr>
      </w:pPr>
    </w:p>
    <w:p w14:paraId="02BDDFF2" w14:textId="77777777" w:rsidR="00985FAE" w:rsidRDefault="00985FAE" w:rsidP="00985FAE">
      <w:pPr>
        <w:rPr>
          <w:u w:val="single"/>
        </w:rPr>
      </w:pPr>
    </w:p>
    <w:p w14:paraId="4944F6CB" w14:textId="77777777" w:rsidR="00985FAE" w:rsidRDefault="00985FAE" w:rsidP="00985FAE">
      <w:pPr>
        <w:rPr>
          <w:u w:val="single"/>
        </w:rPr>
      </w:pPr>
    </w:p>
    <w:p w14:paraId="75BCA635" w14:textId="77777777" w:rsidR="00985FAE" w:rsidRDefault="00985FAE" w:rsidP="00985FAE">
      <w:pPr>
        <w:rPr>
          <w:u w:val="single"/>
        </w:rPr>
      </w:pPr>
    </w:p>
    <w:p w14:paraId="614135A4" w14:textId="77777777" w:rsidR="00405C39" w:rsidRDefault="00405C39">
      <w:pPr>
        <w:rPr>
          <w:u w:val="single"/>
        </w:rPr>
      </w:pPr>
    </w:p>
    <w:p w14:paraId="1DB3AE1F" w14:textId="77777777" w:rsidR="00405C39" w:rsidRDefault="00405C39">
      <w:pPr>
        <w:rPr>
          <w:u w:val="single"/>
        </w:rPr>
      </w:pPr>
    </w:p>
    <w:p w14:paraId="112B9110" w14:textId="77777777" w:rsidR="00405C39" w:rsidRDefault="00405C39">
      <w:pPr>
        <w:rPr>
          <w:u w:val="single"/>
        </w:rPr>
      </w:pPr>
    </w:p>
    <w:p w14:paraId="4F68D653" w14:textId="77777777" w:rsidR="00405C39" w:rsidRDefault="00405C39">
      <w:pPr>
        <w:rPr>
          <w:u w:val="single"/>
        </w:rPr>
      </w:pPr>
    </w:p>
    <w:p w14:paraId="03F2FAE2" w14:textId="77777777" w:rsidR="00405C39" w:rsidRDefault="00405C39">
      <w:pPr>
        <w:rPr>
          <w:u w:val="single"/>
        </w:rPr>
      </w:pPr>
    </w:p>
    <w:p w14:paraId="1B8F6394" w14:textId="77777777" w:rsidR="00405C39" w:rsidRDefault="00405C39">
      <w:pPr>
        <w:rPr>
          <w:u w:val="single"/>
        </w:rPr>
      </w:pPr>
    </w:p>
    <w:p w14:paraId="66EBF66F" w14:textId="77777777" w:rsidR="00405C39" w:rsidRDefault="00405C39">
      <w:pPr>
        <w:rPr>
          <w:u w:val="single"/>
        </w:rPr>
      </w:pPr>
    </w:p>
    <w:p w14:paraId="055A0015" w14:textId="77777777" w:rsidR="00405C39" w:rsidRDefault="00405C39">
      <w:pPr>
        <w:rPr>
          <w:u w:val="single"/>
        </w:rPr>
      </w:pPr>
    </w:p>
    <w:p w14:paraId="68C1CD7D" w14:textId="77777777" w:rsidR="001D1E64" w:rsidRDefault="001D1E64">
      <w:pPr>
        <w:rPr>
          <w:u w:val="single"/>
        </w:rPr>
      </w:pPr>
    </w:p>
    <w:p w14:paraId="6DF52686" w14:textId="77777777" w:rsidR="00A9084B" w:rsidRPr="00B31D56" w:rsidRDefault="00A9084B" w:rsidP="00345355">
      <w:pPr>
        <w:rPr>
          <w:rFonts w:ascii="Calibri" w:hAnsi="Calibri" w:cs="Calibri"/>
          <w:sz w:val="22"/>
        </w:rPr>
      </w:pPr>
    </w:p>
    <w:p w14:paraId="70D3D505" w14:textId="77777777" w:rsidR="00BC5F0D" w:rsidRDefault="00BC5F0D">
      <w:pPr>
        <w:widowControl/>
        <w:rPr>
          <w:rFonts w:asciiTheme="majorHAnsi" w:eastAsiaTheme="majorEastAsia" w:hAnsiTheme="majorHAnsi" w:cstheme="majorBidi"/>
          <w:b/>
          <w:bCs/>
          <w:color w:val="002060"/>
          <w:kern w:val="52"/>
          <w:sz w:val="40"/>
          <w:szCs w:val="40"/>
        </w:rPr>
      </w:pPr>
      <w:r>
        <w:rPr>
          <w:color w:val="002060"/>
          <w:sz w:val="40"/>
          <w:szCs w:val="40"/>
        </w:rPr>
        <w:br w:type="page"/>
      </w:r>
    </w:p>
    <w:p w14:paraId="09A001DA" w14:textId="77777777" w:rsidR="00405C39" w:rsidRDefault="00790E41" w:rsidP="00BC5F0D">
      <w:pPr>
        <w:pStyle w:val="1"/>
        <w:snapToGrid w:val="0"/>
        <w:spacing w:beforeLines="100" w:before="360" w:afterLines="200" w:after="720" w:line="240" w:lineRule="auto"/>
        <w:rPr>
          <w:color w:val="002060"/>
          <w:sz w:val="40"/>
          <w:szCs w:val="40"/>
        </w:rPr>
      </w:pPr>
      <w:bookmarkStart w:id="4" w:name="_Toc14192935"/>
      <w:r>
        <w:rPr>
          <w:rFonts w:hint="eastAsia"/>
          <w:color w:val="002060"/>
          <w:sz w:val="40"/>
          <w:szCs w:val="40"/>
        </w:rPr>
        <w:t xml:space="preserve">2</w:t>
      </w:r>
      <w:r w:rsidR="00CF5A20">
        <w:rPr>
          <w:rFonts w:hint="eastAsia"/>
          <w:color w:val="002060"/>
          <w:sz w:val="40"/>
          <w:szCs w:val="40"/>
        </w:rPr>
        <w:t xml:space="preserve">  </w:t>
      </w:r>
      <w:r w:rsidR="00BC5F0D" w:rsidRPr="002336AC">
        <w:rPr>
          <w:rFonts w:hint="eastAsia"/>
          <w:color w:val="002060"/>
          <w:sz w:val="40"/>
          <w:szCs w:val="40"/>
        </w:rPr>
        <w:t xml:space="preserve">安裝</w:t>
      </w:r>
      <w:r w:rsidR="00BC5F0D" w:rsidRPr="002336AC">
        <w:rPr>
          <w:rFonts w:hint="eastAsia"/>
          <w:color w:val="002060"/>
          <w:sz w:val="40"/>
          <w:szCs w:val="40"/>
        </w:rPr>
        <w:t xml:space="preserve">IIS Server</w:t>
      </w:r>
      <w:r w:rsidR="00BC5F0D">
        <w:rPr>
          <w:rFonts w:hint="eastAsia"/>
          <w:color w:val="002060"/>
          <w:sz w:val="40"/>
          <w:szCs w:val="40"/>
        </w:rPr>
        <w:t xml:space="preserve">及其相關的</w:t>
      </w:r>
      <w:r w:rsidR="00985FAE" w:rsidRPr="002336AC">
        <w:rPr>
          <w:rFonts w:hint="eastAsia"/>
          <w:color w:val="002060"/>
          <w:sz w:val="40"/>
          <w:szCs w:val="40"/>
        </w:rPr>
        <w:t xml:space="preserve">.net </w:t>
      </w:r>
      <w:r w:rsidR="00BC5F0D" w:rsidRPr="002336AC">
        <w:rPr>
          <w:color w:val="002060"/>
          <w:sz w:val="40"/>
          <w:szCs w:val="40"/>
        </w:rPr>
        <w:t xml:space="preserve">Framework</w:t>
      </w:r>
      <w:r w:rsidR="00BC5F0D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 xml:space="preserve">3.5.1</w:t>
      </w:r>
      <w:r w:rsidR="00BC5F0D">
        <w:rPr>
          <w:rFonts w:hint="eastAsia"/>
          <w:color w:val="002060"/>
          <w:sz w:val="40"/>
          <w:szCs w:val="40"/>
        </w:rPr>
        <w:t xml:space="preserve">與</w:t>
      </w:r>
      <w:r w:rsidR="00985FAE" w:rsidRPr="002336AC">
        <w:rPr>
          <w:rFonts w:hint="eastAsia"/>
          <w:color w:val="002060"/>
          <w:sz w:val="40"/>
          <w:szCs w:val="40"/>
        </w:rPr>
        <w:t xml:space="preserve">4.5.1</w:t>
      </w:r>
      <w:bookmarkEnd w:id="4"/>
    </w:p>
    <w:p w14:paraId="5A73C45D" w14:textId="77777777" w:rsidR="00700DF5" w:rsidRDefault="00700DF5" w:rsidP="00700DF5">
      <w:r>
        <w:rPr>
          <w:rFonts w:hint="eastAsia"/>
        </w:rPr>
        <w:t xml:space="preserve">應該只在「伺服器管理員」內安裝</w:t>
      </w:r>
      <w:r w:rsidRPr="00700DF5">
        <w:t xml:space="preserve">.net Framework</w:t>
      </w:r>
      <w:r>
        <w:rPr>
          <w:rFonts w:hint="eastAsia"/>
        </w:rPr>
        <w:t xml:space="preserve">，以免往後與其他軟體衝突。</w:t>
      </w:r>
    </w:p>
    <w:p w14:paraId="2640F828" w14:textId="77777777" w:rsidR="00700DF5" w:rsidRPr="00700DF5" w:rsidRDefault="00700DF5" w:rsidP="00700DF5"/>
    <w:p w14:paraId="257CDE3D" w14:textId="77777777" w:rsidR="00405C39" w:rsidRPr="00A9084B" w:rsidRDefault="00985FAE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2.1 </w:t>
      </w:r>
      <w:r w:rsidRPr="00A9084B">
        <w:rPr>
          <w:rFonts w:ascii="Calibri" w:hAnsi="Calibri" w:cs="Calibri" w:hint="eastAsia"/>
          <w:kern w:val="0"/>
          <w:sz w:val="22"/>
        </w:rPr>
        <w:t xml:space="preserve">打開</w:t>
      </w:r>
      <w:r w:rsidRPr="00A9084B">
        <w:rPr>
          <w:rFonts w:ascii="Calibri" w:hAnsi="Calibri" w:cs="Calibri"/>
          <w:kern w:val="0"/>
          <w:sz w:val="22"/>
        </w:rPr>
        <w:t xml:space="preserve"> “</w:t>
      </w:r>
      <w:r w:rsidR="001B77D6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伺服器管理員</w:t>
      </w:r>
      <w:r w:rsidRPr="00A9084B">
        <w:rPr>
          <w:rFonts w:ascii="Calibri" w:hAnsi="Calibri" w:cs="Calibri"/>
          <w:kern w:val="0"/>
          <w:sz w:val="22"/>
        </w:rPr>
        <w:t xml:space="preserve">”</w:t>
      </w:r>
    </w:p>
    <w:p w14:paraId="42669D7B" w14:textId="77777777" w:rsidR="00405C39" w:rsidRPr="00A9084B" w:rsidRDefault="00286A25">
      <w:pPr>
        <w:rPr>
          <w:sz w:val="22"/>
          <w:u w:val="single"/>
        </w:rPr>
      </w:pPr>
      <w:r>
        <w:rPr>
          <w:noProof/>
          <w:sz w:val="22"/>
        </w:rPr>
        <w:pict w14:anchorId="14FFD343"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3pt;margin-top:233pt;width:30.75pt;height:15.75pt;z-index:251658240" filled="f" strokecolor="red" strokeweight="1.5pt"/>
        </w:pict>
      </w:r>
      <w:r w:rsidR="00014FB3" w:rsidRPr="00A9084B">
        <w:rPr>
          <w:noProof/>
          <w:sz w:val="22"/>
          <w:u w:val="single"/>
        </w:rPr>
        <w:drawing>
          <wp:inline distT="0" distB="0" distL="0" distR="0" wp14:anchorId="32FF35C2" wp14:editId="03BE2334">
            <wp:extent cx="4829175" cy="3091371"/>
            <wp:effectExtent l="19050" t="0" r="9525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85" cy="30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450EC" w14:textId="77777777" w:rsidR="00405C39" w:rsidRPr="00A9084B" w:rsidRDefault="009335BB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2.2 </w:t>
      </w:r>
      <w:r w:rsidRPr="00A9084B">
        <w:rPr>
          <w:rFonts w:ascii="Calibri" w:hAnsi="Calibri" w:cs="Calibri" w:hint="eastAsia"/>
          <w:kern w:val="0"/>
          <w:sz w:val="22"/>
        </w:rPr>
        <w:t xml:space="preserve">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管理</w:t>
      </w:r>
      <w:r w:rsidR="00F07BEA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 xml:space="preserve">並選擇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新增角色及功能</w:t>
      </w:r>
      <w:r w:rsidR="00F07BEA" w:rsidRPr="00A9084B">
        <w:rPr>
          <w:rFonts w:ascii="Calibri" w:hAnsi="Calibri" w:cs="Calibri"/>
          <w:kern w:val="0"/>
          <w:sz w:val="22"/>
        </w:rPr>
        <w:t xml:space="preserve">”</w:t>
      </w:r>
    </w:p>
    <w:p w14:paraId="21915463" w14:textId="77777777" w:rsidR="00405C39" w:rsidRDefault="00286A25">
      <w:pPr>
        <w:rPr>
          <w:u w:val="single"/>
        </w:rPr>
      </w:pPr>
      <w:r>
        <w:rPr>
          <w:noProof/>
        </w:rPr>
        <w:pict w14:anchorId="145323B6">
          <v:shape id="_x0000_s1032" type="#_x0000_t109" style="position:absolute;margin-left:296.25pt;margin-top:16.8pt;width:24pt;height:8.45pt;z-index:251659264" filled="f" strokecolor="red" strokeweight="1.5pt"/>
        </w:pict>
      </w:r>
      <w:r>
        <w:rPr>
          <w:noProof/>
        </w:rPr>
        <w:pict w14:anchorId="548DB397">
          <v:shape id="_x0000_s1033" type="#_x0000_t109" style="position:absolute;margin-left:296.25pt;margin-top:25.25pt;width:69.75pt;height:11.25pt;z-index:251660288" filled="f" strokecolor="red" strokeweight="1.5pt"/>
        </w:pict>
      </w:r>
      <w:r w:rsidR="00014FB3">
        <w:rPr>
          <w:noProof/>
          <w:u w:val="single"/>
        </w:rPr>
        <w:drawing>
          <wp:inline distT="0" distB="0" distL="0" distR="0" wp14:anchorId="64D01ACF" wp14:editId="1EA15217">
            <wp:extent cx="4867275" cy="3115761"/>
            <wp:effectExtent l="19050" t="0" r="9525" b="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1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F2E1C" w14:textId="77777777" w:rsidR="00CC5187" w:rsidRDefault="00CC5187">
      <w:pPr>
        <w:rPr>
          <w:u w:val="single"/>
        </w:rPr>
      </w:pPr>
    </w:p>
    <w:p w14:paraId="6178C156" w14:textId="77777777" w:rsidR="007B78CD" w:rsidRPr="00700DF5" w:rsidRDefault="007B78CD" w:rsidP="00CC5187">
      <w:pPr>
        <w:rPr>
          <w:rFonts w:ascii="Calibri" w:hAnsi="Calibri" w:cs="Calibri"/>
          <w:sz w:val="22"/>
        </w:rPr>
      </w:pPr>
    </w:p>
    <w:p w14:paraId="709DDFEC" w14:textId="77777777" w:rsidR="00405C39" w:rsidRPr="00A9084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2.3 </w:t>
      </w:r>
      <w:r w:rsidRPr="00A9084B">
        <w:rPr>
          <w:rFonts w:ascii="Calibri" w:hAnsi="Calibri" w:cs="Calibri" w:hint="eastAsia"/>
          <w:kern w:val="0"/>
          <w:sz w:val="22"/>
        </w:rPr>
        <w:t xml:space="preserve">點擊</w:t>
      </w:r>
      <w:r w:rsidRPr="00A9084B">
        <w:rPr>
          <w:rFonts w:ascii="Calibri" w:hAnsi="Calibri" w:cs="Calibri"/>
          <w:kern w:val="0"/>
          <w:sz w:val="22"/>
        </w:rPr>
        <w:t xml:space="preserve">[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A9084B">
        <w:rPr>
          <w:rFonts w:ascii="Calibri" w:hAnsi="Calibri" w:cs="Calibri"/>
          <w:kern w:val="0"/>
          <w:sz w:val="22"/>
        </w:rPr>
        <w:t xml:space="preserve">]</w:t>
      </w:r>
    </w:p>
    <w:p w14:paraId="73A45F36" w14:textId="77777777" w:rsidR="00405C39" w:rsidRPr="00A9084B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601CF6AE">
          <v:shape id="_x0000_s1034" type="#_x0000_t109" style="position:absolute;margin-left:301.5pt;margin-top:235.5pt;width:33pt;height:14.25pt;z-index:251661312" filled="f" strokecolor="red" strokeweight="1.5pt"/>
        </w:pict>
      </w:r>
      <w:r w:rsidR="00A90C67" w:rsidRPr="00A9084B">
        <w:rPr>
          <w:noProof/>
          <w:sz w:val="22"/>
          <w:u w:val="single"/>
        </w:rPr>
        <w:drawing>
          <wp:inline distT="0" distB="0" distL="0" distR="0" wp14:anchorId="2BA15A32" wp14:editId="680E03A2">
            <wp:extent cx="5267325" cy="3371850"/>
            <wp:effectExtent l="19050" t="0" r="9525" b="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58BD6" w14:textId="77777777" w:rsidR="00405C39" w:rsidRPr="00A9084B" w:rsidRDefault="00ED20B0" w:rsidP="008A1293">
      <w:pPr>
        <w:rPr>
          <w:sz w:val="22"/>
          <w:u w:val="single"/>
        </w:rPr>
      </w:pPr>
      <w:r w:rsidRPr="00A9084B">
        <w:rPr>
          <w:kern w:val="0"/>
          <w:sz w:val="22"/>
        </w:rPr>
        <w:t xml:space="preserve">2.4 </w:t>
      </w:r>
      <w:r w:rsidRPr="00A9084B">
        <w:rPr>
          <w:rFonts w:hint="eastAsia"/>
          <w:kern w:val="0"/>
          <w:sz w:val="22"/>
        </w:rPr>
        <w:t xml:space="preserve">點擊</w:t>
      </w:r>
      <w:r w:rsidRPr="00A9084B">
        <w:rPr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A9084B">
        <w:rPr>
          <w:kern w:val="0"/>
          <w:sz w:val="22"/>
        </w:rPr>
        <w:t xml:space="preserve">]</w:t>
      </w:r>
    </w:p>
    <w:p w14:paraId="183255E7" w14:textId="77777777" w:rsidR="00ED20B0" w:rsidRDefault="00286A25">
      <w:pPr>
        <w:rPr>
          <w:u w:val="single"/>
        </w:rPr>
      </w:pPr>
      <w:r>
        <w:rPr>
          <w:noProof/>
          <w:u w:val="single"/>
        </w:rPr>
        <w:pict w14:anchorId="275ACD45">
          <v:shape id="_x0000_s1157" type="#_x0000_t109" style="position:absolute;margin-left:291.75pt;margin-top:265.5pt;width:33pt;height:14.25pt;z-index:251789312" filled="f" strokecolor="red" strokeweight="1.5pt"/>
        </w:pict>
      </w:r>
      <w:r w:rsidR="00E410CE">
        <w:rPr>
          <w:noProof/>
          <w:u w:val="single"/>
        </w:rPr>
        <w:drawing>
          <wp:inline distT="0" distB="0" distL="0" distR="0" wp14:anchorId="449AFBF4" wp14:editId="08C09463">
            <wp:extent cx="5102860" cy="3805950"/>
            <wp:effectExtent l="19050" t="0" r="2540" b="0"/>
            <wp:docPr id="183" name="图片 182" descr="擷取_2019_05_22_17_44_13_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44_13_36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8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B7E" w14:textId="77777777" w:rsidR="007B78CD" w:rsidRDefault="007B78CD" w:rsidP="00151FA5">
      <w:pPr>
        <w:rPr>
          <w:rFonts w:ascii="Calibri" w:hAnsi="Calibri" w:cs="Calibri"/>
        </w:rPr>
      </w:pPr>
    </w:p>
    <w:p w14:paraId="185B130B" w14:textId="77777777" w:rsidR="00151FA5" w:rsidRDefault="00151FA5" w:rsidP="00151FA5">
      <w:pPr>
        <w:rPr>
          <w:rFonts w:ascii="Calibri" w:hAnsi="Calibri" w:cs="Calibri"/>
          <w:sz w:val="22"/>
        </w:rPr>
      </w:pPr>
    </w:p>
    <w:p w14:paraId="78F6408B" w14:textId="77777777" w:rsidR="002849F9" w:rsidRPr="002849F9" w:rsidRDefault="002849F9" w:rsidP="00151FA5">
      <w:pPr>
        <w:rPr>
          <w:rFonts w:ascii="Calibri" w:hAnsi="Calibri" w:cs="Calibri"/>
          <w:sz w:val="22"/>
        </w:rPr>
      </w:pPr>
    </w:p>
    <w:p w14:paraId="1A171381" w14:textId="77777777" w:rsidR="00BF6252" w:rsidRPr="00A9084B" w:rsidRDefault="00BF6252" w:rsidP="00151FA5">
      <w:pPr>
        <w:rPr>
          <w:sz w:val="22"/>
        </w:rPr>
      </w:pPr>
    </w:p>
    <w:p w14:paraId="0253EAD9" w14:textId="77777777" w:rsidR="00ED20B0" w:rsidRPr="00A9084B" w:rsidRDefault="00ED20B0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2.5 </w:t>
      </w:r>
      <w:r w:rsidRPr="00A9084B">
        <w:rPr>
          <w:rFonts w:ascii="Calibri" w:hAnsi="Calibri" w:cs="Calibri" w:hint="eastAsia"/>
          <w:kern w:val="0"/>
          <w:sz w:val="22"/>
        </w:rPr>
        <w:t xml:space="preserve">點擊</w:t>
      </w:r>
      <w:r w:rsidRPr="00A9084B">
        <w:rPr>
          <w:rFonts w:ascii="Calibri" w:hAnsi="Calibri" w:cs="Calibri"/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</w:t>
      </w:r>
      <w:r w:rsidR="00A802E8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)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A9084B">
        <w:rPr>
          <w:rFonts w:ascii="Calibri" w:hAnsi="Calibri" w:cs="Calibri"/>
          <w:kern w:val="0"/>
          <w:sz w:val="22"/>
        </w:rPr>
        <w:t xml:space="preserve">]</w:t>
      </w:r>
      <w:r w:rsidR="008A1293" w:rsidRPr="00A9084B">
        <w:rPr>
          <w:rFonts w:ascii="Calibri" w:hAnsi="Calibri" w:cs="Calibri" w:hint="eastAsia"/>
          <w:kern w:val="0"/>
          <w:sz w:val="22"/>
        </w:rPr>
        <w:t xml:space="preserve"> </w:t>
      </w:r>
    </w:p>
    <w:p w14:paraId="68653609" w14:textId="77777777" w:rsidR="00ED20B0" w:rsidRPr="00C22272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1307C1EA">
          <v:shape id="_x0000_s1162" type="#_x0000_t109" style="position:absolute;margin-left:329.25pt;margin-top:312.5pt;width:36.75pt;height:15pt;z-index:251796480" filled="f" strokecolor="red" strokeweight="1.5pt"/>
        </w:pict>
      </w:r>
      <w:r w:rsidR="008A1293" w:rsidRPr="00C22272">
        <w:rPr>
          <w:noProof/>
          <w:sz w:val="22"/>
          <w:u w:val="single"/>
        </w:rPr>
        <w:drawing>
          <wp:inline distT="0" distB="0" distL="0" distR="0" wp14:anchorId="056DBCE3" wp14:editId="5DF40536">
            <wp:extent cx="5791882" cy="4476750"/>
            <wp:effectExtent l="19050" t="0" r="0" b="0"/>
            <wp:docPr id="189" name="图片 188" descr="擷取_2019_05_22_17_50_54_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0_54_56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8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E1C0" w14:textId="77777777" w:rsidR="00B504FA" w:rsidRPr="00C22272" w:rsidRDefault="00B504FA">
      <w:pPr>
        <w:rPr>
          <w:sz w:val="22"/>
          <w:u w:val="single"/>
        </w:rPr>
      </w:pPr>
    </w:p>
    <w:p w14:paraId="079F2B24" w14:textId="77777777" w:rsidR="00B504FA" w:rsidRPr="00C22272" w:rsidRDefault="00B504FA">
      <w:pPr>
        <w:rPr>
          <w:sz w:val="22"/>
          <w:u w:val="single"/>
        </w:rPr>
      </w:pPr>
    </w:p>
    <w:p w14:paraId="0046B3E3" w14:textId="77777777" w:rsidR="00B504FA" w:rsidRPr="00C22272" w:rsidRDefault="00B504FA">
      <w:pPr>
        <w:rPr>
          <w:sz w:val="22"/>
          <w:u w:val="single"/>
        </w:rPr>
      </w:pPr>
    </w:p>
    <w:p w14:paraId="336FBA99" w14:textId="77777777" w:rsidR="00B504FA" w:rsidRDefault="00B504FA">
      <w:pPr>
        <w:rPr>
          <w:szCs w:val="24"/>
          <w:u w:val="single"/>
        </w:rPr>
      </w:pPr>
    </w:p>
    <w:p w14:paraId="60563CB9" w14:textId="77777777" w:rsidR="00B504FA" w:rsidRDefault="00B504FA">
      <w:pPr>
        <w:rPr>
          <w:szCs w:val="24"/>
          <w:u w:val="single"/>
        </w:rPr>
      </w:pPr>
    </w:p>
    <w:p w14:paraId="676475D2" w14:textId="77777777" w:rsidR="00B504FA" w:rsidRDefault="00B504FA">
      <w:pPr>
        <w:rPr>
          <w:szCs w:val="24"/>
          <w:u w:val="single"/>
        </w:rPr>
      </w:pPr>
    </w:p>
    <w:p w14:paraId="1408F9B8" w14:textId="77777777" w:rsidR="00B504FA" w:rsidRDefault="00B504FA">
      <w:pPr>
        <w:rPr>
          <w:szCs w:val="24"/>
          <w:u w:val="single"/>
        </w:rPr>
      </w:pPr>
    </w:p>
    <w:p w14:paraId="3760C80F" w14:textId="77777777" w:rsidR="00B504FA" w:rsidRDefault="00B504FA">
      <w:pPr>
        <w:rPr>
          <w:szCs w:val="24"/>
          <w:u w:val="single"/>
        </w:rPr>
      </w:pPr>
    </w:p>
    <w:p w14:paraId="16E7B47A" w14:textId="77777777" w:rsidR="00B504FA" w:rsidRDefault="00B504FA">
      <w:pPr>
        <w:rPr>
          <w:szCs w:val="24"/>
          <w:u w:val="single"/>
        </w:rPr>
      </w:pPr>
    </w:p>
    <w:p w14:paraId="52037BAB" w14:textId="77777777" w:rsidR="00B504FA" w:rsidRDefault="00B504FA">
      <w:pPr>
        <w:rPr>
          <w:szCs w:val="24"/>
          <w:u w:val="single"/>
        </w:rPr>
      </w:pPr>
    </w:p>
    <w:p w14:paraId="6AAC36AB" w14:textId="77777777" w:rsidR="00B504FA" w:rsidRDefault="00B504FA">
      <w:pPr>
        <w:rPr>
          <w:szCs w:val="24"/>
          <w:u w:val="single"/>
        </w:rPr>
      </w:pPr>
    </w:p>
    <w:p w14:paraId="6BBA3F5F" w14:textId="77777777" w:rsidR="00B504FA" w:rsidRDefault="00B504FA">
      <w:pPr>
        <w:rPr>
          <w:szCs w:val="24"/>
          <w:u w:val="single"/>
        </w:rPr>
      </w:pPr>
    </w:p>
    <w:p w14:paraId="631E0603" w14:textId="77777777" w:rsidR="00B504FA" w:rsidRDefault="00B504FA">
      <w:pPr>
        <w:rPr>
          <w:szCs w:val="24"/>
          <w:u w:val="single"/>
        </w:rPr>
      </w:pPr>
    </w:p>
    <w:p w14:paraId="11D98D84" w14:textId="77777777" w:rsidR="001E41E4" w:rsidRDefault="001E41E4">
      <w:pPr>
        <w:rPr>
          <w:szCs w:val="24"/>
          <w:u w:val="single"/>
        </w:rPr>
      </w:pPr>
    </w:p>
    <w:p w14:paraId="6216AE0F" w14:textId="77777777" w:rsidR="001E41E4" w:rsidRDefault="001E41E4">
      <w:pPr>
        <w:rPr>
          <w:szCs w:val="24"/>
          <w:u w:val="single"/>
        </w:rPr>
      </w:pPr>
    </w:p>
    <w:p w14:paraId="1B205CA1" w14:textId="77777777" w:rsidR="00151FA5" w:rsidRDefault="00151FA5" w:rsidP="00151FA5">
      <w:pPr>
        <w:rPr>
          <w:rFonts w:ascii="Calibri" w:hAnsi="Calibri" w:cs="Calibri"/>
          <w:sz w:val="22"/>
        </w:rPr>
      </w:pPr>
    </w:p>
    <w:p w14:paraId="438E4489" w14:textId="77777777" w:rsidR="001E41E4" w:rsidRPr="00A9084B" w:rsidRDefault="001E41E4" w:rsidP="00151FA5">
      <w:pPr>
        <w:rPr>
          <w:sz w:val="22"/>
        </w:rPr>
      </w:pPr>
    </w:p>
    <w:p w14:paraId="43E81083" w14:textId="77777777" w:rsidR="00ED20B0" w:rsidRPr="00A9084B" w:rsidRDefault="00E40BF9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2.6 </w:t>
      </w:r>
      <w:r w:rsidRPr="00A9084B">
        <w:rPr>
          <w:rFonts w:ascii="Calibri" w:hAnsi="Calibri" w:cs="Calibri" w:hint="eastAsia"/>
          <w:kern w:val="0"/>
          <w:sz w:val="22"/>
        </w:rPr>
        <w:t xml:space="preserve">在</w:t>
      </w:r>
      <w:r w:rsidR="00ED20B0" w:rsidRPr="00A9084B">
        <w:rPr>
          <w:rFonts w:ascii="Calibri" w:hAnsi="Calibri" w:cs="Calibri"/>
          <w:kern w:val="0"/>
          <w:sz w:val="22"/>
        </w:rPr>
        <w:t xml:space="preserve">“</w:t>
      </w:r>
      <w:r w:rsidR="00F21892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伺服器角色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 xml:space="preserve">選擇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 xml:space="preserve">Application Server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 </w:t>
      </w:r>
      <w:r w:rsidRPr="00A9084B">
        <w:rPr>
          <w:rFonts w:ascii="Calibri" w:hAnsi="Calibri" w:cs="Calibri" w:hint="eastAsia"/>
          <w:kern w:val="0"/>
          <w:sz w:val="22"/>
        </w:rPr>
        <w:t xml:space="preserve">和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 xml:space="preserve">Web Server (IIS)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</w:p>
    <w:p w14:paraId="38CE5C23" w14:textId="77777777" w:rsidR="00E40BF9" w:rsidRPr="00A9084B" w:rsidRDefault="00286A25">
      <w:pPr>
        <w:rPr>
          <w:sz w:val="22"/>
          <w:u w:val="single"/>
        </w:rPr>
      </w:pPr>
      <w:r>
        <w:rPr>
          <w:noProof/>
          <w:sz w:val="22"/>
        </w:rPr>
        <w:pict w14:anchorId="20FFFBA5">
          <v:shape id="_x0000_s1164" type="#_x0000_t109" style="position:absolute;margin-left:94.5pt;margin-top:197pt;width:57.75pt;height:10.5pt;z-index:251798528" filled="f" strokecolor="red" strokeweight="1.5pt"/>
        </w:pict>
      </w:r>
      <w:r>
        <w:rPr>
          <w:noProof/>
          <w:sz w:val="22"/>
        </w:rPr>
        <w:pict w14:anchorId="1765B885">
          <v:shape id="_x0000_s1163" type="#_x0000_t109" style="position:absolute;margin-left:94.5pt;margin-top:107.75pt;width:57.75pt;height:10.5pt;z-index:251797504" filled="f" strokecolor="red" strokeweight="1.5pt"/>
        </w:pict>
      </w:r>
      <w:r w:rsidR="00F21892" w:rsidRPr="00A9084B">
        <w:rPr>
          <w:noProof/>
          <w:sz w:val="22"/>
        </w:rPr>
        <w:drawing>
          <wp:inline distT="0" distB="0" distL="0" distR="0" wp14:anchorId="12B9EAE8" wp14:editId="01758A78">
            <wp:extent cx="5274310" cy="3378835"/>
            <wp:effectExtent l="19050" t="0" r="2540" b="0"/>
            <wp:docPr id="190" name="图片 189" descr="擷取_2019_05_22_17_54_17_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4_17_93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8FCB" w14:textId="77777777"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 xml:space="preserve"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Windows Server 2008 / 2012</w:t>
      </w:r>
      <w:r w:rsidRPr="00A9084B">
        <w:rPr>
          <w:rFonts w:ascii="Calibri" w:hAnsi="Calibri" w:cs="Calibri" w:hint="eastAsia"/>
          <w:kern w:val="0"/>
          <w:sz w:val="22"/>
        </w:rPr>
        <w:t xml:space="preserve">)</w:t>
      </w:r>
    </w:p>
    <w:p w14:paraId="39E639DC" w14:textId="77777777"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</w:p>
    <w:p w14:paraId="504681F7" w14:textId="77777777" w:rsidR="00B504FA" w:rsidRPr="00A9084B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72575DBA">
          <v:shape id="_x0000_s1167" type="#_x0000_t109" style="position:absolute;margin-left:90pt;margin-top:170.75pt;width:83.25pt;height:10.5pt;z-index:251805696" filled="f" strokecolor="red" strokeweight="1.5pt"/>
        </w:pict>
      </w:r>
      <w:r w:rsidR="001E42E1" w:rsidRPr="00A9084B">
        <w:rPr>
          <w:rFonts w:hint="eastAsia"/>
          <w:noProof/>
          <w:sz w:val="22"/>
          <w:u w:val="single"/>
        </w:rPr>
        <w:drawing>
          <wp:inline distT="0" distB="0" distL="0" distR="0" wp14:anchorId="67099DD0" wp14:editId="76F8151B">
            <wp:extent cx="5274310" cy="3383280"/>
            <wp:effectExtent l="19050" t="0" r="2540" b="0"/>
            <wp:docPr id="194" name="图片 193" descr="擷取_2019_05_22_18_23_42_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8_23_42_73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C0CA" w14:textId="77777777" w:rsidR="00B504FA" w:rsidRPr="00A9084B" w:rsidRDefault="001E42E1" w:rsidP="000F2410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 xml:space="preserve"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Windows Server 2016</w:t>
      </w:r>
      <w:r w:rsidRPr="00A9084B">
        <w:rPr>
          <w:rFonts w:ascii="Calibri" w:hAnsi="Calibri" w:cs="Calibri" w:hint="eastAsia"/>
          <w:kern w:val="0"/>
          <w:sz w:val="22"/>
        </w:rPr>
        <w:t xml:space="preserve">)</w:t>
      </w:r>
    </w:p>
    <w:p w14:paraId="3794D9FA" w14:textId="77777777" w:rsidR="001C4AE5" w:rsidRDefault="001C4AE5" w:rsidP="00ED4500">
      <w:pPr>
        <w:rPr>
          <w:rFonts w:ascii="Calibri" w:hAnsi="Calibri" w:cs="Calibri"/>
        </w:rPr>
      </w:pPr>
    </w:p>
    <w:p w14:paraId="647B286E" w14:textId="77777777" w:rsidR="001C4AE5" w:rsidRDefault="001C4AE5" w:rsidP="00ED4500">
      <w:pPr>
        <w:rPr>
          <w:rFonts w:ascii="Calibri" w:hAnsi="Calibri" w:cs="Calibri"/>
        </w:rPr>
      </w:pPr>
    </w:p>
    <w:p w14:paraId="63CAF148" w14:textId="77777777" w:rsidR="001C1E6A" w:rsidRDefault="001C1E6A" w:rsidP="00ED4500">
      <w:pPr>
        <w:rPr>
          <w:rFonts w:ascii="Calibri" w:hAnsi="Calibri" w:cs="Calibri"/>
          <w:sz w:val="22"/>
        </w:rPr>
      </w:pPr>
    </w:p>
    <w:p w14:paraId="7B973184" w14:textId="77777777" w:rsidR="001C4AE5" w:rsidRPr="002849F9" w:rsidRDefault="001C4AE5" w:rsidP="00ED4500">
      <w:pPr>
        <w:rPr>
          <w:rFonts w:ascii="Calibri" w:hAnsi="Calibri" w:cs="Calibri"/>
          <w:sz w:val="22"/>
        </w:rPr>
      </w:pPr>
    </w:p>
    <w:p w14:paraId="72539767" w14:textId="77777777" w:rsidR="001914B3" w:rsidRPr="00DD3DF5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2.7</w:t>
      </w:r>
      <w:r w:rsidR="00C217B3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 xml:space="preserve">當選擇了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/>
          <w:kern w:val="0"/>
          <w:sz w:val="22"/>
        </w:rPr>
        <w:t xml:space="preserve">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Web Server (IIS)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D3DF5">
        <w:rPr>
          <w:rFonts w:ascii="Calibri" w:hAnsi="Calibri" w:cs="Calibri" w:hint="eastAsia"/>
          <w:kern w:val="0"/>
          <w:sz w:val="22"/>
        </w:rPr>
        <w:t xml:space="preserve">將會顯示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新增角色及功能精靈</w:t>
      </w:r>
      <w:r w:rsidRPr="00DD3DF5">
        <w:rPr>
          <w:rFonts w:ascii="Calibri" w:hAnsi="Calibri" w:cs="Calibri"/>
          <w:kern w:val="0"/>
          <w:sz w:val="22"/>
        </w:rPr>
        <w:t xml:space="preserve">”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的視窗</w:t>
      </w:r>
      <w:r w:rsidR="000D5A36" w:rsidRPr="00DD3DF5">
        <w:rPr>
          <w:rFonts w:asciiTheme="minorEastAsia" w:hAnsiTheme="minorEastAsia" w:cs="Calibri" w:hint="eastAsia"/>
          <w:kern w:val="0"/>
          <w:sz w:val="22"/>
        </w:rPr>
        <w:t xml:space="preserve">。</w:t>
      </w:r>
      <w:r w:rsidRPr="00DD3DF5">
        <w:rPr>
          <w:rFonts w:ascii="Calibri" w:hAnsi="Calibri" w:cs="Calibri" w:hint="eastAsia"/>
          <w:kern w:val="0"/>
          <w:sz w:val="22"/>
        </w:rPr>
        <w:t xml:space="preserve"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新增功能</w:t>
      </w:r>
      <w:r w:rsidRPr="00DD3DF5">
        <w:rPr>
          <w:rFonts w:ascii="Calibri" w:hAnsi="Calibri" w:cs="Calibri"/>
          <w:kern w:val="0"/>
          <w:sz w:val="22"/>
        </w:rPr>
        <w:t xml:space="preserve">”</w:t>
      </w:r>
      <w:r w:rsidRPr="00DD3DF5">
        <w:rPr>
          <w:rFonts w:ascii="Calibri" w:hAnsi="Calibri" w:cs="Calibri" w:hint="eastAsia"/>
          <w:kern w:val="0"/>
          <w:sz w:val="22"/>
        </w:rPr>
        <w:t xml:space="preserve">並點擊</w:t>
      </w:r>
      <w:r w:rsidRPr="00DD3DF5">
        <w:rPr>
          <w:rFonts w:ascii="Calibri" w:hAnsi="Calibri" w:cs="Calibri"/>
          <w:kern w:val="0"/>
          <w:sz w:val="22"/>
        </w:rPr>
        <w:t xml:space="preserve"> [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DD3DF5">
        <w:rPr>
          <w:rFonts w:ascii="Calibri" w:hAnsi="Calibri" w:cs="Calibri"/>
          <w:kern w:val="0"/>
          <w:sz w:val="22"/>
        </w:rPr>
        <w:t xml:space="preserve">]</w:t>
      </w:r>
    </w:p>
    <w:p w14:paraId="0BE42D67" w14:textId="77777777" w:rsidR="002849F9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56D8785B">
          <v:shape id="_x0000_s1177" type="#_x0000_t109" style="position:absolute;margin-left:369pt;margin-top:252.75pt;width:28.5pt;height:10.5pt;z-index:25182515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498E2921">
          <v:shape id="_x0000_s1176" type="#_x0000_t109" style="position:absolute;margin-left:244.5pt;margin-top:189.75pt;width:26.25pt;height:14.25pt;z-index:251824128" filled="f" strokecolor="red" strokeweight="1.5pt"/>
        </w:pict>
      </w:r>
      <w:r w:rsidR="00D723A3" w:rsidRPr="00DD3DF5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4581FA72" wp14:editId="2671C933">
            <wp:extent cx="5929164" cy="3486150"/>
            <wp:effectExtent l="19050" t="0" r="0" b="0"/>
            <wp:docPr id="10" name="图片 9" descr="擷取_2019_05_23_14_01_19_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01_19_67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5" cy="34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9F2" w14:textId="77777777"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2.8 </w:t>
      </w:r>
      <w:r w:rsidRPr="00DD3DF5">
        <w:rPr>
          <w:rFonts w:ascii="Calibri" w:hAnsi="Calibri" w:cs="Calibri" w:hint="eastAsia"/>
          <w:kern w:val="0"/>
          <w:sz w:val="22"/>
        </w:rPr>
        <w:t xml:space="preserve">在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="006D32DD" w:rsidRPr="00DD3DF5">
        <w:rPr>
          <w:rFonts w:ascii="Calibri" w:hAnsi="Calibri" w:cs="Calibri" w:hint="eastAsia"/>
          <w:b/>
          <w:kern w:val="0"/>
          <w:sz w:val="22"/>
        </w:rPr>
        <w:t xml:space="preserve">功能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 xml:space="preserve">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3.5 Features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Pr="00DD3DF5">
        <w:rPr>
          <w:rFonts w:ascii="Calibri" w:hAnsi="Calibri" w:cs="Calibri" w:hint="eastAsia"/>
          <w:kern w:val="0"/>
          <w:sz w:val="22"/>
        </w:rPr>
        <w:t xml:space="preserve"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4.5 Features</w:t>
      </w:r>
      <w:r w:rsidRPr="00DD3DF5">
        <w:rPr>
          <w:rFonts w:ascii="Calibri" w:hAnsi="Calibri" w:cs="Calibri"/>
          <w:kern w:val="0"/>
          <w:sz w:val="22"/>
        </w:rPr>
        <w:t xml:space="preserve">”</w:t>
      </w:r>
    </w:p>
    <w:p w14:paraId="7F891539" w14:textId="77777777" w:rsidR="002849F9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 w14:anchorId="4255EAEA">
          <v:shape id="_x0000_s1179" type="#_x0000_t109" style="position:absolute;margin-left:69.75pt;margin-top:77pt;width:86.25pt;height:9.75pt;z-index:2518272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7521EDF8">
          <v:shape id="_x0000_s1178" type="#_x0000_t109" style="position:absolute;margin-left:69.75pt;margin-top:65pt;width:1in;height:10.5pt;z-index:251826176" filled="f" strokecolor="red" strokeweight="1.5pt"/>
        </w:pict>
      </w:r>
      <w:r w:rsidR="00EB681D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278CFF71" wp14:editId="673048BF">
            <wp:extent cx="5264968" cy="3705225"/>
            <wp:effectExtent l="19050" t="0" r="0" b="0"/>
            <wp:docPr id="21" name="图片 20" descr="擷取_2019_05_23_14_10_15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10_15_31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6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2384" w14:textId="77777777"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2.9 </w:t>
      </w:r>
      <w:r w:rsidRPr="00DD3DF5">
        <w:rPr>
          <w:rFonts w:ascii="Calibri" w:hAnsi="Calibri" w:cs="Calibri" w:hint="eastAsia"/>
          <w:kern w:val="0"/>
          <w:sz w:val="22"/>
        </w:rPr>
        <w:t xml:space="preserve">點擊</w:t>
      </w:r>
      <w:r w:rsidR="00BC5F0D">
        <w:rPr>
          <w:rFonts w:ascii="Calibri" w:hAnsi="Calibri" w:cs="Calibri" w:hint="eastAsia"/>
          <w:kern w:val="0"/>
          <w:sz w:val="22"/>
        </w:rPr>
        <w:t xml:space="preserve">「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應用程式伺服器</w:t>
      </w:r>
      <w:r w:rsidR="00BC5F0D">
        <w:rPr>
          <w:rFonts w:ascii="Calibri-Bold" w:hAnsi="Calibri-Bold" w:cs="Calibri-Bold" w:hint="eastAsia"/>
          <w:b/>
          <w:bCs/>
          <w:kern w:val="0"/>
          <w:sz w:val="22"/>
        </w:rPr>
        <w:t xml:space="preserve">」對應的「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角色服務</w:t>
      </w:r>
      <w:r w:rsidR="00BC5F0D">
        <w:rPr>
          <w:rFonts w:ascii="Calibri" w:hAnsi="Calibri" w:cs="Calibri" w:hint="eastAsia"/>
          <w:kern w:val="0"/>
          <w:sz w:val="22"/>
        </w:rPr>
        <w:t xml:space="preserve">」，</w:t>
      </w:r>
      <w:r w:rsidR="00C05DB2" w:rsidRPr="00DD3DF5">
        <w:rPr>
          <w:rFonts w:ascii="Calibri" w:hAnsi="Calibri" w:cs="Calibri" w:hint="eastAsia"/>
          <w:kern w:val="0"/>
          <w:sz w:val="22"/>
        </w:rPr>
        <w:t xml:space="preserve">選擇</w:t>
      </w:r>
      <w:r w:rsidR="00BC5F0D">
        <w:rPr>
          <w:rFonts w:ascii="Calibri" w:hAnsi="Calibri" w:cs="Calibri" w:hint="eastAsia"/>
          <w:kern w:val="0"/>
          <w:sz w:val="22"/>
        </w:rPr>
        <w:t xml:space="preserve">「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4.5</w:t>
      </w:r>
      <w:r w:rsidR="00BC5F0D">
        <w:rPr>
          <w:rFonts w:ascii="Calibri" w:hAnsi="Calibri" w:cs="Calibri" w:hint="eastAsia"/>
          <w:kern w:val="0"/>
          <w:sz w:val="22"/>
        </w:rPr>
        <w:t xml:space="preserve">」「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TCP Port Sharing</w:t>
      </w:r>
      <w:r w:rsidR="00BC5F0D">
        <w:rPr>
          <w:rFonts w:ascii="Calibri" w:hAnsi="Calibri" w:cs="Calibri" w:hint="eastAsia"/>
          <w:kern w:val="0"/>
          <w:sz w:val="22"/>
        </w:rPr>
        <w:t xml:space="preserve">」：</w:t>
      </w:r>
    </w:p>
    <w:p w14:paraId="255F69E1" w14:textId="77777777" w:rsidR="00C05DB2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536F6C0">
          <v:shape id="_x0000_s1183" type="#_x0000_t109" style="position:absolute;margin-left:79.5pt;margin-top:144.5pt;width:59.25pt;height:13.5pt;z-index:25183334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18A50349">
          <v:shape id="_x0000_s1182" type="#_x0000_t109" style="position:absolute;margin-left:79.5pt;margin-top:75.5pt;width:59.25pt;height:14.25pt;z-index:25183232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0D7BD1B4">
          <v:shape id="_x0000_s1181" type="#_x0000_t109" style="position:absolute;margin-left:13.5pt;margin-top:149pt;width:52.5pt;height:13.5pt;z-index:251831296" filled="f" strokecolor="red" strokeweight="1.5pt"/>
        </w:pict>
      </w:r>
      <w:r w:rsidR="00B170C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41A8FC9" wp14:editId="0A0AB3F7">
            <wp:extent cx="6105262" cy="4429125"/>
            <wp:effectExtent l="19050" t="0" r="0" b="0"/>
            <wp:docPr id="27" name="图片 26" descr="擷取_2019_05_23_16_04_50_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04_50_92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5" cy="4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97EE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F6A7254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1B0FDCC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E05498F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BE3D39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E39C76F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9A4DD45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4C961C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CB8F499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E8C5B3C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994FBD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8E4871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47DC8A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88791F2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3F6E49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1ACD32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E2DEFB0" w14:textId="77777777" w:rsidR="001504C8" w:rsidRPr="0089404A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2.10</w:t>
      </w:r>
      <w:r w:rsidR="00C217B3" w:rsidRPr="0089404A">
        <w:rPr>
          <w:rFonts w:ascii="Calibri" w:hAnsi="Calibri" w:cs="Calibri" w:hint="eastAsia"/>
          <w:kern w:val="0"/>
          <w:sz w:val="22"/>
        </w:rPr>
        <w:t xml:space="preserve"> </w:t>
      </w:r>
      <w:r w:rsidR="007E39EF" w:rsidRPr="0089404A">
        <w:rPr>
          <w:rFonts w:ascii="Calibri" w:hAnsi="Calibri" w:cs="Calibri" w:hint="eastAsia"/>
          <w:kern w:val="0"/>
          <w:sz w:val="22"/>
        </w:rPr>
        <w:t xml:space="preserve">點選</w:t>
      </w:r>
      <w:r w:rsidRPr="0089404A">
        <w:rPr>
          <w:rFonts w:ascii="Calibri" w:hAnsi="Calibri" w:cs="Calibri"/>
          <w:kern w:val="0"/>
          <w:sz w:val="22"/>
        </w:rPr>
        <w:t xml:space="preserve">“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網頁伺服器角色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-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角色服務</w:t>
      </w:r>
      <w:r w:rsidRPr="0089404A">
        <w:rPr>
          <w:rFonts w:ascii="Calibri" w:hAnsi="Calibri" w:cs="Calibri"/>
          <w:kern w:val="0"/>
          <w:sz w:val="22"/>
        </w:rPr>
        <w:t xml:space="preserve">”</w:t>
      </w:r>
    </w:p>
    <w:p w14:paraId="53510F53" w14:textId="77777777" w:rsidR="00C05DB2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F2F0805">
          <v:shape id="_x0000_s1185" type="#_x0000_t109" style="position:absolute;margin-left:13.5pt;margin-top:131.75pt;width:65.25pt;height:13.5pt;z-index:251837440" filled="f" strokecolor="red" strokeweight="1.5pt"/>
        </w:pict>
      </w:r>
      <w:r w:rsidR="001504C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347C962D" wp14:editId="2A99FFA3">
            <wp:extent cx="6184973" cy="4200525"/>
            <wp:effectExtent l="19050" t="0" r="6277" b="0"/>
            <wp:docPr id="30" name="图片 29" descr="擷取_2019_05_23_16_32_52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32_52_4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659" cy="42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B91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7B99067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4E59A62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76068B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89DD00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9437CE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1C9A1D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D513AB3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045E21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3FF1F9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6C97A9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A030F20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2682BA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15F3DD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DD56130" w14:textId="77777777"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DFE4BBA" w14:textId="77777777"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FABD783" w14:textId="77777777" w:rsidR="002D60F4" w:rsidRDefault="002D60F4" w:rsidP="003602B9">
      <w:pPr>
        <w:rPr>
          <w:rFonts w:ascii="Calibri" w:hAnsi="Calibri" w:cs="Calibri"/>
          <w:sz w:val="22"/>
        </w:rPr>
      </w:pPr>
    </w:p>
    <w:p w14:paraId="2E77BE98" w14:textId="77777777" w:rsidR="001C41D0" w:rsidRPr="00071A45" w:rsidRDefault="001C41D0" w:rsidP="003602B9">
      <w:pPr>
        <w:rPr>
          <w:rFonts w:ascii="Calibri" w:hAnsi="Calibri" w:cs="Calibri"/>
          <w:sz w:val="22"/>
        </w:rPr>
      </w:pPr>
    </w:p>
    <w:p w14:paraId="42D78664" w14:textId="77777777" w:rsidR="00C217B3" w:rsidRPr="0089404A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2.11 </w:t>
      </w:r>
      <w:r w:rsidRPr="0089404A">
        <w:rPr>
          <w:rFonts w:ascii="Calibri" w:hAnsi="Calibri" w:cs="Calibri" w:hint="eastAsia"/>
          <w:kern w:val="0"/>
          <w:sz w:val="22"/>
        </w:rPr>
        <w:t xml:space="preserve">往下捲動並展開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“Application Development”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 xml:space="preserve">選擇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“.Net Exensibility3.5”</w:t>
      </w:r>
      <w:r w:rsidRPr="0089404A">
        <w:rPr>
          <w:rFonts w:ascii="Calibri" w:hAnsi="Calibri" w:cs="Calibri"/>
          <w:kern w:val="0"/>
          <w:sz w:val="22"/>
        </w:rPr>
        <w:t xml:space="preserve">, </w:t>
      </w:r>
      <w:r w:rsidRPr="0089404A">
        <w:rPr>
          <w:rFonts w:ascii="Calibri" w:hAnsi="Calibri" w:cs="Calibri"/>
          <w:b/>
          <w:kern w:val="0"/>
          <w:sz w:val="22"/>
        </w:rPr>
        <w:t xml:space="preserve">“ASP.NET 3.5”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“ISAPI</w:t>
      </w:r>
      <w:r w:rsidRPr="0089404A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Extensions”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“ISAPI Filters”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 xml:space="preserve">然後點擊</w:t>
      </w:r>
      <w:r w:rsidRPr="0089404A">
        <w:rPr>
          <w:rFonts w:ascii="Calibri" w:hAnsi="Calibri" w:cs="Calibri" w:hint="eastAsia"/>
          <w:kern w:val="0"/>
          <w:sz w:val="22"/>
        </w:rPr>
        <w:t xml:space="preserve"> </w:t>
      </w:r>
      <w:r w:rsidRPr="0089404A">
        <w:rPr>
          <w:rFonts w:ascii="Calibri" w:hAnsi="Calibri" w:cs="Calibri"/>
          <w:kern w:val="0"/>
          <w:sz w:val="22"/>
        </w:rPr>
        <w:t xml:space="preserve">[</w:t>
      </w:r>
      <w:r w:rsidRPr="0089404A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Pr="0089404A">
        <w:rPr>
          <w:rFonts w:ascii="Calibri" w:hAnsi="Calibri" w:cs="Calibri"/>
          <w:kern w:val="0"/>
          <w:sz w:val="22"/>
        </w:rPr>
        <w:t xml:space="preserve">]</w:t>
      </w:r>
    </w:p>
    <w:p w14:paraId="614B7481" w14:textId="77777777" w:rsidR="00C217B3" w:rsidRPr="0089404A" w:rsidRDefault="00286A25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noProof/>
          <w:sz w:val="22"/>
        </w:rPr>
        <w:pict w14:anchorId="0CE1E9F4">
          <v:shape id="_x0000_s1188" type="#_x0000_t109" style="position:absolute;margin-left:108pt;margin-top:138pt;width:41.25pt;height:11.25pt;z-index:251841536" filled="f" strokecolor="red" strokeweight="1.5pt"/>
        </w:pict>
      </w:r>
      <w:r>
        <w:rPr>
          <w:noProof/>
          <w:sz w:val="22"/>
        </w:rPr>
        <w:pict w14:anchorId="51D8E106">
          <v:shape id="_x0000_s1187" type="#_x0000_t109" style="position:absolute;margin-left:108pt;margin-top:105.75pt;width:60pt;height:9pt;z-index:251840512" filled="f" strokecolor="red" strokeweight="1.5pt"/>
        </w:pict>
      </w:r>
      <w:r>
        <w:rPr>
          <w:noProof/>
          <w:sz w:val="22"/>
        </w:rPr>
        <w:pict w14:anchorId="083D838B">
          <v:shape id="_x0000_s1189" type="#_x0000_t109" style="position:absolute;margin-left:108pt;margin-top:164.25pt;width:65.25pt;height:18.75pt;z-index:251842560" filled="f" strokecolor="red" strokeweight="1.5pt"/>
        </w:pict>
      </w:r>
      <w:r w:rsidR="006E0324" w:rsidRPr="0089404A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79F081D0" wp14:editId="1AB1149B">
            <wp:extent cx="6038850" cy="3246991"/>
            <wp:effectExtent l="19050" t="0" r="0" b="0"/>
            <wp:docPr id="120" name="图片 119" descr="擷取_2019_05_23_17_01_26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01_26_23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7253" w14:textId="77777777" w:rsidR="00C217B3" w:rsidRPr="0089404A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 xml:space="preserve">2.11.1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選擇</w:t>
      </w:r>
      <w:r w:rsidR="00C217B3" w:rsidRPr="0089404A">
        <w:rPr>
          <w:rFonts w:ascii="Cambria" w:hAnsi="Cambria" w:cs="Cambria"/>
          <w:kern w:val="0"/>
          <w:sz w:val="22"/>
        </w:rPr>
        <w:t xml:space="preserve">“</w:t>
      </w:r>
      <w:r w:rsidR="00C217B3" w:rsidRPr="0089404A">
        <w:rPr>
          <w:rFonts w:ascii="Cambria-Bold" w:hAnsi="Cambria-Bold" w:cs="Cambria-Bold"/>
          <w:b/>
          <w:bCs/>
          <w:kern w:val="0"/>
          <w:sz w:val="22"/>
        </w:rPr>
        <w:t xml:space="preserve">.net Extensibility 3.5</w:t>
      </w:r>
      <w:r w:rsidR="00C217B3"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後</w:t>
      </w:r>
      <w:r w:rsidR="00C217B3" w:rsidRPr="0089404A">
        <w:rPr>
          <w:rFonts w:ascii="Cambria" w:hAnsi="Cambria" w:cs="Cambria"/>
          <w:kern w:val="0"/>
          <w:sz w:val="22"/>
        </w:rPr>
        <w:t xml:space="preserve">, </w:t>
      </w:r>
      <w:r w:rsidRPr="0089404A">
        <w:rPr>
          <w:rFonts w:ascii="Cambria" w:hAnsi="Cambria" w:cs="Cambria" w:hint="eastAsia"/>
          <w:kern w:val="0"/>
          <w:sz w:val="22"/>
        </w:rPr>
        <w:t xml:space="preserve">將會顯示</w:t>
      </w:r>
      <w:r w:rsidR="00C217B3" w:rsidRPr="0089404A">
        <w:rPr>
          <w:rFonts w:ascii="Cambria" w:hAnsi="Cambria" w:cs="Cambria"/>
          <w:kern w:val="0"/>
          <w:sz w:val="22"/>
        </w:rPr>
        <w:t xml:space="preserve">“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新增角色及功能精靈</w:t>
      </w:r>
      <w:r w:rsidR="00C217B3"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 xml:space="preserve"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點擊</w:t>
      </w:r>
      <w:r w:rsidR="00C217B3" w:rsidRPr="0089404A">
        <w:rPr>
          <w:rFonts w:ascii="Cambria" w:hAnsi="Cambria" w:cs="Cambria"/>
          <w:kern w:val="0"/>
          <w:sz w:val="22"/>
        </w:rPr>
        <w:t xml:space="preserve"> [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新增功能</w:t>
      </w:r>
      <w:r w:rsidR="00C217B3" w:rsidRPr="0089404A">
        <w:rPr>
          <w:rFonts w:ascii="Cambria" w:hAnsi="Cambria" w:cs="Cambria"/>
          <w:kern w:val="0"/>
          <w:sz w:val="22"/>
        </w:rPr>
        <w:t xml:space="preserve">]</w:t>
      </w:r>
    </w:p>
    <w:p w14:paraId="664B9E7C" w14:textId="77777777" w:rsidR="00400594" w:rsidRDefault="00286A25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6F1AD656">
          <v:shape id="_x0000_s1190" type="#_x0000_t109" style="position:absolute;margin-left:245.25pt;margin-top:205.5pt;width:30pt;height:15pt;z-index:251843584" filled="f" strokecolor="red" strokeweight="1.5pt"/>
        </w:pict>
      </w:r>
      <w:r w:rsidR="005D57AC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6C015D5C" wp14:editId="0B67715C">
            <wp:extent cx="6038850" cy="3714750"/>
            <wp:effectExtent l="19050" t="0" r="0" b="0"/>
            <wp:docPr id="126" name="图片 125" descr="擷取_2019_05_23_17_39_36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39_36_56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57" cy="37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EE0F" w14:textId="77777777" w:rsidR="006573A6" w:rsidRDefault="006573A6" w:rsidP="00951F53">
      <w:pPr>
        <w:rPr>
          <w:rFonts w:ascii="Calibri" w:hAnsi="Calibri" w:cs="Calibri"/>
          <w:sz w:val="22"/>
        </w:rPr>
      </w:pPr>
    </w:p>
    <w:p w14:paraId="2AB8AEAF" w14:textId="77777777" w:rsidR="00951F53" w:rsidRPr="006773DF" w:rsidRDefault="00951F53" w:rsidP="006773DF">
      <w:pPr>
        <w:rPr>
          <w:rFonts w:ascii="Calibri" w:hAnsi="Calibri" w:cs="Calibri"/>
          <w:sz w:val="22"/>
        </w:rPr>
      </w:pPr>
    </w:p>
    <w:p w14:paraId="0A124585" w14:textId="77777777" w:rsidR="00400594" w:rsidRPr="0089404A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 xml:space="preserve">2.11.2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選擇</w:t>
      </w:r>
      <w:r w:rsidRPr="0089404A">
        <w:rPr>
          <w:rFonts w:ascii="Cambria" w:hAnsi="Cambria" w:cs="Cambria"/>
          <w:kern w:val="0"/>
          <w:sz w:val="22"/>
        </w:rPr>
        <w:t xml:space="preserve"> “</w:t>
      </w:r>
      <w:r w:rsidRPr="0089404A">
        <w:rPr>
          <w:rFonts w:ascii="Cambria-Bold" w:hAnsi="Cambria-Bold" w:cs="Cambria-Bold"/>
          <w:b/>
          <w:bCs/>
          <w:kern w:val="0"/>
          <w:sz w:val="22"/>
        </w:rPr>
        <w:t xml:space="preserve">ASP .NET 3.5</w:t>
      </w:r>
      <w:r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 w:hint="eastAsia"/>
          <w:kern w:val="0"/>
          <w:sz w:val="22"/>
        </w:rPr>
        <w:t xml:space="preserve">後</w:t>
      </w:r>
      <w:r w:rsidRPr="0089404A">
        <w:rPr>
          <w:rFonts w:ascii="Cambria" w:hAnsi="Cambria" w:cs="Cambria"/>
          <w:kern w:val="0"/>
          <w:sz w:val="22"/>
        </w:rPr>
        <w:t xml:space="preserve"> , </w:t>
      </w:r>
      <w:r w:rsidRPr="0089404A">
        <w:rPr>
          <w:rFonts w:ascii="Cambria" w:hAnsi="Cambria" w:cs="Cambria" w:hint="eastAsia"/>
          <w:kern w:val="0"/>
          <w:sz w:val="22"/>
        </w:rPr>
        <w:t xml:space="preserve">將會顯示</w:t>
      </w:r>
      <w:r w:rsidRPr="0089404A">
        <w:rPr>
          <w:rFonts w:ascii="Cambria" w:hAnsi="Cambria" w:cs="Cambria"/>
          <w:kern w:val="0"/>
          <w:sz w:val="22"/>
        </w:rPr>
        <w:t xml:space="preserve">“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新增角色及功能</w:t>
      </w:r>
      <w:r w:rsidRPr="0089404A">
        <w:rPr>
          <w:rFonts w:ascii="Cambria" w:hAnsi="Cambria" w:cs="Cambria"/>
          <w:kern w:val="0"/>
          <w:sz w:val="22"/>
        </w:rPr>
        <w:t xml:space="preserve">” </w:t>
      </w:r>
      <w:r w:rsidRPr="0089404A">
        <w:rPr>
          <w:rFonts w:ascii="Cambria" w:hAnsi="Cambria" w:cs="Cambria" w:hint="eastAsia"/>
          <w:kern w:val="0"/>
          <w:sz w:val="22"/>
        </w:rPr>
        <w:t xml:space="preserve"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 xml:space="preserve"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點擊</w:t>
      </w:r>
      <w:r w:rsidRPr="0089404A">
        <w:rPr>
          <w:rFonts w:ascii="Cambria" w:hAnsi="Cambria" w:cs="Cambria"/>
          <w:kern w:val="0"/>
          <w:sz w:val="22"/>
        </w:rPr>
        <w:t xml:space="preserve"> [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新增功能</w:t>
      </w:r>
      <w:r w:rsidRPr="0089404A">
        <w:rPr>
          <w:rFonts w:ascii="Cambria" w:hAnsi="Cambria" w:cs="Cambria"/>
          <w:kern w:val="0"/>
          <w:sz w:val="22"/>
        </w:rPr>
        <w:t xml:space="preserve">]</w:t>
      </w:r>
    </w:p>
    <w:p w14:paraId="7A01BFE7" w14:textId="77777777" w:rsidR="00400594" w:rsidRPr="0089404A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 w:val="22"/>
        </w:rPr>
      </w:pPr>
      <w:r>
        <w:rPr>
          <w:rFonts w:ascii="Cambria-Bold" w:hAnsi="Cambria-Bold" w:cs="Cambria-Bold"/>
          <w:b/>
          <w:bCs/>
          <w:noProof/>
          <w:kern w:val="0"/>
          <w:sz w:val="22"/>
        </w:rPr>
        <w:pict w14:anchorId="33145AFD">
          <v:shape id="_x0000_s1191" type="#_x0000_t109" style="position:absolute;margin-left:225pt;margin-top:190.5pt;width:30pt;height:15pt;z-index:251844608" filled="f" strokecolor="red" strokeweight="1.5pt"/>
        </w:pict>
      </w:r>
      <w:r w:rsidR="005D57AC" w:rsidRPr="0089404A">
        <w:rPr>
          <w:rFonts w:ascii="Cambria-Bold" w:hAnsi="Cambria-Bold" w:cs="Cambria-Bold"/>
          <w:b/>
          <w:bCs/>
          <w:noProof/>
          <w:kern w:val="0"/>
          <w:sz w:val="22"/>
        </w:rPr>
        <w:drawing>
          <wp:inline distT="0" distB="0" distL="0" distR="0" wp14:anchorId="04AA04EB" wp14:editId="098B6897">
            <wp:extent cx="6076950" cy="3533775"/>
            <wp:effectExtent l="19050" t="0" r="0" b="0"/>
            <wp:docPr id="127" name="图片 126" descr="擷取_2019_05_23_17_41_30_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1_30_44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F0CA" w14:textId="77777777" w:rsidR="00400594" w:rsidRPr="0089404A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2.12 </w:t>
      </w:r>
      <w:r w:rsidRPr="0089404A">
        <w:rPr>
          <w:rFonts w:ascii="Calibri" w:hAnsi="Calibri" w:cs="Calibri" w:hint="eastAsia"/>
          <w:kern w:val="0"/>
          <w:sz w:val="22"/>
        </w:rPr>
        <w:t xml:space="preserve">在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="00951F53" w:rsidRPr="0089404A">
        <w:rPr>
          <w:rFonts w:ascii="Calibri" w:hAnsi="Calibri" w:cs="Calibri" w:hint="eastAsia"/>
          <w:b/>
          <w:kern w:val="0"/>
          <w:sz w:val="22"/>
        </w:rPr>
        <w:t xml:space="preserve">確認</w:t>
      </w:r>
      <w:r w:rsidRPr="0089404A">
        <w:rPr>
          <w:rFonts w:ascii="Calibri" w:hAnsi="Calibri" w:cs="Calibri" w:hint="eastAsia"/>
          <w:kern w:val="0"/>
          <w:sz w:val="22"/>
        </w:rPr>
        <w:t xml:space="preserve">中點擊</w:t>
      </w:r>
      <w:r w:rsidRPr="0089404A">
        <w:rPr>
          <w:rFonts w:ascii="Calibri" w:hAnsi="Calibri" w:cs="Calibri"/>
          <w:kern w:val="0"/>
          <w:sz w:val="22"/>
        </w:rPr>
        <w:t xml:space="preserve"> [</w:t>
      </w:r>
      <w:r w:rsidR="00951F53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安裝</w:t>
      </w:r>
      <w:r w:rsidRPr="0089404A">
        <w:rPr>
          <w:rFonts w:ascii="Calibri" w:hAnsi="Calibri" w:cs="Calibri"/>
          <w:kern w:val="0"/>
          <w:sz w:val="22"/>
        </w:rPr>
        <w:t xml:space="preserve">]</w:t>
      </w:r>
    </w:p>
    <w:p w14:paraId="20C13034" w14:textId="77777777" w:rsidR="00400594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24DD3E50">
          <v:shape id="_x0000_s1192" type="#_x0000_t109" style="position:absolute;margin-left:301.5pt;margin-top:264pt;width:30pt;height:12pt;z-index:251847680" filled="f" strokecolor="red" strokeweight="1.5pt"/>
        </w:pict>
      </w:r>
      <w:r w:rsidR="00951F53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39F1000A" wp14:editId="6D9B5832">
            <wp:extent cx="6076950" cy="3938084"/>
            <wp:effectExtent l="19050" t="0" r="0" b="0"/>
            <wp:docPr id="160" name="图片 159" descr="擷取_2019_05_23_17_47_1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7_15_15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864" cy="39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04EC" w14:textId="77777777" w:rsidR="00400594" w:rsidRPr="00EB4ADA" w:rsidRDefault="00400594" w:rsidP="00EB4ADA">
      <w:pPr>
        <w:rPr>
          <w:rFonts w:ascii="Calibri" w:hAnsi="Calibri" w:cs="Calibri"/>
          <w:sz w:val="22"/>
        </w:rPr>
      </w:pPr>
    </w:p>
    <w:p w14:paraId="27C096E5" w14:textId="77777777" w:rsidR="00400594" w:rsidRPr="00885776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2.13 </w:t>
      </w:r>
      <w:r w:rsidRPr="00885776">
        <w:rPr>
          <w:rFonts w:ascii="Calibri" w:hAnsi="Calibri" w:cs="Calibri" w:hint="eastAsia"/>
          <w:kern w:val="0"/>
          <w:sz w:val="22"/>
        </w:rPr>
        <w:t xml:space="preserve">安裝完成後</w:t>
      </w:r>
      <w:r w:rsidR="00947CC1" w:rsidRPr="0088577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 w:hint="eastAsia"/>
          <w:kern w:val="0"/>
          <w:sz w:val="22"/>
        </w:rPr>
        <w:t xml:space="preserve">點擊</w:t>
      </w:r>
      <w:r w:rsidRPr="00885776">
        <w:rPr>
          <w:rFonts w:ascii="Calibri" w:hAnsi="Calibri" w:cs="Calibri"/>
          <w:kern w:val="0"/>
          <w:sz w:val="22"/>
        </w:rPr>
        <w:t xml:space="preserve"> [</w:t>
      </w:r>
      <w:r w:rsidR="00885776" w:rsidRPr="00885776">
        <w:rPr>
          <w:rFonts w:ascii="Calibri-Bold" w:hAnsi="Calibri-Bold" w:cs="Calibri-Bold" w:hint="eastAsia"/>
          <w:b/>
          <w:bCs/>
          <w:kern w:val="0"/>
          <w:sz w:val="22"/>
        </w:rPr>
        <w:t xml:space="preserve">關閉</w:t>
      </w:r>
      <w:r w:rsidRPr="00885776">
        <w:rPr>
          <w:rFonts w:ascii="Calibri" w:hAnsi="Calibri" w:cs="Calibri"/>
          <w:kern w:val="0"/>
          <w:sz w:val="22"/>
        </w:rPr>
        <w:t xml:space="preserve">]</w:t>
      </w:r>
    </w:p>
    <w:p w14:paraId="22699BC5" w14:textId="77777777" w:rsidR="00400594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32F3609F">
          <v:shape id="_x0000_s1193" type="#_x0000_t109" style="position:absolute;margin-left:296.25pt;margin-top:257.25pt;width:31.5pt;height:9pt;z-index:251850752" filled="f" strokecolor="red" strokeweight="1.5pt"/>
        </w:pict>
      </w:r>
      <w:r w:rsidR="00885776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617619CF" wp14:editId="0AC90F77">
            <wp:extent cx="6000750" cy="3876675"/>
            <wp:effectExtent l="19050" t="0" r="0" b="0"/>
            <wp:docPr id="2" name="图片 1" descr="擷取_2019_05_23_18_23_09_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8_23_09_37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44" cy="38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078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2DDF582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82054D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B649DEC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2E0B0F1F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94FEE6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A7AC77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234290B9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4BB6CC0B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3EBE9CBC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318FB0D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080DC9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1A9B3937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4FEEBAD6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14828501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E3521FF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7661B0B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3281B9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4B711DF" w14:textId="77777777" w:rsidR="00596315" w:rsidRPr="003F3836" w:rsidRDefault="00596315" w:rsidP="00885776">
      <w:pPr>
        <w:rPr>
          <w:rFonts w:ascii="Calibri" w:hAnsi="Calibri" w:cs="Calibri"/>
          <w:sz w:val="22"/>
        </w:rPr>
      </w:pPr>
    </w:p>
    <w:p w14:paraId="5E3583D5" w14:textId="77777777"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5" w:name="_Toc14192936"/>
      <w:r w:rsidRPr="002336AC">
        <w:rPr>
          <w:rFonts w:hint="eastAsia"/>
          <w:color w:val="002060"/>
          <w:kern w:val="0"/>
          <w:sz w:val="40"/>
          <w:szCs w:val="40"/>
        </w:rPr>
        <w:t xml:space="preserve"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 xml:space="preserve">安裝</w:t>
      </w:r>
      <w:r w:rsidR="003E3A62">
        <w:rPr>
          <w:rFonts w:hint="eastAsia"/>
          <w:color w:val="002060"/>
          <w:kern w:val="0"/>
          <w:sz w:val="40"/>
          <w:szCs w:val="40"/>
        </w:rPr>
        <w:t xml:space="preserve">Microsoft WSE </w:t>
      </w:r>
      <w:r w:rsidR="00625C3D">
        <w:rPr>
          <w:rFonts w:hint="eastAsia"/>
          <w:color w:val="002060"/>
          <w:kern w:val="0"/>
          <w:sz w:val="40"/>
          <w:szCs w:val="40"/>
        </w:rPr>
        <w:t xml:space="preserve">2</w:t>
      </w:r>
      <w:r w:rsidRPr="002336AC">
        <w:rPr>
          <w:rFonts w:hint="eastAsia"/>
          <w:color w:val="002060"/>
          <w:kern w:val="0"/>
          <w:sz w:val="40"/>
          <w:szCs w:val="40"/>
        </w:rPr>
        <w:t xml:space="preserve">.0</w:t>
      </w:r>
      <w:r w:rsidR="00625C3D">
        <w:rPr>
          <w:rFonts w:hint="eastAsia"/>
          <w:color w:val="002060"/>
          <w:kern w:val="0"/>
          <w:sz w:val="40"/>
          <w:szCs w:val="40"/>
        </w:rPr>
        <w:t xml:space="preserve"> SP3</w:t>
      </w:r>
      <w:bookmarkEnd w:id="5"/>
    </w:p>
    <w:p w14:paraId="460F6AD4" w14:textId="77777777" w:rsidR="003F7537" w:rsidRDefault="00BC5F0D" w:rsidP="002336AC">
      <w:pPr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Microsoft</w:t>
      </w:r>
      <w:r>
        <w:rPr>
          <w:rFonts w:ascii="Calibri" w:hAnsi="Calibri" w:cs="Calibri" w:hint="eastAsia"/>
          <w:kern w:val="0"/>
          <w:sz w:val="22"/>
        </w:rPr>
        <w:t xml:space="preserve">的</w:t>
      </w:r>
      <w:r w:rsidRPr="00BC5F0D">
        <w:rPr>
          <w:rFonts w:ascii="Calibri" w:hAnsi="Calibri" w:cs="Calibri"/>
          <w:kern w:val="0"/>
          <w:sz w:val="22"/>
        </w:rPr>
        <w:t xml:space="preserve">Web Service Enhancement (WSE)</w:t>
      </w:r>
      <w:r>
        <w:rPr>
          <w:rFonts w:ascii="Calibri" w:hAnsi="Calibri" w:cs="Calibri" w:hint="eastAsia"/>
          <w:kern w:val="0"/>
          <w:sz w:val="22"/>
        </w:rPr>
        <w:t xml:space="preserve">是</w:t>
      </w:r>
      <w:r>
        <w:rPr>
          <w:rFonts w:ascii="Calibri" w:hAnsi="Calibri" w:cs="Calibri" w:hint="eastAsia"/>
          <w:kern w:val="0"/>
          <w:sz w:val="22"/>
        </w:rPr>
        <w:t xml:space="preserve">IIS</w:t>
      </w:r>
      <w:r>
        <w:rPr>
          <w:rFonts w:ascii="Calibri" w:hAnsi="Calibri" w:cs="Calibri" w:hint="eastAsia"/>
          <w:kern w:val="0"/>
          <w:sz w:val="22"/>
        </w:rPr>
        <w:t xml:space="preserve">服務上的增強套件，只提供英文版本。</w:t>
      </w:r>
      <w:r w:rsidR="003F7537">
        <w:rPr>
          <w:rFonts w:ascii="Calibri" w:hAnsi="Calibri" w:cs="Calibri" w:hint="eastAsia"/>
          <w:kern w:val="0"/>
          <w:sz w:val="22"/>
        </w:rPr>
        <w:t xml:space="preserve">DIKO</w:t>
      </w:r>
      <w:r w:rsidR="003F7537">
        <w:rPr>
          <w:rFonts w:ascii="Calibri" w:hAnsi="Calibri" w:cs="Calibri" w:hint="eastAsia"/>
          <w:kern w:val="0"/>
          <w:sz w:val="22"/>
        </w:rPr>
        <w:t xml:space="preserve">系統須配合</w:t>
      </w:r>
      <w:r w:rsidR="003F7537">
        <w:rPr>
          <w:rFonts w:ascii="Calibri" w:hAnsi="Calibri" w:cs="Calibri" w:hint="eastAsia"/>
          <w:kern w:val="0"/>
          <w:sz w:val="22"/>
        </w:rPr>
        <w:t xml:space="preserve">WS</w:t>
      </w:r>
      <w:r w:rsidR="003F7537">
        <w:rPr>
          <w:rFonts w:ascii="Calibri" w:hAnsi="Calibri" w:cs="Calibri"/>
          <w:kern w:val="0"/>
          <w:sz w:val="22"/>
        </w:rPr>
        <w:t xml:space="preserve">E</w:t>
      </w:r>
      <w:r w:rsidR="003F7537">
        <w:rPr>
          <w:rFonts w:ascii="Calibri" w:hAnsi="Calibri" w:cs="Calibri" w:hint="eastAsia"/>
          <w:kern w:val="0"/>
          <w:sz w:val="22"/>
        </w:rPr>
        <w:t xml:space="preserve">的</w:t>
      </w:r>
      <w:r w:rsidR="003F7537">
        <w:rPr>
          <w:rFonts w:ascii="Calibri" w:hAnsi="Calibri" w:cs="Calibri" w:hint="eastAsia"/>
          <w:kern w:val="0"/>
          <w:sz w:val="22"/>
        </w:rPr>
        <w:t xml:space="preserve">2</w:t>
      </w:r>
      <w:r w:rsidR="003F7537">
        <w:rPr>
          <w:rFonts w:ascii="Calibri" w:hAnsi="Calibri" w:cs="Calibri"/>
          <w:kern w:val="0"/>
          <w:sz w:val="22"/>
        </w:rPr>
        <w:t xml:space="preserve">.0 SP3</w:t>
      </w:r>
      <w:r w:rsidR="003F7537">
        <w:rPr>
          <w:rFonts w:ascii="Calibri" w:hAnsi="Calibri" w:cs="Calibri" w:hint="eastAsia"/>
          <w:kern w:val="0"/>
          <w:sz w:val="22"/>
        </w:rPr>
        <w:t xml:space="preserve">版本使用。在系統安裝程式附有安裝檔案。使用者亦可從</w:t>
      </w:r>
      <w:r w:rsidR="003F7537">
        <w:rPr>
          <w:rFonts w:ascii="Calibri" w:hAnsi="Calibri" w:cs="Calibri" w:hint="eastAsia"/>
          <w:kern w:val="0"/>
          <w:sz w:val="22"/>
        </w:rPr>
        <w:t xml:space="preserve">M</w:t>
      </w:r>
      <w:r w:rsidR="003F7537">
        <w:rPr>
          <w:rFonts w:ascii="Calibri" w:hAnsi="Calibri" w:cs="Calibri"/>
          <w:kern w:val="0"/>
          <w:sz w:val="22"/>
        </w:rPr>
        <w:t xml:space="preserve">icrosoft</w:t>
      </w:r>
      <w:r w:rsidR="003F7537">
        <w:rPr>
          <w:rFonts w:ascii="Calibri" w:hAnsi="Calibri" w:cs="Calibri" w:hint="eastAsia"/>
          <w:kern w:val="0"/>
          <w:sz w:val="22"/>
        </w:rPr>
        <w:t xml:space="preserve">的官網下載本增強套件。以下詳細列出安裝時所出現的畫面。</w:t>
      </w:r>
    </w:p>
    <w:p w14:paraId="588228CC" w14:textId="77777777" w:rsidR="002336AC" w:rsidRPr="00885776" w:rsidRDefault="003F7537" w:rsidP="002336AC">
      <w:pPr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 xml:space="preserve">3.1 </w:t>
      </w:r>
      <w:r w:rsidR="002336AC" w:rsidRPr="00885776">
        <w:rPr>
          <w:rFonts w:ascii="Calibri" w:hAnsi="Calibri" w:cs="Calibri" w:hint="eastAsia"/>
          <w:kern w:val="0"/>
          <w:sz w:val="22"/>
        </w:rPr>
        <w:t xml:space="preserve">雙擊</w:t>
      </w:r>
      <w:r w:rsidR="002336AC" w:rsidRPr="00885776">
        <w:rPr>
          <w:rFonts w:ascii="Calibri" w:hAnsi="Calibri" w:cs="Calibri"/>
          <w:kern w:val="0"/>
          <w:sz w:val="22"/>
        </w:rPr>
        <w:t xml:space="preserve"> </w:t>
      </w:r>
      <w:r w:rsidR="003E3A62">
        <w:rPr>
          <w:rFonts w:ascii="Calibri" w:hAnsi="Calibri" w:cs="Calibri"/>
          <w:b/>
          <w:kern w:val="0"/>
          <w:sz w:val="22"/>
        </w:rPr>
        <w:t xml:space="preserve">“Microsoft WS</w:t>
      </w:r>
      <w:r w:rsidR="00625C3D">
        <w:rPr>
          <w:rFonts w:ascii="Calibri" w:hAnsi="Calibri" w:cs="Calibri" w:hint="eastAsia"/>
          <w:b/>
          <w:kern w:val="0"/>
          <w:sz w:val="22"/>
        </w:rPr>
        <w:t xml:space="preserve">E 2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.0 SP3”</w:t>
      </w:r>
      <w:r w:rsidR="002336AC" w:rsidRPr="00885776">
        <w:rPr>
          <w:rFonts w:ascii="Calibri" w:hAnsi="Calibri" w:cs="Calibri"/>
          <w:kern w:val="0"/>
          <w:sz w:val="22"/>
        </w:rPr>
        <w:t xml:space="preserve">, </w:t>
      </w:r>
      <w:r w:rsidR="002336AC" w:rsidRPr="00885776">
        <w:rPr>
          <w:rFonts w:ascii="Calibri" w:hAnsi="Calibri" w:cs="Calibri" w:hint="eastAsia"/>
          <w:kern w:val="0"/>
          <w:sz w:val="22"/>
        </w:rPr>
        <w:t xml:space="preserve">並點擊</w:t>
      </w:r>
      <w:r w:rsidR="002336AC" w:rsidRPr="00885776">
        <w:rPr>
          <w:rFonts w:ascii="Calibri" w:hAnsi="Calibri" w:cs="Calibri"/>
          <w:kern w:val="0"/>
          <w:sz w:val="22"/>
        </w:rPr>
        <w:t xml:space="preserve"> 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[Next</w:t>
      </w:r>
      <w:r w:rsidR="00596315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]</w:t>
      </w:r>
    </w:p>
    <w:p w14:paraId="1463F586" w14:textId="77777777" w:rsidR="002336AC" w:rsidRDefault="00C735B3" w:rsidP="002336AC">
      <w:pPr>
        <w:rPr>
          <w:noProof/>
          <w:szCs w:val="24"/>
        </w:rPr>
      </w:pPr>
      <w:r>
        <w:rPr>
          <w:noProof/>
          <w:sz w:val="20"/>
          <w:szCs w:val="20"/>
        </w:rPr>
        <w:drawing>
          <wp:anchor distT="0" distB="0" distL="0" distR="0" simplePos="0" relativeHeight="251653120" behindDoc="1" locked="0" layoutInCell="1" allowOverlap="1" wp14:anchorId="5E6305F8" wp14:editId="17E8EEB6">
            <wp:simplePos x="0" y="0"/>
            <wp:positionH relativeFrom="column">
              <wp:posOffset>19050</wp:posOffset>
            </wp:positionH>
            <wp:positionV relativeFrom="paragraph">
              <wp:posOffset>64770</wp:posOffset>
            </wp:positionV>
            <wp:extent cx="3742690" cy="2860675"/>
            <wp:effectExtent l="0" t="0" r="0" b="0"/>
            <wp:wrapNone/>
            <wp:docPr id="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EE03B" w14:textId="77777777" w:rsidR="00C735B3" w:rsidRDefault="00C735B3" w:rsidP="002336AC">
      <w:pPr>
        <w:rPr>
          <w:noProof/>
          <w:szCs w:val="24"/>
        </w:rPr>
      </w:pPr>
    </w:p>
    <w:p w14:paraId="707D2D5E" w14:textId="77777777" w:rsidR="00C735B3" w:rsidRDefault="00C735B3" w:rsidP="002336AC">
      <w:pPr>
        <w:rPr>
          <w:noProof/>
          <w:szCs w:val="24"/>
        </w:rPr>
      </w:pPr>
    </w:p>
    <w:p w14:paraId="0D426B9C" w14:textId="77777777" w:rsidR="00C735B3" w:rsidRDefault="00C735B3" w:rsidP="002336AC">
      <w:pPr>
        <w:rPr>
          <w:noProof/>
          <w:szCs w:val="24"/>
        </w:rPr>
      </w:pPr>
    </w:p>
    <w:p w14:paraId="4826E7E8" w14:textId="77777777" w:rsidR="00C735B3" w:rsidRDefault="00C735B3" w:rsidP="002336AC">
      <w:pPr>
        <w:rPr>
          <w:noProof/>
          <w:szCs w:val="24"/>
        </w:rPr>
      </w:pPr>
    </w:p>
    <w:p w14:paraId="179B9DE1" w14:textId="77777777" w:rsidR="00C735B3" w:rsidRDefault="00C735B3" w:rsidP="002336AC">
      <w:pPr>
        <w:rPr>
          <w:noProof/>
          <w:szCs w:val="24"/>
        </w:rPr>
      </w:pPr>
    </w:p>
    <w:p w14:paraId="4804781C" w14:textId="77777777" w:rsidR="00C735B3" w:rsidRDefault="00C735B3" w:rsidP="002336AC">
      <w:pPr>
        <w:rPr>
          <w:noProof/>
          <w:szCs w:val="24"/>
        </w:rPr>
      </w:pPr>
    </w:p>
    <w:p w14:paraId="6E80ACED" w14:textId="77777777" w:rsidR="00C735B3" w:rsidRDefault="00C735B3" w:rsidP="002336AC">
      <w:pPr>
        <w:rPr>
          <w:noProof/>
          <w:szCs w:val="24"/>
        </w:rPr>
      </w:pPr>
    </w:p>
    <w:p w14:paraId="5976E95F" w14:textId="77777777" w:rsidR="00C735B3" w:rsidRDefault="00C735B3" w:rsidP="002336AC">
      <w:pPr>
        <w:rPr>
          <w:noProof/>
          <w:szCs w:val="24"/>
        </w:rPr>
      </w:pPr>
    </w:p>
    <w:p w14:paraId="41E3C34B" w14:textId="77777777" w:rsidR="00C735B3" w:rsidRDefault="00C735B3" w:rsidP="002336AC">
      <w:pPr>
        <w:rPr>
          <w:noProof/>
          <w:szCs w:val="24"/>
        </w:rPr>
      </w:pPr>
    </w:p>
    <w:p w14:paraId="59C7EFA8" w14:textId="77777777" w:rsidR="00C735B3" w:rsidRDefault="00C735B3" w:rsidP="002336AC">
      <w:pPr>
        <w:rPr>
          <w:noProof/>
          <w:szCs w:val="24"/>
        </w:rPr>
      </w:pPr>
    </w:p>
    <w:p w14:paraId="6641F0F2" w14:textId="77777777" w:rsidR="00C735B3" w:rsidRDefault="00C735B3" w:rsidP="002336AC">
      <w:pPr>
        <w:rPr>
          <w:noProof/>
          <w:szCs w:val="24"/>
        </w:rPr>
      </w:pPr>
    </w:p>
    <w:p w14:paraId="0AC569DB" w14:textId="77777777" w:rsidR="00C735B3" w:rsidRDefault="00C735B3" w:rsidP="002336AC">
      <w:pPr>
        <w:rPr>
          <w:szCs w:val="24"/>
        </w:rPr>
      </w:pPr>
    </w:p>
    <w:p w14:paraId="527AA64A" w14:textId="77777777" w:rsidR="002336AC" w:rsidRPr="00596315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596315">
        <w:rPr>
          <w:rFonts w:ascii="Calibri" w:hAnsi="Calibri" w:cs="Calibri"/>
          <w:kern w:val="0"/>
          <w:sz w:val="22"/>
        </w:rPr>
        <w:t xml:space="preserve">3.2 </w:t>
      </w:r>
      <w:r w:rsidRPr="00596315">
        <w:rPr>
          <w:rFonts w:ascii="Calibri" w:hAnsi="Calibri" w:cs="Calibri" w:hint="eastAsia"/>
          <w:kern w:val="0"/>
          <w:sz w:val="22"/>
        </w:rPr>
        <w:t xml:space="preserve">選擇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/>
          <w:b/>
          <w:kern w:val="0"/>
          <w:sz w:val="22"/>
        </w:rPr>
        <w:t xml:space="preserve">“I accept the terms in the license agreement”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="003F7537">
        <w:rPr>
          <w:rFonts w:ascii="Calibri" w:hAnsi="Calibri" w:cs="Calibri" w:hint="eastAsia"/>
          <w:kern w:val="0"/>
          <w:sz w:val="22"/>
        </w:rPr>
        <w:t xml:space="preserve">（我接受上列的協議）</w:t>
      </w:r>
      <w:r w:rsidRPr="00596315">
        <w:rPr>
          <w:rFonts w:ascii="Calibri" w:hAnsi="Calibri" w:cs="Calibri" w:hint="eastAsia"/>
          <w:kern w:val="0"/>
          <w:sz w:val="22"/>
        </w:rPr>
        <w:t xml:space="preserve">並點擊</w:t>
      </w:r>
      <w:r w:rsidRPr="003F7537">
        <w:rPr>
          <w:rFonts w:ascii="Calibri" w:hAnsi="Calibri" w:cs="Calibri"/>
          <w:b/>
          <w:kern w:val="0"/>
          <w:sz w:val="22"/>
        </w:rPr>
        <w:t xml:space="preserve">[Next</w:t>
      </w:r>
      <w:r w:rsidR="00146B82" w:rsidRPr="003F753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3F7537">
        <w:rPr>
          <w:rFonts w:ascii="Calibri" w:hAnsi="Calibri" w:cs="Calibri"/>
          <w:b/>
          <w:kern w:val="0"/>
          <w:sz w:val="22"/>
        </w:rPr>
        <w:t xml:space="preserve">]</w:t>
      </w:r>
      <w:r w:rsidR="003F7537" w:rsidRPr="003F7537">
        <w:rPr>
          <w:rFonts w:ascii="Calibri" w:hAnsi="Calibri" w:cs="Calibri" w:hint="eastAsia"/>
          <w:bCs/>
          <w:kern w:val="0"/>
          <w:sz w:val="22"/>
        </w:rPr>
        <w:t xml:space="preserve">以繼續</w:t>
      </w:r>
    </w:p>
    <w:p w14:paraId="464A3368" w14:textId="77777777" w:rsidR="00C735B3" w:rsidRDefault="00C735B3" w:rsidP="002336AC">
      <w:pPr>
        <w:rPr>
          <w:b/>
          <w:noProof/>
          <w:szCs w:val="24"/>
        </w:rPr>
      </w:pPr>
      <w:r>
        <w:rPr>
          <w:noProof/>
          <w:sz w:val="20"/>
          <w:szCs w:val="20"/>
        </w:rPr>
        <w:drawing>
          <wp:anchor distT="0" distB="0" distL="0" distR="0" simplePos="0" relativeHeight="251663360" behindDoc="1" locked="0" layoutInCell="1" allowOverlap="1" wp14:anchorId="5E1A7A02" wp14:editId="38C779EA">
            <wp:simplePos x="0" y="0"/>
            <wp:positionH relativeFrom="column">
              <wp:posOffset>19050</wp:posOffset>
            </wp:positionH>
            <wp:positionV relativeFrom="paragraph">
              <wp:posOffset>87630</wp:posOffset>
            </wp:positionV>
            <wp:extent cx="4867910" cy="3716020"/>
            <wp:effectExtent l="0" t="0" r="0" b="0"/>
            <wp:wrapNone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30469" w14:textId="77777777" w:rsidR="00C735B3" w:rsidRDefault="00C735B3" w:rsidP="002336AC">
      <w:pPr>
        <w:rPr>
          <w:b/>
          <w:noProof/>
          <w:szCs w:val="24"/>
        </w:rPr>
      </w:pPr>
    </w:p>
    <w:p w14:paraId="33ECEBA3" w14:textId="77777777" w:rsidR="00C735B3" w:rsidRDefault="00C735B3" w:rsidP="002336AC">
      <w:pPr>
        <w:rPr>
          <w:b/>
          <w:noProof/>
          <w:szCs w:val="24"/>
        </w:rPr>
      </w:pPr>
    </w:p>
    <w:p w14:paraId="2318AE99" w14:textId="77777777" w:rsidR="00C735B3" w:rsidRDefault="00C735B3" w:rsidP="002336AC">
      <w:pPr>
        <w:rPr>
          <w:b/>
          <w:noProof/>
          <w:szCs w:val="24"/>
        </w:rPr>
      </w:pPr>
    </w:p>
    <w:p w14:paraId="04EEEA05" w14:textId="77777777" w:rsidR="00C735B3" w:rsidRDefault="00C735B3" w:rsidP="002336AC">
      <w:pPr>
        <w:rPr>
          <w:b/>
          <w:noProof/>
          <w:szCs w:val="24"/>
        </w:rPr>
      </w:pPr>
    </w:p>
    <w:p w14:paraId="5C946B66" w14:textId="77777777" w:rsidR="00C735B3" w:rsidRDefault="00C735B3" w:rsidP="002336AC">
      <w:pPr>
        <w:rPr>
          <w:b/>
          <w:noProof/>
          <w:szCs w:val="24"/>
        </w:rPr>
      </w:pPr>
    </w:p>
    <w:p w14:paraId="44E920FD" w14:textId="77777777" w:rsidR="00C735B3" w:rsidRDefault="00C735B3" w:rsidP="002336AC">
      <w:pPr>
        <w:rPr>
          <w:b/>
          <w:noProof/>
          <w:szCs w:val="24"/>
        </w:rPr>
      </w:pPr>
    </w:p>
    <w:p w14:paraId="3EA36A32" w14:textId="77777777" w:rsidR="00C735B3" w:rsidRDefault="00C735B3" w:rsidP="002336AC">
      <w:pPr>
        <w:rPr>
          <w:b/>
          <w:noProof/>
          <w:szCs w:val="24"/>
        </w:rPr>
      </w:pPr>
    </w:p>
    <w:p w14:paraId="1E2DC34D" w14:textId="77777777" w:rsidR="00C735B3" w:rsidRDefault="00C735B3" w:rsidP="002336AC">
      <w:pPr>
        <w:rPr>
          <w:b/>
          <w:noProof/>
          <w:szCs w:val="24"/>
        </w:rPr>
      </w:pPr>
    </w:p>
    <w:p w14:paraId="5CAA3138" w14:textId="77777777" w:rsidR="00C735B3" w:rsidRDefault="00C735B3" w:rsidP="002336AC">
      <w:pPr>
        <w:rPr>
          <w:b/>
          <w:noProof/>
          <w:szCs w:val="24"/>
        </w:rPr>
      </w:pPr>
    </w:p>
    <w:p w14:paraId="082F1FCB" w14:textId="77777777" w:rsidR="00C735B3" w:rsidRDefault="00C735B3" w:rsidP="002336AC">
      <w:pPr>
        <w:rPr>
          <w:b/>
          <w:noProof/>
          <w:szCs w:val="24"/>
        </w:rPr>
      </w:pPr>
    </w:p>
    <w:p w14:paraId="12E3582F" w14:textId="77777777" w:rsidR="00C735B3" w:rsidRDefault="00C735B3" w:rsidP="002336AC">
      <w:pPr>
        <w:rPr>
          <w:b/>
          <w:noProof/>
          <w:szCs w:val="24"/>
        </w:rPr>
      </w:pPr>
    </w:p>
    <w:p w14:paraId="36BAC7B6" w14:textId="77777777" w:rsidR="00C735B3" w:rsidRDefault="00C735B3" w:rsidP="002336AC">
      <w:pPr>
        <w:rPr>
          <w:b/>
          <w:noProof/>
          <w:szCs w:val="24"/>
        </w:rPr>
      </w:pPr>
    </w:p>
    <w:p w14:paraId="368C5348" w14:textId="77777777" w:rsidR="00C735B3" w:rsidRDefault="00C735B3" w:rsidP="002336AC">
      <w:pPr>
        <w:rPr>
          <w:b/>
          <w:noProof/>
          <w:szCs w:val="24"/>
        </w:rPr>
      </w:pPr>
    </w:p>
    <w:p w14:paraId="4063B38B" w14:textId="77777777" w:rsidR="00C735B3" w:rsidRDefault="00C735B3" w:rsidP="002336AC">
      <w:pPr>
        <w:rPr>
          <w:rFonts w:ascii="Calibri" w:hAnsi="Calibri" w:cs="Calibri"/>
          <w:kern w:val="0"/>
          <w:sz w:val="22"/>
        </w:rPr>
      </w:pPr>
    </w:p>
    <w:p w14:paraId="1DA39B4D" w14:textId="77777777" w:rsidR="00286A25" w:rsidRDefault="00286A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4BEBB2CA" w14:textId="64AB608B" w:rsidR="002336AC" w:rsidRPr="001B0B07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3.3 </w:t>
      </w:r>
      <w:r w:rsidRPr="001B0B07">
        <w:rPr>
          <w:rFonts w:ascii="Calibri" w:hAnsi="Calibri" w:cs="Calibri" w:hint="eastAsia"/>
          <w:kern w:val="0"/>
          <w:sz w:val="22"/>
        </w:rPr>
        <w:t xml:space="preserve">選擇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“Runtime”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 xml:space="preserve">並點擊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[Next</w:t>
      </w:r>
      <w:r w:rsidR="00B94900" w:rsidRPr="001B0B0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1B0B07">
        <w:rPr>
          <w:rFonts w:ascii="Calibri" w:hAnsi="Calibri" w:cs="Calibri"/>
          <w:b/>
          <w:kern w:val="0"/>
          <w:sz w:val="22"/>
        </w:rPr>
        <w:t xml:space="preserve">]</w:t>
      </w:r>
    </w:p>
    <w:p w14:paraId="2C36BA50" w14:textId="77777777" w:rsidR="002336AC" w:rsidRDefault="00286A25" w:rsidP="002336AC">
      <w:pPr>
        <w:rPr>
          <w:b/>
          <w:szCs w:val="24"/>
        </w:rPr>
      </w:pPr>
      <w:r>
        <w:rPr>
          <w:b/>
          <w:noProof/>
          <w:sz w:val="22"/>
        </w:rPr>
        <w:pict w14:anchorId="5050401E">
          <v:shape id="_x0000_s1198" type="#_x0000_t109" style="position:absolute;margin-left:234pt;margin-top:272.7pt;width:63.75pt;height:16.5pt;z-index:251859968" filled="f" strokecolor="red" strokeweight="1.5pt"/>
        </w:pict>
      </w:r>
      <w:r>
        <w:rPr>
          <w:b/>
          <w:noProof/>
          <w:sz w:val="22"/>
        </w:rPr>
        <w:pict w14:anchorId="31B8AACC">
          <v:shape id="_x0000_s1197" type="#_x0000_t109" style="position:absolute;margin-left:22.5pt;margin-top:100.5pt;width:57pt;height:13.5pt;z-index:251858944" filled="f" strokecolor="red" strokeweight="1.5pt"/>
        </w:pict>
      </w:r>
      <w:r w:rsidR="00C735B3">
        <w:rPr>
          <w:noProof/>
          <w:sz w:val="20"/>
          <w:szCs w:val="20"/>
        </w:rPr>
        <w:drawing>
          <wp:inline distT="0" distB="0" distL="0" distR="0" wp14:anchorId="2F248215" wp14:editId="269F38B8">
            <wp:extent cx="4886960" cy="3742690"/>
            <wp:effectExtent l="0" t="0" r="8890" b="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B1D" w14:textId="77777777" w:rsidR="002336AC" w:rsidRPr="001B0B07" w:rsidRDefault="00883F57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3.4 </w:t>
      </w:r>
      <w:r w:rsidRPr="001B0B07">
        <w:rPr>
          <w:rFonts w:ascii="Calibri" w:hAnsi="Calibri" w:cs="Calibri" w:hint="eastAsia"/>
          <w:kern w:val="0"/>
          <w:sz w:val="22"/>
        </w:rPr>
        <w:t xml:space="preserve">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[Install]</w:t>
      </w:r>
    </w:p>
    <w:p w14:paraId="05324F64" w14:textId="77777777" w:rsidR="00883F57" w:rsidRDefault="00C735B3" w:rsidP="002336AC">
      <w:pPr>
        <w:rPr>
          <w:b/>
          <w:szCs w:val="24"/>
        </w:rPr>
      </w:pPr>
      <w:r>
        <w:rPr>
          <w:noProof/>
          <w:sz w:val="20"/>
          <w:szCs w:val="20"/>
        </w:rPr>
        <w:drawing>
          <wp:inline distT="0" distB="0" distL="0" distR="0" wp14:anchorId="454FC38F" wp14:editId="200E2130">
            <wp:extent cx="4860000" cy="3697200"/>
            <wp:effectExtent l="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95C" w14:textId="77777777" w:rsidR="00A37034" w:rsidRDefault="00A37034" w:rsidP="002336AC">
      <w:pPr>
        <w:rPr>
          <w:rFonts w:ascii="Calibri" w:hAnsi="Calibri" w:cs="Calibri"/>
          <w:sz w:val="22"/>
        </w:rPr>
      </w:pPr>
    </w:p>
    <w:p w14:paraId="389D1ACE" w14:textId="77777777" w:rsidR="00CE6F9A" w:rsidRPr="00A37034" w:rsidRDefault="00CE6F9A" w:rsidP="002336AC">
      <w:pPr>
        <w:rPr>
          <w:rFonts w:ascii="Calibri" w:hAnsi="Calibri" w:cs="Calibri"/>
          <w:sz w:val="22"/>
        </w:rPr>
      </w:pPr>
    </w:p>
    <w:p w14:paraId="7E1A1864" w14:textId="77777777" w:rsidR="00883F57" w:rsidRPr="001B0B07" w:rsidRDefault="00883F57" w:rsidP="002336AC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3.5 </w:t>
      </w:r>
      <w:r w:rsidRPr="001B0B07">
        <w:rPr>
          <w:rFonts w:ascii="Calibri" w:hAnsi="Calibri" w:cs="Calibri" w:hint="eastAsia"/>
          <w:kern w:val="0"/>
          <w:sz w:val="22"/>
        </w:rPr>
        <w:t xml:space="preserve">安裝完成後，點擊</w:t>
      </w:r>
      <w:r w:rsidRPr="001B0B07">
        <w:rPr>
          <w:rFonts w:ascii="Calibri" w:hAnsi="Calibri" w:cs="Calibri"/>
          <w:b/>
          <w:kern w:val="0"/>
          <w:sz w:val="22"/>
        </w:rPr>
        <w:t xml:space="preserve">[Finish]</w:t>
      </w:r>
      <w:r w:rsidRPr="001B0B07">
        <w:rPr>
          <w:rFonts w:ascii="Calibri" w:hAnsi="Calibri" w:cs="Calibri"/>
          <w:kern w:val="0"/>
          <w:sz w:val="22"/>
        </w:rPr>
        <w:t xml:space="preserve">.</w:t>
      </w:r>
    </w:p>
    <w:p w14:paraId="4A26A013" w14:textId="77777777" w:rsidR="00883F57" w:rsidRDefault="00C735B3" w:rsidP="002336AC">
      <w:pPr>
        <w:rPr>
          <w:b/>
          <w:szCs w:val="24"/>
        </w:rPr>
      </w:pPr>
      <w:r>
        <w:rPr>
          <w:noProof/>
          <w:sz w:val="20"/>
          <w:szCs w:val="20"/>
        </w:rPr>
        <w:drawing>
          <wp:inline distT="0" distB="0" distL="0" distR="0" wp14:anchorId="591BF8EA" wp14:editId="212917FB">
            <wp:extent cx="4878000" cy="3715200"/>
            <wp:effectExtent l="0" t="0" r="0" b="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b/>
          <w:noProof/>
          <w:szCs w:val="24"/>
        </w:rPr>
        <w:pict w14:anchorId="3278D287">
          <v:shape id="_x0000_s1200" type="#_x0000_t109" style="position:absolute;margin-left:235.5pt;margin-top:274.2pt;width:62.25pt;height:12.75pt;z-index:251864064;mso-position-horizontal-relative:text;mso-position-vertical-relative:text" filled="f" strokecolor="red" strokeweight="1.5pt"/>
        </w:pict>
      </w:r>
    </w:p>
    <w:p w14:paraId="46D7DA89" w14:textId="77777777" w:rsidR="00CF5A20" w:rsidRDefault="00CF5A20" w:rsidP="002336AC">
      <w:pPr>
        <w:rPr>
          <w:b/>
          <w:szCs w:val="24"/>
        </w:rPr>
      </w:pPr>
    </w:p>
    <w:p w14:paraId="61E7873E" w14:textId="77777777" w:rsidR="00CF5A20" w:rsidRDefault="00CF5A20" w:rsidP="002336AC">
      <w:pPr>
        <w:rPr>
          <w:b/>
          <w:szCs w:val="24"/>
        </w:rPr>
      </w:pPr>
    </w:p>
    <w:p w14:paraId="0A3C4EB0" w14:textId="77777777" w:rsidR="00CF5A20" w:rsidRDefault="00CF5A20" w:rsidP="002336AC">
      <w:pPr>
        <w:rPr>
          <w:b/>
          <w:szCs w:val="24"/>
        </w:rPr>
      </w:pPr>
    </w:p>
    <w:p w14:paraId="46A35E66" w14:textId="77777777" w:rsidR="00CF5A20" w:rsidRDefault="00CF5A20" w:rsidP="002336AC">
      <w:pPr>
        <w:rPr>
          <w:b/>
          <w:szCs w:val="24"/>
        </w:rPr>
      </w:pPr>
    </w:p>
    <w:p w14:paraId="04694C32" w14:textId="77777777" w:rsidR="00CF5A20" w:rsidRDefault="00CF5A20" w:rsidP="002336AC">
      <w:pPr>
        <w:rPr>
          <w:b/>
          <w:szCs w:val="24"/>
        </w:rPr>
      </w:pPr>
    </w:p>
    <w:p w14:paraId="569CC52C" w14:textId="77777777" w:rsidR="00CF5A20" w:rsidRDefault="00CF5A20" w:rsidP="002336AC">
      <w:pPr>
        <w:rPr>
          <w:b/>
          <w:szCs w:val="24"/>
        </w:rPr>
      </w:pPr>
    </w:p>
    <w:p w14:paraId="57450CDD" w14:textId="77777777" w:rsidR="00CF5A20" w:rsidRDefault="00CF5A20" w:rsidP="002336AC">
      <w:pPr>
        <w:rPr>
          <w:b/>
          <w:szCs w:val="24"/>
        </w:rPr>
      </w:pPr>
    </w:p>
    <w:p w14:paraId="0F0B58FF" w14:textId="77777777" w:rsidR="00CF5A20" w:rsidRDefault="00CF5A20" w:rsidP="002336AC">
      <w:pPr>
        <w:rPr>
          <w:b/>
          <w:szCs w:val="24"/>
        </w:rPr>
      </w:pPr>
    </w:p>
    <w:p w14:paraId="4161F8E4" w14:textId="77777777" w:rsidR="00CF5A20" w:rsidRDefault="00CF5A20" w:rsidP="002336AC">
      <w:pPr>
        <w:rPr>
          <w:b/>
          <w:szCs w:val="24"/>
        </w:rPr>
      </w:pPr>
    </w:p>
    <w:p w14:paraId="66961CE4" w14:textId="77777777" w:rsidR="00CF5A20" w:rsidRDefault="00CF5A20" w:rsidP="002336AC">
      <w:pPr>
        <w:rPr>
          <w:b/>
          <w:szCs w:val="24"/>
        </w:rPr>
      </w:pPr>
    </w:p>
    <w:p w14:paraId="27DF3D68" w14:textId="77777777" w:rsidR="00CF5A20" w:rsidRDefault="00CF5A20" w:rsidP="002336AC">
      <w:pPr>
        <w:rPr>
          <w:b/>
          <w:szCs w:val="24"/>
        </w:rPr>
      </w:pPr>
    </w:p>
    <w:p w14:paraId="3A438BCF" w14:textId="77777777" w:rsidR="00CF5A20" w:rsidRDefault="00CF5A20" w:rsidP="002336AC">
      <w:pPr>
        <w:rPr>
          <w:b/>
          <w:szCs w:val="24"/>
        </w:rPr>
      </w:pPr>
    </w:p>
    <w:p w14:paraId="4C57538C" w14:textId="77777777" w:rsidR="00CF5A20" w:rsidRDefault="00CF5A20" w:rsidP="002336AC">
      <w:pPr>
        <w:rPr>
          <w:b/>
          <w:szCs w:val="24"/>
        </w:rPr>
      </w:pPr>
    </w:p>
    <w:p w14:paraId="4D2D0969" w14:textId="77777777" w:rsidR="00CF5A20" w:rsidRDefault="00CF5A20" w:rsidP="002336AC">
      <w:pPr>
        <w:rPr>
          <w:b/>
          <w:szCs w:val="24"/>
        </w:rPr>
      </w:pPr>
    </w:p>
    <w:p w14:paraId="53CEDC08" w14:textId="77777777" w:rsidR="00CF5A20" w:rsidRDefault="00CF5A20" w:rsidP="002336AC">
      <w:pPr>
        <w:rPr>
          <w:b/>
          <w:szCs w:val="24"/>
        </w:rPr>
      </w:pPr>
    </w:p>
    <w:p w14:paraId="41DC0569" w14:textId="77777777" w:rsidR="00CF5A20" w:rsidRDefault="00CF5A20" w:rsidP="002336AC">
      <w:pPr>
        <w:rPr>
          <w:b/>
          <w:szCs w:val="24"/>
        </w:rPr>
      </w:pPr>
    </w:p>
    <w:p w14:paraId="30C85334" w14:textId="77777777" w:rsidR="00CF5A20" w:rsidRDefault="00CF5A20" w:rsidP="002336AC">
      <w:pPr>
        <w:rPr>
          <w:b/>
          <w:szCs w:val="24"/>
        </w:rPr>
      </w:pPr>
    </w:p>
    <w:p w14:paraId="102CC55D" w14:textId="77777777" w:rsidR="00CF5A20" w:rsidRDefault="00CF5A20" w:rsidP="002336AC">
      <w:pPr>
        <w:rPr>
          <w:b/>
          <w:szCs w:val="24"/>
        </w:rPr>
      </w:pPr>
    </w:p>
    <w:p w14:paraId="209C419A" w14:textId="77777777" w:rsidR="00941191" w:rsidRDefault="00941191" w:rsidP="002336AC">
      <w:pPr>
        <w:rPr>
          <w:rFonts w:ascii="Calibri" w:hAnsi="Calibri" w:cs="Calibri"/>
          <w:sz w:val="22"/>
        </w:rPr>
      </w:pPr>
    </w:p>
    <w:p w14:paraId="258D68FE" w14:textId="77777777" w:rsidR="00CF5A20" w:rsidRPr="002F1340" w:rsidRDefault="00CF5A20" w:rsidP="002336AC">
      <w:pPr>
        <w:rPr>
          <w:rFonts w:ascii="Calibri" w:hAnsi="Calibri" w:cs="Calibri"/>
          <w:sz w:val="22"/>
        </w:rPr>
      </w:pPr>
    </w:p>
    <w:p w14:paraId="3D01AD05" w14:textId="77777777" w:rsidR="00CF5A20" w:rsidRDefault="00CF5A20" w:rsidP="00CF5A20">
      <w:pPr>
        <w:pStyle w:val="1"/>
        <w:rPr>
          <w:color w:val="002060"/>
          <w:sz w:val="40"/>
          <w:szCs w:val="40"/>
        </w:rPr>
      </w:pPr>
      <w:bookmarkStart w:id="6" w:name="_Toc14192937"/>
      <w:r w:rsidRPr="00CF5A20">
        <w:rPr>
          <w:rFonts w:hint="eastAsia"/>
          <w:color w:val="002060"/>
          <w:sz w:val="40"/>
          <w:szCs w:val="40"/>
        </w:rPr>
        <w:t xml:space="preserve"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 xml:space="preserve">DIKO</w:t>
      </w:r>
      <w:r w:rsidRPr="00CF5A20">
        <w:rPr>
          <w:rFonts w:hint="eastAsia"/>
          <w:color w:val="002060"/>
          <w:sz w:val="40"/>
          <w:szCs w:val="40"/>
        </w:rPr>
        <w:t xml:space="preserve">伺服器核心</w:t>
      </w:r>
      <w:bookmarkEnd w:id="6"/>
    </w:p>
    <w:p w14:paraId="04575D01" w14:textId="77777777" w:rsidR="008549F1" w:rsidRPr="00B75740" w:rsidRDefault="008549F1" w:rsidP="008549F1">
      <w:pPr>
        <w:rPr>
          <w:rFonts w:ascii="Calibri" w:hAnsi="Calibri" w:cs="Calibri"/>
          <w:kern w:val="0"/>
          <w:sz w:val="22"/>
        </w:rPr>
      </w:pPr>
      <w:r w:rsidRPr="00B75740">
        <w:rPr>
          <w:rFonts w:ascii="Calibri" w:hAnsi="Calibri" w:cs="Calibri"/>
          <w:kern w:val="0"/>
          <w:sz w:val="22"/>
        </w:rPr>
        <w:t xml:space="preserve">4.1 </w:t>
      </w:r>
      <w:r w:rsidRPr="00B75740">
        <w:rPr>
          <w:rFonts w:ascii="Calibri" w:hAnsi="Calibri" w:cs="Calibri" w:hint="eastAsia"/>
          <w:kern w:val="0"/>
          <w:sz w:val="22"/>
        </w:rPr>
        <w:t xml:space="preserve">雙擊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 xml:space="preserve">“DIKO setup.exe”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 xml:space="preserve">啟動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 xml:space="preserve">setup wizard</w:t>
      </w:r>
      <w:r w:rsidRPr="00B7574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 xml:space="preserve">並點擊</w:t>
      </w:r>
      <w:r w:rsidRPr="00B75740">
        <w:rPr>
          <w:rFonts w:ascii="Calibri" w:hAnsi="Calibri" w:cs="Calibri"/>
          <w:kern w:val="0"/>
          <w:sz w:val="22"/>
        </w:rPr>
        <w:t xml:space="preserve"> [</w:t>
      </w:r>
      <w:r w:rsidRPr="00B75740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B75740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B75740">
        <w:rPr>
          <w:rFonts w:ascii="Calibri" w:hAnsi="Calibri" w:cs="Calibri"/>
          <w:kern w:val="0"/>
          <w:sz w:val="22"/>
        </w:rPr>
        <w:t xml:space="preserve">]</w:t>
      </w:r>
    </w:p>
    <w:p w14:paraId="2697AE15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6031604E">
          <v:shape id="_x0000_s1201" type="#_x0000_t109" style="position:absolute;margin-left:204.75pt;margin-top:239.25pt;width:57pt;height:12pt;z-index:251867136" filled="f" strokecolor="red" strokeweight="1.5pt"/>
        </w:pict>
      </w:r>
      <w:r w:rsidR="00B75740">
        <w:rPr>
          <w:noProof/>
          <w:szCs w:val="24"/>
        </w:rPr>
        <w:drawing>
          <wp:inline distT="0" distB="0" distL="0" distR="0" wp14:anchorId="2D1F2B05" wp14:editId="1FC22F11">
            <wp:extent cx="4257675" cy="3214127"/>
            <wp:effectExtent l="19050" t="0" r="9525" b="0"/>
            <wp:docPr id="165" name="图片 164" descr="擷取_2019_05_24_11_37_08_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7_08_2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1061" w14:textId="77777777" w:rsidR="008549F1" w:rsidRPr="00107497" w:rsidRDefault="008549F1" w:rsidP="008549F1">
      <w:pPr>
        <w:rPr>
          <w:rFonts w:ascii="Calibri" w:hAnsi="Calibri" w:cs="Calibri"/>
          <w:kern w:val="0"/>
          <w:sz w:val="22"/>
        </w:rPr>
      </w:pPr>
      <w:r w:rsidRPr="00107497">
        <w:rPr>
          <w:rFonts w:ascii="Calibri" w:hAnsi="Calibri" w:cs="Calibri"/>
          <w:kern w:val="0"/>
          <w:sz w:val="22"/>
        </w:rPr>
        <w:t xml:space="preserve">4.2 </w:t>
      </w:r>
      <w:r w:rsidRPr="00107497">
        <w:rPr>
          <w:rFonts w:ascii="Calibri" w:hAnsi="Calibri" w:cs="Calibri" w:hint="eastAsia"/>
          <w:kern w:val="0"/>
          <w:sz w:val="22"/>
        </w:rPr>
        <w:t xml:space="preserve">選擇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/>
          <w:b/>
          <w:kern w:val="0"/>
          <w:sz w:val="22"/>
        </w:rPr>
        <w:t xml:space="preserve">“I accept the terms in the license agreement”</w:t>
      </w:r>
      <w:r w:rsidRPr="00107497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 w:hint="eastAsia"/>
          <w:kern w:val="0"/>
          <w:sz w:val="22"/>
        </w:rPr>
        <w:t xml:space="preserve">並點擊</w:t>
      </w:r>
      <w:r w:rsidRPr="00107497">
        <w:rPr>
          <w:rFonts w:ascii="Calibri" w:hAnsi="Calibri" w:cs="Calibri"/>
          <w:kern w:val="0"/>
          <w:sz w:val="22"/>
        </w:rPr>
        <w:t xml:space="preserve"> [</w:t>
      </w:r>
      <w:r w:rsidRPr="00107497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2C682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107497">
        <w:rPr>
          <w:rFonts w:ascii="Calibri" w:hAnsi="Calibri" w:cs="Calibri"/>
          <w:kern w:val="0"/>
          <w:sz w:val="22"/>
        </w:rPr>
        <w:t xml:space="preserve">]</w:t>
      </w:r>
    </w:p>
    <w:p w14:paraId="64C72E48" w14:textId="77777777" w:rsidR="000E4F9D" w:rsidRPr="00DD7EE2" w:rsidRDefault="00286A25" w:rsidP="008549F1">
      <w:pPr>
        <w:rPr>
          <w:szCs w:val="24"/>
        </w:rPr>
      </w:pPr>
      <w:r>
        <w:rPr>
          <w:noProof/>
          <w:szCs w:val="24"/>
        </w:rPr>
        <w:pict w14:anchorId="543499DE">
          <v:shape id="_x0000_s1203" type="#_x0000_t109" style="position:absolute;margin-left:235.5pt;margin-top:273pt;width:66pt;height:13.5pt;z-index:251869184" filled="f" strokecolor="red" strokeweight="1.5pt"/>
        </w:pict>
      </w:r>
      <w:r>
        <w:rPr>
          <w:noProof/>
          <w:szCs w:val="24"/>
        </w:rPr>
        <w:pict w14:anchorId="00FFAF39">
          <v:shape id="_x0000_s1202" type="#_x0000_t109" style="position:absolute;margin-left:9pt;margin-top:219pt;width:180pt;height:17.25pt;z-index:251868160" filled="f" strokecolor="red" strokeweight="1.5pt"/>
        </w:pict>
      </w:r>
      <w:r w:rsidR="00107497">
        <w:rPr>
          <w:noProof/>
          <w:szCs w:val="24"/>
        </w:rPr>
        <w:drawing>
          <wp:inline distT="0" distB="0" distL="0" distR="0" wp14:anchorId="1D8B7D01" wp14:editId="0B47587F">
            <wp:extent cx="4857750" cy="3667125"/>
            <wp:effectExtent l="19050" t="0" r="0" b="0"/>
            <wp:docPr id="169" name="图片 168" descr="擷取_2019_05_24_11_38_59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8_59_61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6037" w14:textId="77777777" w:rsidR="008549F1" w:rsidRPr="000E4F9D" w:rsidRDefault="008549F1" w:rsidP="008549F1">
      <w:pPr>
        <w:rPr>
          <w:rFonts w:ascii="Calibri" w:hAnsi="Calibri" w:cs="Calibri"/>
          <w:kern w:val="0"/>
          <w:sz w:val="22"/>
        </w:rPr>
      </w:pPr>
      <w:r w:rsidRPr="000E4F9D">
        <w:rPr>
          <w:rFonts w:ascii="Calibri" w:hAnsi="Calibri" w:cs="Calibri"/>
          <w:kern w:val="0"/>
          <w:sz w:val="22"/>
        </w:rPr>
        <w:t xml:space="preserve">4.3 </w:t>
      </w:r>
      <w:r w:rsidRPr="000E4F9D">
        <w:rPr>
          <w:rFonts w:ascii="Calibri" w:hAnsi="Calibri" w:cs="Calibri" w:hint="eastAsia"/>
          <w:kern w:val="0"/>
          <w:sz w:val="22"/>
        </w:rPr>
        <w:t xml:space="preserve">如有需要</w:t>
      </w:r>
      <w:r w:rsidRPr="000E4F9D">
        <w:rPr>
          <w:rFonts w:asciiTheme="minorEastAsia" w:hAnsiTheme="minorEastAsia" w:cs="Calibri" w:hint="eastAsia"/>
          <w:kern w:val="0"/>
          <w:sz w:val="22"/>
        </w:rPr>
        <w:t xml:space="preserve">，可以</w:t>
      </w:r>
      <w:r w:rsidRPr="000E4F9D">
        <w:rPr>
          <w:rFonts w:ascii="Calibri" w:hAnsi="Calibri" w:cs="Calibri" w:hint="eastAsia"/>
          <w:kern w:val="0"/>
          <w:sz w:val="22"/>
        </w:rPr>
        <w:t xml:space="preserve">改變安裝路徑</w:t>
      </w:r>
      <w:r w:rsidRPr="000E4F9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0E4F9D">
        <w:rPr>
          <w:rFonts w:ascii="Calibri" w:hAnsi="Calibri" w:cs="Calibri" w:hint="eastAsia"/>
          <w:kern w:val="0"/>
          <w:sz w:val="22"/>
        </w:rPr>
        <w:t xml:space="preserve">然後點擊</w:t>
      </w:r>
      <w:r w:rsidRPr="000E4F9D">
        <w:rPr>
          <w:rFonts w:ascii="Calibri" w:hAnsi="Calibri" w:cs="Calibri"/>
          <w:kern w:val="0"/>
          <w:sz w:val="22"/>
        </w:rPr>
        <w:t xml:space="preserve"> [</w:t>
      </w:r>
      <w:r w:rsidRPr="000E4F9D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0E4F9D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0E4F9D">
        <w:rPr>
          <w:rFonts w:ascii="Calibri" w:hAnsi="Calibri" w:cs="Calibri"/>
          <w:kern w:val="0"/>
          <w:sz w:val="22"/>
        </w:rPr>
        <w:t xml:space="preserve">]</w:t>
      </w:r>
    </w:p>
    <w:p w14:paraId="7542F292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2F6E9506">
          <v:shape id="_x0000_s1204" type="#_x0000_t109" style="position:absolute;margin-left:236.25pt;margin-top:273pt;width:62.25pt;height:13.5pt;z-index:251872256" filled="f" strokecolor="red" strokeweight="1.5pt"/>
        </w:pict>
      </w:r>
      <w:r w:rsidR="000E4F9D">
        <w:rPr>
          <w:noProof/>
          <w:szCs w:val="24"/>
        </w:rPr>
        <w:drawing>
          <wp:inline distT="0" distB="0" distL="0" distR="0" wp14:anchorId="5C074D15" wp14:editId="1F250C67">
            <wp:extent cx="4857750" cy="3667125"/>
            <wp:effectExtent l="19050" t="0" r="0" b="0"/>
            <wp:docPr id="175" name="图片 174" descr="擷取_2019_05_24_11_42_28_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2_28_46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CE04" w14:textId="77777777" w:rsidR="008549F1" w:rsidRPr="00175B84" w:rsidRDefault="008549F1" w:rsidP="008549F1">
      <w:pPr>
        <w:rPr>
          <w:rFonts w:ascii="Calibri" w:hAnsi="Calibri" w:cs="Calibri"/>
          <w:kern w:val="0"/>
          <w:sz w:val="22"/>
        </w:rPr>
      </w:pPr>
      <w:r w:rsidRPr="00175B84">
        <w:rPr>
          <w:rFonts w:ascii="Calibri" w:hAnsi="Calibri" w:cs="Calibri"/>
          <w:kern w:val="0"/>
          <w:sz w:val="22"/>
        </w:rPr>
        <w:t xml:space="preserve">4.4 </w:t>
      </w:r>
      <w:r w:rsidRPr="00175B84">
        <w:rPr>
          <w:rFonts w:ascii="Calibri" w:hAnsi="Calibri" w:cs="Calibri" w:hint="eastAsia"/>
          <w:kern w:val="0"/>
          <w:sz w:val="22"/>
        </w:rPr>
        <w:t xml:space="preserve">點擊</w:t>
      </w:r>
      <w:r w:rsidRPr="00175B84">
        <w:rPr>
          <w:rFonts w:ascii="Calibri" w:hAnsi="Calibri" w:cs="Calibri"/>
          <w:kern w:val="0"/>
          <w:sz w:val="22"/>
        </w:rPr>
        <w:t xml:space="preserve"> [</w:t>
      </w:r>
      <w:r w:rsidRPr="00175B84">
        <w:rPr>
          <w:rFonts w:ascii="Calibri-Bold" w:hAnsi="Calibri-Bold" w:cs="Calibri-Bold"/>
          <w:b/>
          <w:bCs/>
          <w:kern w:val="0"/>
          <w:sz w:val="22"/>
        </w:rPr>
        <w:t xml:space="preserve">Install</w:t>
      </w:r>
      <w:r w:rsidRPr="00175B84">
        <w:rPr>
          <w:rFonts w:ascii="Calibri" w:hAnsi="Calibri" w:cs="Calibri"/>
          <w:kern w:val="0"/>
          <w:sz w:val="22"/>
        </w:rPr>
        <w:t xml:space="preserve">]</w:t>
      </w:r>
    </w:p>
    <w:p w14:paraId="30CC3669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76DB95DF">
          <v:shape id="_x0000_s1205" type="#_x0000_t109" style="position:absolute;margin-left:236.25pt;margin-top:273pt;width:62.25pt;height:13.5pt;z-index:251873280" filled="f" strokecolor="red" strokeweight="1.5pt"/>
        </w:pict>
      </w:r>
      <w:r w:rsidR="00175B84">
        <w:rPr>
          <w:noProof/>
          <w:szCs w:val="24"/>
        </w:rPr>
        <w:drawing>
          <wp:inline distT="0" distB="0" distL="0" distR="0" wp14:anchorId="63FE4202" wp14:editId="2C372BF5">
            <wp:extent cx="4857750" cy="3667125"/>
            <wp:effectExtent l="19050" t="0" r="0" b="0"/>
            <wp:docPr id="176" name="图片 175" descr="擷取_2019_05_24_11_44_2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4_28_4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3483" w14:textId="77777777" w:rsidR="00941191" w:rsidRDefault="00941191" w:rsidP="00070794">
      <w:pPr>
        <w:rPr>
          <w:rFonts w:ascii="Calibri" w:hAnsi="Calibri" w:cs="Calibri"/>
          <w:sz w:val="22"/>
        </w:rPr>
      </w:pPr>
    </w:p>
    <w:p w14:paraId="10FB3B51" w14:textId="77777777" w:rsidR="008549F1" w:rsidRPr="00211ACE" w:rsidRDefault="008549F1" w:rsidP="008549F1">
      <w:pPr>
        <w:rPr>
          <w:rFonts w:ascii="Calibri" w:hAnsi="Calibri" w:cs="Calibri"/>
          <w:sz w:val="22"/>
        </w:rPr>
      </w:pPr>
    </w:p>
    <w:p w14:paraId="41145B7B" w14:textId="77777777" w:rsidR="00286A25" w:rsidRDefault="00286A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111F4EF9" w14:textId="2889948B"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4.5</w:t>
      </w:r>
      <w:r w:rsidRPr="001B0B07">
        <w:rPr>
          <w:rFonts w:ascii="Calibri" w:hAnsi="Calibri" w:cs="Calibri" w:hint="eastAsia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 xml:space="preserve">等待安裝程序</w:t>
      </w:r>
    </w:p>
    <w:p w14:paraId="792550F0" w14:textId="77777777" w:rsidR="008549F1" w:rsidRDefault="00070794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B9E18B0" wp14:editId="5B260B1A">
            <wp:extent cx="4857750" cy="3667125"/>
            <wp:effectExtent l="19050" t="0" r="0" b="0"/>
            <wp:docPr id="181" name="图片 180" descr="擷取_2019_05_24_11_46_4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6_40_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704" w14:textId="77777777"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4.6 </w:t>
      </w:r>
      <w:r w:rsidRPr="001B0B07">
        <w:rPr>
          <w:rFonts w:ascii="Calibri" w:hAnsi="Calibri" w:cs="Calibri" w:hint="eastAsia"/>
          <w:kern w:val="0"/>
          <w:sz w:val="22"/>
        </w:rPr>
        <w:t xml:space="preserve">點擊</w:t>
      </w:r>
      <w:r w:rsidRPr="001B0B07">
        <w:rPr>
          <w:rFonts w:ascii="Calibri" w:hAnsi="Calibri" w:cs="Calibri"/>
          <w:kern w:val="0"/>
          <w:sz w:val="22"/>
        </w:rPr>
        <w:t xml:space="preserve"> [</w:t>
      </w:r>
      <w:r w:rsidRPr="001B0B07">
        <w:rPr>
          <w:rFonts w:ascii="Calibri-Bold" w:hAnsi="Calibri-Bold" w:cs="Calibri-Bold"/>
          <w:b/>
          <w:bCs/>
          <w:kern w:val="0"/>
          <w:sz w:val="22"/>
        </w:rPr>
        <w:t xml:space="preserve">Finish</w:t>
      </w:r>
      <w:r w:rsidRPr="001B0B07">
        <w:rPr>
          <w:rFonts w:ascii="Calibri" w:hAnsi="Calibri" w:cs="Calibri"/>
          <w:kern w:val="0"/>
          <w:sz w:val="22"/>
        </w:rPr>
        <w:t xml:space="preserve">]</w:t>
      </w:r>
    </w:p>
    <w:p w14:paraId="1ADCF9CD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3C4D6D67">
          <v:shape id="_x0000_s1206" type="#_x0000_t109" style="position:absolute;margin-left:235.5pt;margin-top:271.5pt;width:63pt;height:18pt;z-index:251876352" filled="f" strokecolor="red" strokeweight="1.5pt"/>
        </w:pict>
      </w:r>
      <w:r w:rsidR="00B22231">
        <w:rPr>
          <w:noProof/>
          <w:szCs w:val="24"/>
        </w:rPr>
        <w:drawing>
          <wp:inline distT="0" distB="0" distL="0" distR="0" wp14:anchorId="49901C2A" wp14:editId="38955106">
            <wp:extent cx="4857750" cy="3667125"/>
            <wp:effectExtent l="19050" t="0" r="0" b="0"/>
            <wp:docPr id="182" name="图片 181" descr="擷取_2019_05_24_11_47_3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7_30_73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DCAE" w14:textId="77777777" w:rsidR="004D6392" w:rsidRPr="000C643E" w:rsidRDefault="004D6392" w:rsidP="004D6392">
      <w:pPr>
        <w:rPr>
          <w:rFonts w:ascii="Calibri" w:hAnsi="Calibri" w:cs="Calibri"/>
          <w:sz w:val="22"/>
        </w:rPr>
      </w:pPr>
    </w:p>
    <w:p w14:paraId="6D89C351" w14:textId="77777777" w:rsidR="008549F1" w:rsidRDefault="008549F1" w:rsidP="008549F1">
      <w:pPr>
        <w:rPr>
          <w:szCs w:val="24"/>
        </w:rPr>
      </w:pPr>
    </w:p>
    <w:p w14:paraId="5916FEE6" w14:textId="77777777" w:rsidR="008549F1" w:rsidRDefault="008549F1" w:rsidP="008549F1">
      <w:pPr>
        <w:pStyle w:val="1"/>
        <w:rPr>
          <w:color w:val="002060"/>
          <w:sz w:val="40"/>
          <w:szCs w:val="40"/>
        </w:rPr>
      </w:pPr>
      <w:bookmarkStart w:id="7" w:name="_Toc14192938"/>
      <w:r w:rsidRPr="008549F1">
        <w:rPr>
          <w:rFonts w:hint="eastAsia"/>
          <w:color w:val="002060"/>
          <w:sz w:val="40"/>
          <w:szCs w:val="40"/>
        </w:rPr>
        <w:t xml:space="preserve">5  </w:t>
      </w:r>
      <w:r w:rsidRPr="008549F1">
        <w:rPr>
          <w:rFonts w:hint="eastAsia"/>
          <w:color w:val="002060"/>
          <w:sz w:val="40"/>
          <w:szCs w:val="40"/>
        </w:rPr>
        <w:t xml:space="preserve">安裝</w:t>
      </w:r>
      <w:r w:rsidRPr="008549F1">
        <w:rPr>
          <w:rFonts w:hint="eastAsia"/>
          <w:color w:val="002060"/>
          <w:sz w:val="40"/>
          <w:szCs w:val="40"/>
        </w:rPr>
        <w:t xml:space="preserve">Open Office</w:t>
      </w:r>
      <w:bookmarkEnd w:id="7"/>
    </w:p>
    <w:p w14:paraId="623D9CC9" w14:textId="77777777" w:rsidR="008549F1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5.1 </w:t>
      </w:r>
      <w:r w:rsidRPr="00E96C47">
        <w:rPr>
          <w:rFonts w:ascii="Calibri" w:hAnsi="Calibri" w:cs="Calibri" w:hint="eastAsia"/>
          <w:kern w:val="0"/>
          <w:sz w:val="22"/>
        </w:rPr>
        <w:t xml:space="preserve">在</w:t>
      </w:r>
      <w:r w:rsidRPr="00E96C47">
        <w:rPr>
          <w:rFonts w:ascii="Calibri" w:hAnsi="Calibri" w:cs="Calibri" w:hint="eastAsia"/>
          <w:kern w:val="0"/>
          <w:sz w:val="22"/>
        </w:rPr>
        <w:t xml:space="preserve">DIKO</w:t>
      </w:r>
      <w:r w:rsidRPr="00E96C47">
        <w:rPr>
          <w:rFonts w:ascii="Calibri" w:hAnsi="Calibri" w:cs="Calibri" w:hint="eastAsia"/>
          <w:kern w:val="0"/>
          <w:sz w:val="22"/>
        </w:rPr>
        <w:t xml:space="preserve">的目錄中打開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OOO3_4_1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 w:hint="eastAsia"/>
          <w:kern w:val="0"/>
          <w:sz w:val="22"/>
        </w:rPr>
        <w:t xml:space="preserve">資料夾並點擊</w:t>
      </w:r>
      <w:r w:rsidR="008549F1" w:rsidRPr="00E96C47">
        <w:rPr>
          <w:rFonts w:ascii="Calibri" w:hAnsi="Calibri" w:cs="Calibri"/>
          <w:b/>
          <w:kern w:val="0"/>
          <w:sz w:val="22"/>
        </w:rPr>
        <w:t xml:space="preserve">Setup.exe</w:t>
      </w:r>
    </w:p>
    <w:p w14:paraId="70B4C60D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1EAD3989">
          <v:shape id="_x0000_s1207" type="#_x0000_t109" style="position:absolute;margin-left:82.5pt;margin-top:112.95pt;width:30pt;height:8.25pt;z-index:251879424" filled="f" strokecolor="red" strokeweight="1.5pt"/>
        </w:pict>
      </w:r>
      <w:r w:rsidR="00844123">
        <w:rPr>
          <w:b/>
          <w:noProof/>
          <w:szCs w:val="24"/>
        </w:rPr>
        <w:drawing>
          <wp:inline distT="0" distB="0" distL="0" distR="0" wp14:anchorId="1051449E" wp14:editId="18C208E3">
            <wp:extent cx="4783790" cy="3360057"/>
            <wp:effectExtent l="19050" t="0" r="0" b="0"/>
            <wp:docPr id="188" name="图片 187" descr="擷取_2019_05_24_11_59_42_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59_42_29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389" cy="3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44D" w14:textId="77777777" w:rsidR="00C55BDA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5.2 </w:t>
      </w:r>
      <w:r w:rsidRPr="00E96C47">
        <w:rPr>
          <w:rFonts w:ascii="Calibri" w:hAnsi="Calibri" w:cs="Calibri" w:hint="eastAsia"/>
          <w:kern w:val="0"/>
          <w:sz w:val="22"/>
        </w:rPr>
        <w:t xml:space="preserve">點擊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[Next</w:t>
      </w:r>
      <w:r w:rsidR="00E96C47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&gt;]</w:t>
      </w:r>
    </w:p>
    <w:p w14:paraId="515DA73F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6D71C191">
          <v:shape id="_x0000_s1208" type="#_x0000_t109" style="position:absolute;margin-left:237pt;margin-top:270.45pt;width:63.75pt;height:13.5pt;z-index:251880448" filled="f" strokecolor="red" strokeweight="1.5pt"/>
        </w:pict>
      </w:r>
      <w:r w:rsidR="00871CA3">
        <w:rPr>
          <w:b/>
          <w:noProof/>
          <w:szCs w:val="24"/>
        </w:rPr>
        <w:drawing>
          <wp:inline distT="0" distB="0" distL="0" distR="0" wp14:anchorId="16BE223F" wp14:editId="17348389">
            <wp:extent cx="4867275" cy="3733800"/>
            <wp:effectExtent l="19050" t="0" r="9525" b="0"/>
            <wp:docPr id="192" name="图片 191" descr="擷取_2019_05_24_12_04_08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04_08_56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346" w14:textId="77777777" w:rsidR="00DC1C25" w:rsidRDefault="00DC1C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10E5FD99" w14:textId="6BDF404E" w:rsidR="00C55BDA" w:rsidRPr="00D11F20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D11F20">
        <w:rPr>
          <w:rFonts w:ascii="Calibri" w:hAnsi="Calibri" w:cs="Calibri"/>
          <w:kern w:val="0"/>
          <w:sz w:val="22"/>
        </w:rPr>
        <w:t xml:space="preserve">5.3 </w:t>
      </w:r>
      <w:r w:rsidRPr="00D11F20">
        <w:rPr>
          <w:rFonts w:ascii="Calibri" w:hAnsi="Calibri" w:cs="Calibri" w:hint="eastAsia"/>
          <w:kern w:val="0"/>
          <w:sz w:val="22"/>
        </w:rPr>
        <w:t xml:space="preserve">如有需要</w:t>
      </w:r>
      <w:r w:rsidRPr="00D11F20">
        <w:rPr>
          <w:rFonts w:asciiTheme="minorEastAsia" w:hAnsiTheme="minorEastAsia" w:cs="Calibri" w:hint="eastAsia"/>
          <w:kern w:val="0"/>
          <w:sz w:val="22"/>
        </w:rPr>
        <w:t xml:space="preserve">，可輸入您的</w:t>
      </w:r>
      <w:r w:rsidR="00EC32B0">
        <w:rPr>
          <w:rFonts w:asciiTheme="minorEastAsia" w:hAnsiTheme="minorEastAsia" w:cs="Calibri" w:hint="eastAsia"/>
          <w:kern w:val="0"/>
          <w:sz w:val="22"/>
        </w:rPr>
        <w:t xml:space="preserve">使用者</w:t>
      </w:r>
      <w:r w:rsidRPr="00D11F20">
        <w:rPr>
          <w:rFonts w:asciiTheme="minorEastAsia" w:hAnsiTheme="minorEastAsia" w:cs="Calibri" w:hint="eastAsia"/>
          <w:kern w:val="0"/>
          <w:sz w:val="22"/>
        </w:rPr>
        <w:t xml:space="preserve">資訊，並點擊</w:t>
      </w:r>
      <w:r w:rsidRPr="00D11F20">
        <w:rPr>
          <w:rFonts w:ascii="Calibri" w:hAnsi="Calibri" w:cs="Calibri"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 xml:space="preserve">[Next</w:t>
      </w:r>
      <w:r w:rsidR="00D11F20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 xml:space="preserve">&gt;]</w:t>
      </w:r>
    </w:p>
    <w:p w14:paraId="623E84A9" w14:textId="77777777" w:rsidR="00C55BDA" w:rsidRPr="00F21C24" w:rsidRDefault="00286A25" w:rsidP="008549F1">
      <w:pPr>
        <w:rPr>
          <w:b/>
          <w:sz w:val="22"/>
        </w:rPr>
      </w:pPr>
      <w:r>
        <w:rPr>
          <w:b/>
          <w:noProof/>
          <w:sz w:val="22"/>
        </w:rPr>
        <w:pict w14:anchorId="562AC54E">
          <v:shape id="_x0000_s1209" type="#_x0000_t109" style="position:absolute;margin-left:237pt;margin-top:269.7pt;width:63.75pt;height:13.5pt;z-index:251881472" filled="f" strokecolor="red" strokeweight="1.5pt"/>
        </w:pict>
      </w:r>
      <w:r w:rsidR="00EC32B0" w:rsidRPr="00F21C24">
        <w:rPr>
          <w:b/>
          <w:noProof/>
          <w:sz w:val="22"/>
        </w:rPr>
        <w:drawing>
          <wp:inline distT="0" distB="0" distL="0" distR="0" wp14:anchorId="20B3F75A" wp14:editId="3324F969">
            <wp:extent cx="4867275" cy="3733800"/>
            <wp:effectExtent l="19050" t="0" r="9525" b="0"/>
            <wp:docPr id="193" name="图片 192" descr="擷取_2019_05_24_12_11_46_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1_46_45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3C70" w14:textId="77777777" w:rsidR="00C55BDA" w:rsidRPr="00F21C24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F21C24">
        <w:rPr>
          <w:rFonts w:ascii="Calibri" w:hAnsi="Calibri" w:cs="Calibri"/>
          <w:kern w:val="0"/>
          <w:sz w:val="22"/>
        </w:rPr>
        <w:t xml:space="preserve">5.4 </w:t>
      </w:r>
      <w:r w:rsidRPr="00F21C24">
        <w:rPr>
          <w:rFonts w:ascii="Calibri" w:hAnsi="Calibri" w:cs="Calibri" w:hint="eastAsia"/>
          <w:kern w:val="0"/>
          <w:sz w:val="22"/>
        </w:rPr>
        <w:t xml:space="preserve">點擊</w:t>
      </w:r>
      <w:r w:rsidRPr="00F21C24">
        <w:rPr>
          <w:rFonts w:ascii="Calibri" w:hAnsi="Calibri" w:cs="Calibri"/>
          <w:kern w:val="0"/>
          <w:sz w:val="22"/>
        </w:rPr>
        <w:t xml:space="preserve"> </w:t>
      </w:r>
      <w:r w:rsidRPr="00F21C24">
        <w:rPr>
          <w:rFonts w:ascii="Calibri" w:hAnsi="Calibri" w:cs="Calibri"/>
          <w:b/>
          <w:kern w:val="0"/>
          <w:sz w:val="22"/>
        </w:rPr>
        <w:t xml:space="preserve">[Next&gt;]</w:t>
      </w:r>
    </w:p>
    <w:p w14:paraId="6D3F3D85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06222BBC">
          <v:shape id="_x0000_s1210" type="#_x0000_t109" style="position:absolute;margin-left:237pt;margin-top:269.7pt;width:63.75pt;height:13.5pt;z-index:251882496" filled="f" strokecolor="red" strokeweight="1.5pt"/>
        </w:pict>
      </w:r>
      <w:r w:rsidR="00F21C24">
        <w:rPr>
          <w:b/>
          <w:noProof/>
          <w:szCs w:val="24"/>
        </w:rPr>
        <w:drawing>
          <wp:inline distT="0" distB="0" distL="0" distR="0" wp14:anchorId="698745A5" wp14:editId="0587B9FD">
            <wp:extent cx="4867275" cy="3733800"/>
            <wp:effectExtent l="19050" t="0" r="9525" b="0"/>
            <wp:docPr id="195" name="图片 194" descr="擷取_2019_05_24_12_15_17_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5_17_23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74C" w14:textId="77777777" w:rsidR="00C55BDA" w:rsidRDefault="00C55BDA" w:rsidP="008549F1">
      <w:pPr>
        <w:rPr>
          <w:b/>
          <w:szCs w:val="24"/>
        </w:rPr>
      </w:pPr>
    </w:p>
    <w:p w14:paraId="53127B60" w14:textId="77777777" w:rsidR="00C55BDA" w:rsidRDefault="00C55BDA" w:rsidP="008549F1">
      <w:pPr>
        <w:rPr>
          <w:b/>
          <w:szCs w:val="24"/>
        </w:rPr>
      </w:pPr>
    </w:p>
    <w:p w14:paraId="0713F7A2" w14:textId="77777777"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5.5 </w:t>
      </w:r>
      <w:r>
        <w:rPr>
          <w:rFonts w:ascii="Calibri" w:hAnsi="Calibri" w:cs="Calibri" w:hint="eastAsia"/>
          <w:kern w:val="0"/>
          <w:szCs w:val="24"/>
        </w:rPr>
        <w:t xml:space="preserve"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 xml:space="preserve">[Install]</w:t>
      </w:r>
    </w:p>
    <w:p w14:paraId="240FA897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0228182D">
          <v:shape id="_x0000_s1211" type="#_x0000_t109" style="position:absolute;margin-left:237pt;margin-top:269.7pt;width:63.75pt;height:13.5pt;z-index:251883520" filled="f" strokecolor="red" strokeweight="1.5pt"/>
        </w:pict>
      </w:r>
      <w:r w:rsidR="00BD3F29">
        <w:rPr>
          <w:b/>
          <w:noProof/>
          <w:szCs w:val="24"/>
        </w:rPr>
        <w:drawing>
          <wp:inline distT="0" distB="0" distL="0" distR="0" wp14:anchorId="130BA4F7" wp14:editId="40C45CE4">
            <wp:extent cx="4867275" cy="3733800"/>
            <wp:effectExtent l="19050" t="0" r="9525" b="0"/>
            <wp:docPr id="196" name="图片 195" descr="擷取_2019_05_24_12_17_49_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7_49_19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7F2D" w14:textId="77777777"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 xml:space="preserve">等待安裝程序</w:t>
      </w:r>
    </w:p>
    <w:p w14:paraId="71F29E69" w14:textId="77777777" w:rsidR="00C55BDA" w:rsidRDefault="00817349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482C6368" wp14:editId="69EE58AE">
            <wp:extent cx="4867275" cy="3733800"/>
            <wp:effectExtent l="19050" t="0" r="9525" b="0"/>
            <wp:docPr id="197" name="图片 196" descr="擷取_2019_05_24_12_19_10_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10_25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23C6" w14:textId="77777777" w:rsidR="00C55BDA" w:rsidRDefault="00C55BDA" w:rsidP="008549F1">
      <w:pPr>
        <w:rPr>
          <w:b/>
          <w:szCs w:val="24"/>
        </w:rPr>
      </w:pPr>
    </w:p>
    <w:p w14:paraId="30CD1FB3" w14:textId="77777777" w:rsidR="00C55BDA" w:rsidRDefault="00C55BDA" w:rsidP="008549F1">
      <w:pPr>
        <w:rPr>
          <w:b/>
          <w:szCs w:val="24"/>
        </w:rPr>
      </w:pPr>
    </w:p>
    <w:p w14:paraId="4845D56B" w14:textId="77777777"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 xml:space="preserve"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 xml:space="preserve">，</w:t>
      </w:r>
      <w:r w:rsidR="00C53FF1">
        <w:rPr>
          <w:rFonts w:ascii="Calibri" w:hAnsi="Calibri" w:cs="Calibri" w:hint="eastAsia"/>
          <w:kern w:val="0"/>
          <w:szCs w:val="24"/>
        </w:rPr>
        <w:t xml:space="preserve"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 xml:space="preserve">[</w:t>
      </w:r>
      <w:r w:rsidRPr="00947CC1">
        <w:rPr>
          <w:rFonts w:ascii="Calibri" w:hAnsi="Calibri" w:cs="Calibri"/>
          <w:b/>
          <w:kern w:val="0"/>
          <w:szCs w:val="24"/>
        </w:rPr>
        <w:t xml:space="preserve"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 xml:space="preserve"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14:paraId="3A1936F9" w14:textId="77777777" w:rsidR="00C53FF1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403568FF">
          <v:shape id="_x0000_s1212" type="#_x0000_t109" style="position:absolute;margin-left:237.75pt;margin-top:268.2pt;width:63.75pt;height:16.5pt;z-index:251884544" filled="f" strokecolor="red" strokeweight="1.5pt"/>
        </w:pict>
      </w:r>
      <w:r w:rsidR="00817349">
        <w:rPr>
          <w:b/>
          <w:noProof/>
          <w:szCs w:val="24"/>
        </w:rPr>
        <w:drawing>
          <wp:inline distT="0" distB="0" distL="0" distR="0" wp14:anchorId="103E930E" wp14:editId="4B9C2F11">
            <wp:extent cx="4867275" cy="3733800"/>
            <wp:effectExtent l="19050" t="0" r="9525" b="0"/>
            <wp:docPr id="198" name="图片 197" descr="擷取_2019_05_24_12_19_35_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35_44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4C6" w14:textId="77777777" w:rsidR="00C53FF1" w:rsidRDefault="00C53FF1" w:rsidP="008549F1">
      <w:pPr>
        <w:rPr>
          <w:b/>
          <w:szCs w:val="24"/>
        </w:rPr>
      </w:pPr>
    </w:p>
    <w:p w14:paraId="72AFC35B" w14:textId="77777777" w:rsidR="00C53FF1" w:rsidRDefault="00C53FF1" w:rsidP="008549F1">
      <w:pPr>
        <w:rPr>
          <w:b/>
          <w:szCs w:val="24"/>
        </w:rPr>
      </w:pPr>
    </w:p>
    <w:p w14:paraId="5BE67BC2" w14:textId="77777777" w:rsidR="00C53FF1" w:rsidRDefault="00C53FF1" w:rsidP="008549F1">
      <w:pPr>
        <w:rPr>
          <w:b/>
          <w:szCs w:val="24"/>
        </w:rPr>
      </w:pPr>
    </w:p>
    <w:p w14:paraId="3426AB80" w14:textId="77777777" w:rsidR="00C53FF1" w:rsidRDefault="00C53FF1" w:rsidP="008549F1">
      <w:pPr>
        <w:rPr>
          <w:b/>
          <w:szCs w:val="24"/>
        </w:rPr>
      </w:pPr>
    </w:p>
    <w:p w14:paraId="4A8E282A" w14:textId="77777777" w:rsidR="00C53FF1" w:rsidRDefault="00C53FF1" w:rsidP="008549F1">
      <w:pPr>
        <w:rPr>
          <w:b/>
          <w:szCs w:val="24"/>
        </w:rPr>
      </w:pPr>
    </w:p>
    <w:p w14:paraId="4AA7A4DB" w14:textId="77777777" w:rsidR="00C53FF1" w:rsidRDefault="00C53FF1" w:rsidP="008549F1">
      <w:pPr>
        <w:rPr>
          <w:b/>
          <w:szCs w:val="24"/>
        </w:rPr>
      </w:pPr>
    </w:p>
    <w:p w14:paraId="1C6C37FB" w14:textId="77777777" w:rsidR="00C53FF1" w:rsidRDefault="00C53FF1" w:rsidP="008549F1">
      <w:pPr>
        <w:rPr>
          <w:b/>
          <w:szCs w:val="24"/>
        </w:rPr>
      </w:pPr>
    </w:p>
    <w:p w14:paraId="7EAC6A87" w14:textId="77777777" w:rsidR="00C53FF1" w:rsidRDefault="00C53FF1" w:rsidP="008549F1">
      <w:pPr>
        <w:rPr>
          <w:b/>
          <w:szCs w:val="24"/>
        </w:rPr>
      </w:pPr>
    </w:p>
    <w:p w14:paraId="377FAEC9" w14:textId="77777777" w:rsidR="00C53FF1" w:rsidRDefault="00C53FF1" w:rsidP="008549F1">
      <w:pPr>
        <w:rPr>
          <w:b/>
          <w:szCs w:val="24"/>
        </w:rPr>
      </w:pPr>
    </w:p>
    <w:p w14:paraId="386124AB" w14:textId="77777777" w:rsidR="00C53FF1" w:rsidRDefault="00C53FF1" w:rsidP="008549F1">
      <w:pPr>
        <w:rPr>
          <w:b/>
          <w:szCs w:val="24"/>
        </w:rPr>
      </w:pPr>
    </w:p>
    <w:p w14:paraId="01C89130" w14:textId="77777777" w:rsidR="00C53FF1" w:rsidRDefault="00C53FF1" w:rsidP="008549F1">
      <w:pPr>
        <w:rPr>
          <w:b/>
          <w:szCs w:val="24"/>
        </w:rPr>
      </w:pPr>
    </w:p>
    <w:p w14:paraId="0676827B" w14:textId="77777777" w:rsidR="00C53FF1" w:rsidRDefault="00C53FF1" w:rsidP="008549F1">
      <w:pPr>
        <w:rPr>
          <w:b/>
          <w:szCs w:val="24"/>
        </w:rPr>
      </w:pPr>
    </w:p>
    <w:p w14:paraId="0B786A54" w14:textId="77777777" w:rsidR="00C53FF1" w:rsidRDefault="00C53FF1" w:rsidP="008549F1">
      <w:pPr>
        <w:rPr>
          <w:b/>
          <w:szCs w:val="24"/>
        </w:rPr>
      </w:pPr>
    </w:p>
    <w:p w14:paraId="2593C11F" w14:textId="77777777" w:rsidR="00C53FF1" w:rsidRDefault="00C53FF1" w:rsidP="008549F1">
      <w:pPr>
        <w:rPr>
          <w:b/>
          <w:szCs w:val="24"/>
        </w:rPr>
      </w:pPr>
    </w:p>
    <w:p w14:paraId="306477B7" w14:textId="77777777" w:rsidR="00C53FF1" w:rsidRDefault="00C53FF1" w:rsidP="008549F1">
      <w:pPr>
        <w:rPr>
          <w:b/>
          <w:szCs w:val="24"/>
        </w:rPr>
      </w:pPr>
    </w:p>
    <w:p w14:paraId="195175EF" w14:textId="77777777" w:rsidR="00C53FF1" w:rsidRDefault="00C53FF1" w:rsidP="008549F1">
      <w:pPr>
        <w:rPr>
          <w:b/>
          <w:szCs w:val="24"/>
        </w:rPr>
      </w:pPr>
    </w:p>
    <w:p w14:paraId="65260C1E" w14:textId="77777777" w:rsidR="00C53FF1" w:rsidRDefault="00C53FF1" w:rsidP="008549F1">
      <w:pPr>
        <w:rPr>
          <w:b/>
          <w:szCs w:val="24"/>
        </w:rPr>
      </w:pPr>
    </w:p>
    <w:p w14:paraId="7FABC0DF" w14:textId="77777777" w:rsidR="00C53FF1" w:rsidRDefault="00C53FF1" w:rsidP="008549F1">
      <w:pPr>
        <w:rPr>
          <w:b/>
          <w:szCs w:val="24"/>
        </w:rPr>
      </w:pPr>
    </w:p>
    <w:p w14:paraId="7B133361" w14:textId="77777777" w:rsidR="00C53FF1" w:rsidRDefault="00C53FF1" w:rsidP="008549F1">
      <w:pPr>
        <w:rPr>
          <w:b/>
          <w:szCs w:val="24"/>
        </w:rPr>
      </w:pPr>
    </w:p>
    <w:p w14:paraId="2AA7008F" w14:textId="77777777" w:rsidR="00C53FF1" w:rsidRDefault="00C53FF1" w:rsidP="008549F1">
      <w:pPr>
        <w:rPr>
          <w:b/>
          <w:szCs w:val="24"/>
        </w:rPr>
      </w:pPr>
    </w:p>
    <w:p w14:paraId="63CD2C36" w14:textId="77777777" w:rsidR="000548CC" w:rsidRPr="000548CC" w:rsidRDefault="00C53FF1" w:rsidP="000548CC">
      <w:pPr>
        <w:pStyle w:val="1"/>
        <w:rPr>
          <w:color w:val="002060"/>
          <w:sz w:val="40"/>
          <w:szCs w:val="40"/>
        </w:rPr>
      </w:pPr>
      <w:bookmarkStart w:id="8" w:name="_Toc14192939"/>
      <w:r w:rsidRPr="00C53FF1">
        <w:rPr>
          <w:rFonts w:hint="eastAsia"/>
          <w:color w:val="002060"/>
          <w:sz w:val="40"/>
          <w:szCs w:val="40"/>
        </w:rPr>
        <w:t xml:space="preserve">6  </w:t>
      </w:r>
      <w:r w:rsidRPr="00C53FF1">
        <w:rPr>
          <w:rFonts w:hint="eastAsia"/>
          <w:color w:val="002060"/>
          <w:sz w:val="40"/>
          <w:szCs w:val="40"/>
        </w:rPr>
        <w:t xml:space="preserve">安裝</w:t>
      </w:r>
      <w:r w:rsidR="003F7537">
        <w:rPr>
          <w:rFonts w:hint="eastAsia"/>
          <w:color w:val="002060"/>
          <w:sz w:val="40"/>
          <w:szCs w:val="40"/>
        </w:rPr>
        <w:t xml:space="preserve">「</w:t>
      </w:r>
      <w:r w:rsidRPr="00C53FF1">
        <w:rPr>
          <w:rFonts w:hint="eastAsia"/>
          <w:color w:val="002060"/>
          <w:sz w:val="40"/>
          <w:szCs w:val="40"/>
        </w:rPr>
        <w:t xml:space="preserve">Microsoft SQL 2012 Express</w:t>
      </w:r>
      <w:r w:rsidR="003F7537">
        <w:rPr>
          <w:rFonts w:hint="eastAsia"/>
          <w:color w:val="002060"/>
          <w:sz w:val="40"/>
          <w:szCs w:val="40"/>
        </w:rPr>
        <w:t xml:space="preserve">」</w:t>
      </w:r>
      <w:bookmarkEnd w:id="8"/>
    </w:p>
    <w:p w14:paraId="512611A5" w14:textId="77777777" w:rsidR="00284B8C" w:rsidRPr="00284B8C" w:rsidRDefault="00C53FF1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284B8C">
        <w:rPr>
          <w:rFonts w:ascii="Calibri" w:hAnsi="Calibri" w:cs="Calibri"/>
          <w:sz w:val="22"/>
          <w:szCs w:val="22"/>
        </w:rPr>
        <w:t xml:space="preserve">6.1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 Microsoft® SQL Server® 2012 Express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是一個功能強大而且可靠的免費資料管理系統，可為輕量型網站和桌面應用程式，提供豐富可靠的資料存放區。</w:t>
      </w:r>
      <w:r w:rsidR="00284B8C" w:rsidRPr="00284B8C">
        <w:rPr>
          <w:rFonts w:ascii="Calibri" w:hAnsi="Calibri" w:cs="Calibri"/>
          <w:sz w:val="22"/>
          <w:szCs w:val="22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您可以從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Microsoft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的網站下載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Microsoft SQL Express</w:t>
      </w:r>
    </w:p>
    <w:p w14:paraId="3C7FD4B6" w14:textId="77777777" w:rsidR="000548CC" w:rsidRPr="00284B8C" w:rsidRDefault="00286A25" w:rsidP="00284B8C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u w:val="single"/>
        </w:rPr>
      </w:pPr>
      <w:hyperlink r:id="rId42" w:history="1">
        <w:r w:rsidR="000548CC" w:rsidRPr="00284B8C">
          <w:rPr>
            <w:rStyle w:val="af1"/>
            <w:rFonts w:ascii="Calibri" w:hAnsi="Calibri" w:cs="Calibri"/>
            <w:color w:val="4472C4" w:themeColor="accent1"/>
            <w:kern w:val="0"/>
            <w:sz w:val="22"/>
          </w:rPr>
          <w:t xml:space="preserve">https://www.microsoft.com/zh-tw/download/details.aspx?id=29062</w:t>
        </w:r>
      </w:hyperlink>
    </w:p>
    <w:p w14:paraId="0F1027EE" w14:textId="77777777" w:rsidR="00284B8C" w:rsidRPr="00284B8C" w:rsidRDefault="000548CC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>
        <w:rPr>
          <w:rFonts w:ascii="Calibri" w:hAnsi="Calibri" w:cs="Calibri" w:hint="eastAsia"/>
          <w:noProof/>
          <w:u w:val="single"/>
        </w:rPr>
        <w:drawing>
          <wp:inline distT="0" distB="0" distL="0" distR="0" wp14:anchorId="41C674BE" wp14:editId="7579877E">
            <wp:extent cx="5943600" cy="3551739"/>
            <wp:effectExtent l="19050" t="0" r="0" b="0"/>
            <wp:docPr id="199" name="图片 198" descr="擷取_2019_05_24_12_50_11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50_11_4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96" cy="35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8C">
        <w:rPr>
          <w:rFonts w:ascii="Calibri" w:hAnsi="Calibri" w:cs="Calibri"/>
          <w:u w:val="single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啟動您下載的</w:t>
      </w:r>
      <w:r w:rsidR="00284B8C" w:rsidRPr="00284B8C">
        <w:rPr>
          <w:rFonts w:ascii="inherit" w:hAnsi="inherit"/>
          <w:color w:val="212121"/>
          <w:sz w:val="22"/>
          <w:szCs w:val="22"/>
        </w:rPr>
        <w:t xml:space="preserve">SQLEXPRADV_x64_CHT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（</w:t>
      </w:r>
      <w:r w:rsidR="00284B8C">
        <w:rPr>
          <w:rFonts w:ascii="inherit" w:hAnsi="inherit" w:hint="eastAsia"/>
          <w:color w:val="212121"/>
          <w:sz w:val="22"/>
          <w:szCs w:val="22"/>
        </w:rPr>
        <w:t xml:space="preserve">1.4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 GB</w:t>
      </w:r>
      <w:r w:rsidR="00284B8C">
        <w:rPr>
          <w:rFonts w:ascii="inherit" w:hAnsi="inherit" w:hint="eastAsia"/>
          <w:color w:val="212121"/>
          <w:sz w:val="22"/>
          <w:szCs w:val="22"/>
        </w:rPr>
        <w:t xml:space="preserve">）。系統將在運行安裝之前壓縮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下載的文件。</w:t>
      </w:r>
    </w:p>
    <w:p w14:paraId="79D898D1" w14:textId="77777777" w:rsidR="000548CC" w:rsidRP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u w:val="single"/>
        </w:rPr>
      </w:pPr>
      <w:r>
        <w:rPr>
          <w:rFonts w:ascii="Calibri" w:hAnsi="Calibri" w:cs="Calibri" w:hint="eastAsia"/>
          <w:noProof/>
          <w:kern w:val="0"/>
          <w:szCs w:val="24"/>
          <w:u w:val="single"/>
        </w:rPr>
        <w:drawing>
          <wp:inline distT="0" distB="0" distL="0" distR="0" wp14:anchorId="524FF13F" wp14:editId="5FE6DD1E">
            <wp:extent cx="3314700" cy="1247775"/>
            <wp:effectExtent l="19050" t="0" r="0" b="0"/>
            <wp:docPr id="205" name="图片 204" descr="擷取_2019_05_24_15_18_03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18_03_48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9572" w14:textId="77777777" w:rsidR="000548CC" w:rsidRP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B50F249" w14:textId="77777777"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B6B9304" w14:textId="77777777"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8F3D8A5" w14:textId="77777777"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CB03C4" w14:textId="5FC5E6D8"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635D465" w14:textId="77777777" w:rsidR="00DC1C25" w:rsidRDefault="00DC1C25" w:rsidP="00C53FF1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14:paraId="605C372A" w14:textId="77777777" w:rsidR="00C53FF1" w:rsidRPr="00760D79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60D79">
        <w:rPr>
          <w:rFonts w:ascii="Calibri" w:hAnsi="Calibri" w:cs="Calibri"/>
          <w:kern w:val="0"/>
          <w:sz w:val="22"/>
        </w:rPr>
        <w:t xml:space="preserve">6.</w:t>
      </w:r>
      <w:r w:rsidRPr="00760D79">
        <w:rPr>
          <w:rFonts w:ascii="Calibri" w:hAnsi="Calibri" w:cs="Calibri" w:hint="eastAsia"/>
          <w:kern w:val="0"/>
          <w:sz w:val="22"/>
        </w:rPr>
        <w:t xml:space="preserve">2  </w:t>
      </w:r>
      <w:r w:rsidR="00C53FF1" w:rsidRPr="00760D79">
        <w:rPr>
          <w:rFonts w:ascii="Calibri" w:hAnsi="Calibri" w:cs="Calibri" w:hint="eastAsia"/>
          <w:kern w:val="0"/>
          <w:sz w:val="22"/>
        </w:rPr>
        <w:t xml:space="preserve">啟動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Pr="00760D79">
        <w:rPr>
          <w:rFonts w:ascii="Calibri" w:hAnsi="Calibri" w:cs="Calibri"/>
          <w:b/>
          <w:kern w:val="0"/>
          <w:sz w:val="22"/>
        </w:rPr>
        <w:t xml:space="preserve">SQLEXPRADV_x64_</w:t>
      </w:r>
      <w:r w:rsidRPr="00760D79">
        <w:rPr>
          <w:rFonts w:ascii="Calibri" w:hAnsi="Calibri" w:cs="Calibri" w:hint="eastAsia"/>
          <w:b/>
          <w:kern w:val="0"/>
          <w:sz w:val="22"/>
        </w:rPr>
        <w:t xml:space="preserve">CHT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.exe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C53FF1" w:rsidRPr="00760D79">
        <w:rPr>
          <w:rFonts w:ascii="Calibri" w:hAnsi="Calibri" w:cs="Calibri" w:hint="eastAsia"/>
          <w:kern w:val="0"/>
          <w:sz w:val="22"/>
        </w:rPr>
        <w:t xml:space="preserve">選擇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4270C1" w:rsidRPr="00760D79">
        <w:rPr>
          <w:rFonts w:ascii="Calibri" w:hAnsi="Calibri" w:cs="Calibri"/>
          <w:b/>
          <w:kern w:val="0"/>
          <w:sz w:val="22"/>
        </w:rPr>
        <w:t xml:space="preserve">“</w:t>
      </w:r>
      <w:r w:rsidR="004270C1" w:rsidRPr="00760D79">
        <w:rPr>
          <w:rFonts w:ascii="Calibri" w:hAnsi="Calibri" w:cs="Calibri" w:hint="eastAsia"/>
          <w:b/>
          <w:kern w:val="0"/>
          <w:sz w:val="22"/>
        </w:rPr>
        <w:t xml:space="preserve">安裝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”</w:t>
      </w:r>
      <w:r w:rsidR="00C53FF1" w:rsidRPr="00760D79">
        <w:rPr>
          <w:rFonts w:ascii="Calibri" w:hAnsi="Calibri" w:cs="Calibri"/>
          <w:kern w:val="0"/>
          <w:sz w:val="22"/>
        </w:rPr>
        <w:t xml:space="preserve"> &gt; </w:t>
      </w:r>
      <w:r w:rsidR="00760D79">
        <w:rPr>
          <w:rFonts w:ascii="Calibri" w:hAnsi="Calibri" w:cs="Calibri"/>
          <w:b/>
          <w:kern w:val="0"/>
          <w:sz w:val="22"/>
        </w:rPr>
        <w:t xml:space="preserve">“</w:t>
      </w:r>
      <w:r w:rsidR="00760D79">
        <w:rPr>
          <w:rFonts w:ascii="Calibri" w:hAnsi="Calibri" w:cs="Calibri" w:hint="eastAsia"/>
          <w:b/>
          <w:kern w:val="0"/>
          <w:sz w:val="22"/>
        </w:rPr>
        <w:t xml:space="preserve">新增</w:t>
      </w:r>
      <w:r w:rsidR="00F321F2">
        <w:rPr>
          <w:rFonts w:ascii="Calibri" w:hAnsi="Calibri" w:cs="Calibri"/>
          <w:b/>
          <w:kern w:val="0"/>
          <w:sz w:val="22"/>
        </w:rPr>
        <w:t xml:space="preserve">SQL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F321F2">
        <w:rPr>
          <w:rFonts w:ascii="Calibri" w:hAnsi="Calibri" w:cs="Calibri"/>
          <w:b/>
          <w:kern w:val="0"/>
          <w:sz w:val="22"/>
        </w:rPr>
        <w:t xml:space="preserve"> Server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獨立安裝或將功能加入至現有安裝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”</w:t>
      </w:r>
    </w:p>
    <w:p w14:paraId="4CBD329B" w14:textId="77777777" w:rsidR="00C53FF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b/>
          <w:noProof/>
          <w:szCs w:val="24"/>
        </w:rPr>
        <w:pict w14:anchorId="48AD3445">
          <v:shape id="_x0000_s1213" type="#_x0000_t109" style="position:absolute;margin-left:11.25pt;margin-top:39.3pt;width:21pt;height:11.4pt;z-index:251885568" filled="f" strokecolor="red" strokeweight="1.5pt"/>
        </w:pict>
      </w:r>
      <w:r>
        <w:rPr>
          <w:b/>
          <w:noProof/>
          <w:szCs w:val="24"/>
        </w:rPr>
        <w:pict w14:anchorId="37BB1B76">
          <v:shape id="_x0000_s1214" type="#_x0000_t109" style="position:absolute;margin-left:214.5pt;margin-top:22.8pt;width:190.5pt;height:33pt;z-index:251886592" filled="f" strokecolor="red" strokeweight="1.5pt"/>
        </w:pict>
      </w:r>
      <w:r w:rsidR="00F321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1FD50D6" wp14:editId="6E12D61D">
            <wp:extent cx="5274310" cy="3935730"/>
            <wp:effectExtent l="19050" t="0" r="2540" b="0"/>
            <wp:docPr id="206" name="图片 205" descr="擷取_2019_05_24_15_25_37_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25_37_27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0D0" w14:textId="77777777" w:rsidR="00CD3E41" w:rsidRPr="00006736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3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選取</w:t>
      </w:r>
      <w:r w:rsidR="00947CC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 xml:space="preserve">“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我接受授權條款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(A)</w:t>
      </w:r>
      <w:r w:rsidR="00CD3E41" w:rsidRPr="00006736">
        <w:rPr>
          <w:rFonts w:ascii="Calibri" w:hAnsi="Calibri" w:cs="Calibri"/>
          <w:b/>
          <w:kern w:val="0"/>
          <w:sz w:val="22"/>
        </w:rPr>
        <w:t xml:space="preserve">”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並點擊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 xml:space="preserve">[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CD3E41" w:rsidRPr="00006736">
        <w:rPr>
          <w:rFonts w:ascii="Calibri" w:hAnsi="Calibri" w:cs="Calibri"/>
          <w:b/>
          <w:kern w:val="0"/>
          <w:sz w:val="22"/>
        </w:rPr>
        <w:t xml:space="preserve">]</w:t>
      </w:r>
    </w:p>
    <w:p w14:paraId="0C9C6080" w14:textId="77777777" w:rsidR="00CD3E4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81A82D2">
          <v:shape id="_x0000_s1217" type="#_x0000_t109" style="position:absolute;margin-left:309pt;margin-top:279.45pt;width:42.75pt;height:12.75pt;z-index:25188966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C197CFE">
          <v:shape id="_x0000_s1215" type="#_x0000_t109" style="position:absolute;margin-left:106.5pt;margin-top:209.7pt;width:65.25pt;height:17.25pt;z-index:251887616" filled="f" strokecolor="red" strokeweight="1.5pt"/>
        </w:pict>
      </w:r>
      <w:r w:rsidR="0093047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B50404C" wp14:editId="10BF682D">
            <wp:extent cx="5157708" cy="3848100"/>
            <wp:effectExtent l="19050" t="0" r="4842" b="0"/>
            <wp:docPr id="207" name="图片 206" descr="擷取_2019_05_24_15_30_35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0_35_98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29" cy="38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C62B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4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CD3E41" w:rsidRPr="00330B5C">
        <w:rPr>
          <w:rFonts w:ascii="Calibri" w:hAnsi="Calibri" w:cs="Calibri" w:hint="eastAsia"/>
          <w:kern w:val="0"/>
          <w:sz w:val="22"/>
        </w:rPr>
        <w:t xml:space="preserve">點擊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EB7005" w:rsidRPr="00330B5C">
        <w:rPr>
          <w:rFonts w:ascii="Calibri" w:hAnsi="Calibri" w:cs="Calibri"/>
          <w:b/>
          <w:kern w:val="0"/>
          <w:sz w:val="22"/>
        </w:rPr>
        <w:t xml:space="preserve">[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CD3E41" w:rsidRPr="00330B5C">
        <w:rPr>
          <w:rFonts w:ascii="Calibri" w:hAnsi="Calibri" w:cs="Calibri"/>
          <w:b/>
          <w:kern w:val="0"/>
          <w:sz w:val="22"/>
        </w:rPr>
        <w:t xml:space="preserve">]</w:t>
      </w:r>
    </w:p>
    <w:p w14:paraId="2B755E40" w14:textId="77777777" w:rsidR="00CD3E4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9227749">
          <v:shape id="_x0000_s1216" type="#_x0000_t109" style="position:absolute;margin-left:314.25pt;margin-top:292.95pt;width:45.75pt;height:13.5pt;z-index:251888640" filled="f" strokecolor="red" strokeweight="1.5pt"/>
        </w:pict>
      </w:r>
      <w:r w:rsidR="00EB700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0EDF284" wp14:editId="237D89B2">
            <wp:extent cx="5274310" cy="3935095"/>
            <wp:effectExtent l="19050" t="0" r="2540" b="0"/>
            <wp:docPr id="208" name="图片 207" descr="擷取_2019_05_24_15_32_57_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2_57_4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60A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5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947CC1" w:rsidRPr="00330B5C">
        <w:rPr>
          <w:rFonts w:ascii="Calibri" w:hAnsi="Calibri" w:cs="Calibri" w:hint="eastAsia"/>
          <w:kern w:val="0"/>
          <w:sz w:val="22"/>
        </w:rPr>
        <w:t xml:space="preserve">等待</w:t>
      </w:r>
      <w:r w:rsidR="00CD3E41" w:rsidRPr="00330B5C">
        <w:rPr>
          <w:rFonts w:ascii="Calibri" w:hAnsi="Calibri" w:cs="Calibri" w:hint="eastAsia"/>
          <w:kern w:val="0"/>
          <w:sz w:val="22"/>
        </w:rPr>
        <w:t xml:space="preserve">作業程序</w:t>
      </w:r>
    </w:p>
    <w:p w14:paraId="2E61E0D7" w14:textId="77777777" w:rsidR="00CD3E41" w:rsidRDefault="002713DC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218400B" wp14:editId="175D9953">
            <wp:extent cx="5274310" cy="3935095"/>
            <wp:effectExtent l="19050" t="0" r="2540" b="0"/>
            <wp:docPr id="209" name="图片 208" descr="擷取_2019_05_24_15_38_09_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8_09_91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5E76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6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D45667" w:rsidRPr="00330B5C">
        <w:rPr>
          <w:rFonts w:ascii="Calibri" w:hAnsi="Calibri" w:cs="Calibri" w:hint="eastAsia"/>
          <w:kern w:val="0"/>
          <w:sz w:val="22"/>
        </w:rPr>
        <w:t xml:space="preserve">完成程序後</w:t>
      </w:r>
      <w:r w:rsidR="00D45667" w:rsidRPr="00330B5C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D45667" w:rsidRPr="00330B5C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2713DC" w:rsidRPr="00330B5C">
        <w:rPr>
          <w:rFonts w:ascii="Calibri" w:hAnsi="Calibri" w:cs="Calibri"/>
          <w:b/>
          <w:kern w:val="0"/>
          <w:sz w:val="22"/>
        </w:rPr>
        <w:t xml:space="preserve">[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330B5C">
        <w:rPr>
          <w:rFonts w:ascii="Calibri" w:hAnsi="Calibri" w:cs="Calibri"/>
          <w:b/>
          <w:kern w:val="0"/>
          <w:sz w:val="22"/>
        </w:rPr>
        <w:t xml:space="preserve">]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600D78" w:rsidRPr="00330B5C">
        <w:rPr>
          <w:rFonts w:ascii="Calibri" w:hAnsi="Calibri" w:cs="Calibri" w:hint="eastAsia"/>
          <w:kern w:val="0"/>
          <w:sz w:val="22"/>
        </w:rPr>
        <w:t xml:space="preserve">以確定默認設置</w:t>
      </w:r>
      <w:r w:rsidR="00E13BE1" w:rsidRPr="00330B5C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7563C435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5836A04">
          <v:shape id="_x0000_s1218" type="#_x0000_t109" style="position:absolute;margin-left:269.25pt;margin-top:295.95pt;width:45.75pt;height:13.5pt;z-index:251890688" filled="f" strokecolor="red" strokeweight="1.5pt"/>
        </w:pict>
      </w:r>
      <w:r w:rsidR="002713D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A5A8E19" wp14:editId="0F0A22A3">
            <wp:extent cx="5274310" cy="3935095"/>
            <wp:effectExtent l="19050" t="0" r="2540" b="0"/>
            <wp:docPr id="210" name="图片 209" descr="擷取_2019_05_24_15_41_24_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1_24_21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2276" w14:textId="77777777" w:rsidR="00D45667" w:rsidRPr="00EF3F70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F3F70">
        <w:rPr>
          <w:rFonts w:ascii="Calibri" w:hAnsi="Calibri" w:cs="Calibri"/>
          <w:kern w:val="0"/>
          <w:sz w:val="22"/>
        </w:rPr>
        <w:t xml:space="preserve">6.</w:t>
      </w:r>
      <w:r w:rsidRPr="00EF3F70">
        <w:rPr>
          <w:rFonts w:ascii="Calibri" w:hAnsi="Calibri" w:cs="Calibri" w:hint="eastAsia"/>
          <w:kern w:val="0"/>
          <w:sz w:val="22"/>
        </w:rPr>
        <w:t xml:space="preserve">7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D45667" w:rsidRPr="00EF3F70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8926E9" w:rsidRPr="00EF3F70">
        <w:rPr>
          <w:rFonts w:ascii="Calibri" w:hAnsi="Calibri" w:cs="Calibri"/>
          <w:b/>
          <w:kern w:val="0"/>
          <w:sz w:val="22"/>
        </w:rPr>
        <w:t xml:space="preserve">[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EF3F70">
        <w:rPr>
          <w:rFonts w:ascii="Calibri" w:hAnsi="Calibri" w:cs="Calibri"/>
          <w:b/>
          <w:kern w:val="0"/>
          <w:sz w:val="22"/>
        </w:rPr>
        <w:t xml:space="preserve">]</w:t>
      </w:r>
    </w:p>
    <w:p w14:paraId="1C15D06D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9EDCD08">
          <v:shape id="_x0000_s1219" type="#_x0000_t109" style="position:absolute;margin-left:269.25pt;margin-top:296.7pt;width:45.75pt;height:9.75pt;z-index:251891712" filled="f" strokecolor="red" strokeweight="1.5pt"/>
        </w:pict>
      </w:r>
      <w:r w:rsidR="008926E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26FCA1B" wp14:editId="35A924F5">
            <wp:extent cx="5274310" cy="3935095"/>
            <wp:effectExtent l="19050" t="0" r="2540" b="0"/>
            <wp:docPr id="211" name="图片 210" descr="擷取_2019_05_24_15_45_53_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5_53_97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AAFC" w14:textId="77777777"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8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 xml:space="preserve">選擇</w:t>
      </w:r>
      <w:r w:rsidR="00E13BE1" w:rsidRPr="004A162F">
        <w:rPr>
          <w:rFonts w:ascii="Calibri" w:hAnsi="Calibri" w:cs="Calibri" w:hint="eastAsia"/>
          <w:kern w:val="0"/>
          <w:sz w:val="22"/>
        </w:rPr>
        <w:t xml:space="preserve"> 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“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 xml:space="preserve">定序</w:t>
      </w:r>
      <w:r w:rsidR="00D45667" w:rsidRPr="004A162F">
        <w:rPr>
          <w:rFonts w:ascii="Calibri" w:hAnsi="Calibri" w:cs="Calibri"/>
          <w:b/>
          <w:kern w:val="0"/>
          <w:sz w:val="22"/>
        </w:rPr>
        <w:t xml:space="preserve">”</w:t>
      </w:r>
      <w:r w:rsidR="00D45667" w:rsidRPr="004A162F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4A162F" w:rsidRPr="004A162F">
        <w:rPr>
          <w:rFonts w:ascii="Calibri" w:hAnsi="Calibri" w:cs="Calibri" w:hint="eastAsia"/>
          <w:kern w:val="0"/>
          <w:sz w:val="22"/>
        </w:rPr>
        <w:t xml:space="preserve">標籤</w:t>
      </w:r>
      <w:r w:rsidR="00BC56BD">
        <w:rPr>
          <w:rFonts w:ascii="Calibri" w:hAnsi="Calibri" w:cs="Calibri" w:hint="eastAsia"/>
          <w:kern w:val="0"/>
          <w:sz w:val="22"/>
        </w:rPr>
        <w:t xml:space="preserve">改變排序順序</w:t>
      </w:r>
    </w:p>
    <w:p w14:paraId="1E5140AB" w14:textId="77777777" w:rsidR="00D45667" w:rsidRPr="004A162F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18881C20">
          <v:shape id="_x0000_s1220" type="#_x0000_t109" style="position:absolute;margin-left:146.25pt;margin-top:73.2pt;width:24pt;height:9.75pt;z-index:251892736" filled="f" strokecolor="red" strokeweight="1.5pt"/>
        </w:pict>
      </w:r>
      <w:r w:rsidR="004A162F" w:rsidRPr="004A162F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3323D8D5" wp14:editId="014243F7">
            <wp:extent cx="5274310" cy="3935095"/>
            <wp:effectExtent l="19050" t="0" r="2540" b="0"/>
            <wp:docPr id="212" name="图片 211" descr="擷取_2019_05_24_15_56_10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6_10_48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9FA9" w14:textId="77777777"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9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 xml:space="preserve">點擊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 [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 xml:space="preserve">自訂</w:t>
      </w:r>
      <w:r w:rsidR="00D45667" w:rsidRPr="004A162F">
        <w:rPr>
          <w:rFonts w:ascii="Calibri" w:hAnsi="Calibri" w:cs="Calibri"/>
          <w:b/>
          <w:kern w:val="0"/>
          <w:sz w:val="22"/>
        </w:rPr>
        <w:t xml:space="preserve">]</w:t>
      </w:r>
    </w:p>
    <w:p w14:paraId="343BF16F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A7AA7AA">
          <v:shape id="_x0000_s1221" type="#_x0000_t109" style="position:absolute;margin-left:367.5pt;margin-top:100.95pt;width:31.5pt;height:15pt;z-index:251893760" filled="f" strokecolor="red" strokeweight="1.5pt"/>
        </w:pict>
      </w:r>
      <w:r w:rsidR="004A162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3923001" wp14:editId="5A486B68">
            <wp:extent cx="5274310" cy="3935095"/>
            <wp:effectExtent l="19050" t="0" r="2540" b="0"/>
            <wp:docPr id="213" name="图片 212" descr="擷取_2019_05_24_15_58_23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8_23_41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FD65" w14:textId="77777777" w:rsidR="00D45667" w:rsidRPr="00817FCA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10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E80856">
        <w:rPr>
          <w:rFonts w:ascii="Calibri" w:hAnsi="Calibri" w:cs="Calibri" w:hint="eastAsia"/>
          <w:kern w:val="0"/>
          <w:sz w:val="22"/>
        </w:rPr>
        <w:t xml:space="preserve">先點選「選取要使用的定序方式：」之下的「</w:t>
      </w:r>
      <w:r w:rsidR="00E80856">
        <w:rPr>
          <w:rFonts w:ascii="Calibri" w:hAnsi="Calibri" w:cs="Calibri" w:hint="eastAsia"/>
          <w:kern w:val="0"/>
          <w:sz w:val="22"/>
        </w:rPr>
        <w:t xml:space="preserve">W</w:t>
      </w:r>
      <w:r w:rsidR="00E80856">
        <w:rPr>
          <w:rFonts w:ascii="Calibri" w:hAnsi="Calibri" w:cs="Calibri"/>
          <w:kern w:val="0"/>
          <w:sz w:val="22"/>
        </w:rPr>
        <w:t xml:space="preserve">indows</w:t>
      </w:r>
      <w:r w:rsidR="00E80856">
        <w:rPr>
          <w:rFonts w:ascii="Calibri" w:hAnsi="Calibri" w:cs="Calibri" w:hint="eastAsia"/>
          <w:kern w:val="0"/>
          <w:sz w:val="22"/>
        </w:rPr>
        <w:t xml:space="preserve">定序指示項和排序次序</w:t>
      </w:r>
      <w:r w:rsidR="00E80856">
        <w:rPr>
          <w:rFonts w:ascii="Calibri" w:hAnsi="Calibri" w:cs="Calibri" w:hint="eastAsia"/>
          <w:kern w:val="0"/>
          <w:sz w:val="22"/>
        </w:rPr>
        <w:t xml:space="preserve">(W)</w:t>
      </w:r>
      <w:r w:rsidR="00E80856">
        <w:rPr>
          <w:rFonts w:ascii="Calibri" w:hAnsi="Calibri" w:cs="Calibri" w:hint="eastAsia"/>
          <w:kern w:val="0"/>
          <w:sz w:val="22"/>
        </w:rPr>
        <w:t xml:space="preserve">」，然後才可以將排序次序改成「</w:t>
      </w:r>
      <w:r w:rsidR="00D45667" w:rsidRPr="00817FCA">
        <w:rPr>
          <w:rFonts w:ascii="Calibri" w:hAnsi="Calibri" w:cs="Calibri"/>
          <w:b/>
          <w:kern w:val="0"/>
          <w:sz w:val="22"/>
        </w:rPr>
        <w:t xml:space="preserve">Chinese_Hong_Kong_Stroke_90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」，之後再</w:t>
      </w:r>
      <w:r w:rsidR="00D45667" w:rsidRPr="00817FCA">
        <w:rPr>
          <w:rFonts w:ascii="Calibri" w:hAnsi="Calibri" w:cs="Calibri" w:hint="eastAsia"/>
          <w:kern w:val="0"/>
          <w:sz w:val="22"/>
        </w:rPr>
        <w:t xml:space="preserve">勾選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「</w:t>
      </w:r>
      <w:r w:rsidR="00817FCA" w:rsidRPr="00817FCA">
        <w:rPr>
          <w:rFonts w:ascii="Calibri" w:hAnsi="Calibri" w:cs="Calibri" w:hint="eastAsia"/>
          <w:b/>
          <w:kern w:val="0"/>
          <w:sz w:val="22"/>
        </w:rPr>
        <w:t xml:space="preserve">區分腔調字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」</w:t>
      </w:r>
      <w:r w:rsidR="00D45667" w:rsidRPr="00817FCA">
        <w:rPr>
          <w:rFonts w:ascii="Calibri" w:hAnsi="Calibri" w:cs="Calibri" w:hint="eastAsia"/>
          <w:kern w:val="0"/>
          <w:sz w:val="22"/>
        </w:rPr>
        <w:t xml:space="preserve">然後點擊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C27A46">
        <w:rPr>
          <w:rFonts w:ascii="Calibri" w:hAnsi="Calibri" w:cs="Calibri"/>
          <w:b/>
          <w:kern w:val="0"/>
          <w:sz w:val="22"/>
        </w:rPr>
        <w:t xml:space="preserve">[</w:t>
      </w:r>
      <w:r w:rsidR="00C27A46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="00D45667" w:rsidRPr="00817FCA">
        <w:rPr>
          <w:rFonts w:ascii="Calibri" w:hAnsi="Calibri" w:cs="Calibri"/>
          <w:b/>
          <w:kern w:val="0"/>
          <w:sz w:val="22"/>
        </w:rPr>
        <w:t xml:space="preserve">]</w:t>
      </w:r>
    </w:p>
    <w:p w14:paraId="666B163B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ins w:id="9" w:author="Tom-2K19" w:date="2019-05-15T16:46:00Z">
        <w:r>
          <w:rPr>
            <w:noProof/>
          </w:rPr>
          <w:pict w14:anchorId="096E01BC">
            <v:oval id="Oval 8" o:spid="_x0000_s1338" style="position:absolute;margin-left:20pt;margin-top:53.3pt;width:36pt;height:35.25pt;z-index:25201254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nnJCscgIAAO4EAAAOAAAAZHJzL2Uyb0RvYy54bWysVNuO2yAQfa/Uf0C8J7azzmWtdVZRHFeV tt2Vtv0AYnCMioECibOt9t87YCdNui9VVT/ggYHDnJkz3N0fW4EOzFiuZI6TcYwRk5WiXO5y/PVL OVpgZB2RlAglWY5fmMX3y/fv7jqdsYlqlKDMIACRNut0jhvndBZFtmpYS+xYaSbBWSvTEgdTs4uo IR2gtyKaxPEs6pSh2qiKWQurRe/Ey4Bf16xyj3VtmUMixxCbC6MJ49aP0fKOZDtDdMOrIQzyD1G0 hEu49AxVEEfQ3vA3UC2vjLKqduNKtZGqa16xwAHYJPEfbJ4bolngAsmx+pwm+/9gq8+HJ4M4zfHN bIaRJC0U6fFABFr43HTaZrDlWT8Zz87qB1V9s0iqdUPkjq2MUV3DCIWIEr8/ujrgJxaOom33SVEA JnunQpqOtWk9ICQAHUM1Xs7VYEeHKlhMp3OoMEYVuNJ0PptPww0kOx3WxroPTLXIGzlmQnBtfb5I Rg4P1vl4SHba5ZelKrkQoeZCoi7Hk8UUYAM1JTj13jAxu+1aGAR5yHFZxvANd9vLbUbtJQ1oPgeb wXaEi96G24X0eEAJ4hmsXhc/b+PbzWKzSEfpZLYZpXFRjFblOh3NymQ+LW6K9bpIXn1oSZo1nFIm fXQnjSbp32lg6JZeXWeVXrGw12RL+N6Sja7DCJkFVqd/YBeK7+vd62ar6AvU3qi+6eCRAKNR5gdG HTRcju33PTEMI/FRgn5ukzT1HRomofYYmUvP9tJDZAVQOXYY9eba9V2914bvGrgpCWWVagWaq3kQ g9djH9WgVGiqwGB4AHzXXs7Drt/P1PIXAAAA//8DAFBLAwQUAAYACAAAACEAb8csluAAAAALAQAA DwAAAGRycy9kb3ducmV2LnhtbEyPwU6EQBBE7yb+w6RNvLmDKCsgw4Zo9GKicXdjPDbQCygzQ5iB Rb/e9qTHqn6prso2i+7FTKPrrFFwuQpAkKls3ZlGwX73cBGDcB5Njb01pOCLHGzy05MM09oezSvN W98IDjEuRQWt90Mqpata0uhWdiDDt4MdNXqWYyPrEY8crnsZBsFaauwMf2hxoLuWqs/tpBUU8/cj vnRPZTTZeHk/yPvi7flDqfOzpbgF4WnxfzD81ufqkHOn0k6mdqJnvb4JGVUQh9E1CCbCq4Sdkp0k SkDmmfy/If8BAAD//wMAUEsBAi0AFAAGAAgAAAAhALaDOJL+AAAA4QEAABMAAAAAAAAAAAAAAAAA AAAAAFtDb250ZW50X1R5cGVzXS54bWxQSwECLQAUAAYACAAAACEAOP0h/9YAAACUAQAACwAAAAAA AAAAAAAAAAAvAQAAX3JlbHMvLnJlbHNQSwECLQAUAAYACAAAACEAp5yQrHICAADuBAAADgAAAAAA AAAAAAAAAAAuAgAAZHJzL2Uyb0RvYy54bWxQSwECLQAUAAYACAAAACEAb8csluAAAAALAQAADwAA AAAAAAAAAAAAAADMBAAAZHJzL2Rvd25yZXYueG1sUEsFBgAAAAAEAAQA8wAAANkFAAAAAA== " filled="f" strokecolor="red" strokeweight="2.25pt"/>
          </w:pict>
        </w:r>
      </w:ins>
      <w:r>
        <w:rPr>
          <w:rFonts w:ascii="Calibri" w:hAnsi="Calibri" w:cs="Calibri"/>
          <w:b/>
          <w:noProof/>
          <w:kern w:val="0"/>
          <w:szCs w:val="24"/>
        </w:rPr>
        <w:pict w14:anchorId="5C455187">
          <v:shape id="_x0000_s1224" type="#_x0000_t109" style="position:absolute;margin-left:308.25pt;margin-top:260.7pt;width:31.5pt;height:15pt;z-index:251896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6A559CC5">
          <v:shape id="_x0000_s1223" type="#_x0000_t109" style="position:absolute;margin-left:39.75pt;margin-top:115.2pt;width:55.5pt;height:15pt;z-index:25189580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716C2255">
          <v:shape id="_x0000_s1222" type="#_x0000_t109" style="position:absolute;margin-left:106.5pt;margin-top:76.2pt;width:275.25pt;height:15pt;z-index:251894784" filled="f" strokecolor="red" strokeweight="1.5pt"/>
        </w:pict>
      </w:r>
      <w:r w:rsidR="00817FC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2994B23" wp14:editId="4DE43370">
            <wp:extent cx="5274310" cy="3935095"/>
            <wp:effectExtent l="19050" t="0" r="2540" b="0"/>
            <wp:docPr id="214" name="图片 213" descr="擷取_2019_05_24_16_05_37_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05_37_38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D018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27BE976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6B804F2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CA290C7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990C78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18019D4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A6BC9BC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427048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7E61AC5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19DBC20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B46F92E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CD246B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9F058C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48B03B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41B5900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832520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D82C2F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C7F774B" w14:textId="77777777" w:rsidR="00D45667" w:rsidRPr="00082987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1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D45667" w:rsidRPr="00082987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FE263D" w:rsidRPr="00082987">
        <w:rPr>
          <w:rFonts w:ascii="Calibri" w:hAnsi="Calibri" w:cs="Calibri"/>
          <w:b/>
          <w:kern w:val="0"/>
          <w:sz w:val="22"/>
        </w:rPr>
        <w:t xml:space="preserve">[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082987">
        <w:rPr>
          <w:rFonts w:ascii="Calibri" w:hAnsi="Calibri" w:cs="Calibri"/>
          <w:b/>
          <w:kern w:val="0"/>
          <w:sz w:val="22"/>
        </w:rPr>
        <w:t xml:space="preserve">]</w:t>
      </w:r>
    </w:p>
    <w:p w14:paraId="71105D19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E2292AE">
          <v:shape id="_x0000_s1225" type="#_x0000_t109" style="position:absolute;margin-left:269.25pt;margin-top:295.2pt;width:45.75pt;height:15pt;z-index:251897856" filled="f" strokecolor="red" strokeweight="1.5pt"/>
        </w:pict>
      </w:r>
      <w:r w:rsidR="00F265E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B1FD913" wp14:editId="5FD757EF">
            <wp:extent cx="5274310" cy="3935095"/>
            <wp:effectExtent l="19050" t="0" r="2540" b="0"/>
            <wp:docPr id="215" name="图片 214" descr="擷取_2019_05_24_16_10_04_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10_04_6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74CE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71DCBE5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D23C77D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0A8E233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9FA859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AE2A047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2BC22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0C302B2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44B1B91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06D464A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B2E831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266D228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D991E1A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6248F8E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3A418B3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95443E5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0BDA339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62BA549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370CAB8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91DCF96" w14:textId="77777777" w:rsidR="00D45667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2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選擇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混合模式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 xml:space="preserve">(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SQL Server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驗證與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Windows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)”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並點擊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[Add</w:t>
      </w:r>
      <w:r w:rsidR="009E5316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Current User]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 xml:space="preserve">。</w:t>
      </w:r>
      <w:r w:rsidR="00E25C04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 xml:space="preserve">輸入密碼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和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25C04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 xml:space="preserve">確認密碼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 xml:space="preserve">預設的密碼為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“p@ssw0rd”</w:t>
      </w:r>
      <w:r w:rsidR="00E13BE1" w:rsidRPr="00380969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 xml:space="preserve">接著點擊</w:t>
      </w:r>
      <w:r w:rsidR="00266CFB" w:rsidRPr="00380969">
        <w:rPr>
          <w:rFonts w:ascii="Calibri" w:hAnsi="Calibri" w:cs="Calibri"/>
          <w:b/>
          <w:kern w:val="0"/>
          <w:sz w:val="22"/>
        </w:rPr>
        <w:t xml:space="preserve">[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(N)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&gt;]</w:t>
      </w:r>
    </w:p>
    <w:p w14:paraId="57B15FB1" w14:textId="77777777" w:rsidR="00E13BE1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7ECCD09">
          <v:shape id="_x0000_s1230" type="#_x0000_t109" style="position:absolute;margin-left:272.25pt;margin-top:294.45pt;width:40.5pt;height:13.5pt;z-index:2519029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  <w:lang w:eastAsia="zh-CN"/>
        </w:rPr>
        <w:pict w14:anchorId="5282C3B6"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margin-left:212.8pt;margin-top:150.45pt;width:95.5pt;height:25.95pt;z-index:251901952;mso-height-percent:200;mso-height-percent:200;mso-width-relative:margin;mso-height-relative:margin" filled="f" stroked="f">
            <v:textbox style="mso-next-textbox:#_x0000_s1229;mso-fit-shape-to-text:t">
              <w:txbxContent>
                <w:p w14:paraId="607CC971" w14:textId="77777777" w:rsidR="00286A25" w:rsidRPr="00530AB8" w:rsidRDefault="00286A25">
                  <w:pPr>
                    <w:rPr>
                      <w:color w:val="FF0000"/>
                    </w:rPr>
                  </w:pPr>
                  <w:r w:rsidRPr="00530AB8">
                    <w:rPr>
                      <w:rFonts w:hint="eastAsia"/>
                      <w:color w:val="FF0000"/>
                    </w:rPr>
                    <w:t xml:space="preserve">p@ssw0rd</w:t>
                  </w:r>
                </w:p>
              </w:txbxContent>
            </v:textbox>
          </v:shape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7D9AF741">
          <v:shape id="_x0000_s1228" type="#_x0000_t109" style="position:absolute;margin-left:117.75pt;margin-top:159.45pt;width:282pt;height:26.25pt;z-index:25189990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D0C6629">
          <v:shape id="_x0000_s1227" type="#_x0000_t109" style="position:absolute;margin-left:117.75pt;margin-top:128.7pt;width:154.5pt;height:10.5pt;z-index:251898880" filled="f" strokecolor="red" strokeweight="1.5pt"/>
        </w:pict>
      </w:r>
      <w:r w:rsidR="00CC24CE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1DD6997" wp14:editId="5628C741">
            <wp:extent cx="5274310" cy="3935095"/>
            <wp:effectExtent l="19050" t="0" r="2540" b="0"/>
            <wp:docPr id="217" name="图片 216" descr="擷取_2019_05_24_16_22_56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22_56_55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DF7" w14:textId="77777777" w:rsidR="00E13BE1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3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 xml:space="preserve">選擇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安裝和設定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 xml:space="preserve">並點擊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 xml:space="preserve">[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]</w:t>
      </w:r>
    </w:p>
    <w:p w14:paraId="030BBF75" w14:textId="77777777" w:rsidR="00303575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D64B0F9">
          <v:shape id="_x0000_s1231" type="#_x0000_t109" style="position:absolute;margin-left:269.3pt;margin-top:282.45pt;width:43.45pt;height:12pt;z-index:251904000" filled="f" strokecolor="red" strokeweight="1.5pt"/>
        </w:pict>
      </w:r>
      <w:r w:rsidR="0038096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AAB9FC7" wp14:editId="751D3F2D">
            <wp:extent cx="5274310" cy="3781425"/>
            <wp:effectExtent l="19050" t="0" r="2540" b="0"/>
            <wp:docPr id="219" name="图片 218" descr="擷取_2019_05_24_16_57_05_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57_05_36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5" cy="3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8CFE" w14:textId="77777777" w:rsidR="00947CC1" w:rsidRPr="003D5371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4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947CC1" w:rsidRPr="003D5371">
        <w:rPr>
          <w:rFonts w:ascii="Calibri" w:hAnsi="Calibri" w:cs="Calibri" w:hint="eastAsia"/>
          <w:kern w:val="0"/>
          <w:sz w:val="22"/>
        </w:rPr>
        <w:t xml:space="preserve">點擊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7134BE" w:rsidRPr="003D5371">
        <w:rPr>
          <w:rFonts w:ascii="Calibri" w:hAnsi="Calibri" w:cs="Calibri"/>
          <w:b/>
          <w:kern w:val="0"/>
          <w:sz w:val="22"/>
        </w:rPr>
        <w:t xml:space="preserve">[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947CC1" w:rsidRPr="003D5371">
        <w:rPr>
          <w:rFonts w:ascii="Calibri" w:hAnsi="Calibri" w:cs="Calibri"/>
          <w:b/>
          <w:kern w:val="0"/>
          <w:sz w:val="22"/>
        </w:rPr>
        <w:t xml:space="preserve">]</w:t>
      </w:r>
    </w:p>
    <w:p w14:paraId="0079F3E6" w14:textId="77777777" w:rsidR="00947CC1" w:rsidRPr="001E472E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5CADADE6">
          <v:shape id="_x0000_s1232" type="#_x0000_t109" style="position:absolute;margin-left:269.3pt;margin-top:295.95pt;width:43.45pt;height:11.25pt;z-index:251905024" filled="f" strokecolor="red" strokeweight="1.5pt"/>
        </w:pict>
      </w:r>
      <w:r w:rsidR="007134BE" w:rsidRPr="001E472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69522EB1" wp14:editId="10D63550">
            <wp:extent cx="5274310" cy="3935095"/>
            <wp:effectExtent l="19050" t="0" r="2540" b="0"/>
            <wp:docPr id="220" name="图片 219" descr="擷取_2019_05_24_17_02_13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2_13_92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044" w14:textId="77777777" w:rsidR="00947CC1" w:rsidRPr="001E472E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5</w:t>
      </w:r>
      <w:r w:rsidR="00947CC1" w:rsidRPr="001E472E">
        <w:rPr>
          <w:rFonts w:ascii="Calibri" w:hAnsi="Calibri" w:cs="Calibri"/>
          <w:kern w:val="0"/>
          <w:sz w:val="22"/>
        </w:rPr>
        <w:t xml:space="preserve"> </w:t>
      </w:r>
      <w:r w:rsidR="00947CC1" w:rsidRPr="001E472E">
        <w:rPr>
          <w:rFonts w:ascii="Calibri" w:hAnsi="Calibri" w:cs="Calibri" w:hint="eastAsia"/>
          <w:kern w:val="0"/>
          <w:sz w:val="22"/>
        </w:rPr>
        <w:t xml:space="preserve">等待安裝程序</w:t>
      </w:r>
    </w:p>
    <w:p w14:paraId="32DB9602" w14:textId="77777777" w:rsidR="00947CC1" w:rsidRDefault="003D537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4C7FEF4" wp14:editId="078C95A9">
            <wp:extent cx="5274310" cy="3935095"/>
            <wp:effectExtent l="19050" t="0" r="2540" b="0"/>
            <wp:docPr id="221" name="图片 220" descr="擷取_2019_05_24_17_06_22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6_22_14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9FD9" w14:textId="77777777"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 xml:space="preserve">6.1</w:t>
      </w:r>
      <w:r w:rsidRPr="00336CB0">
        <w:rPr>
          <w:rFonts w:ascii="Calibri" w:hAnsi="Calibri" w:cs="Calibri" w:hint="eastAsia"/>
          <w:kern w:val="0"/>
          <w:sz w:val="22"/>
        </w:rPr>
        <w:t xml:space="preserve">6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947CC1" w:rsidRPr="00336CB0">
        <w:rPr>
          <w:rFonts w:ascii="Calibri" w:hAnsi="Calibri" w:cs="Calibri" w:hint="eastAsia"/>
          <w:kern w:val="0"/>
          <w:sz w:val="22"/>
        </w:rPr>
        <w:t xml:space="preserve">安裝程序完成後</w:t>
      </w:r>
      <w:r w:rsidR="00947CC1" w:rsidRPr="00336CB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47CC1" w:rsidRPr="00336CB0">
        <w:rPr>
          <w:rFonts w:ascii="Calibri" w:hAnsi="Calibri" w:cs="Calibri" w:hint="eastAsia"/>
          <w:kern w:val="0"/>
          <w:sz w:val="22"/>
        </w:rPr>
        <w:t xml:space="preserve">點擊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[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 xml:space="preserve">關閉</w:t>
      </w:r>
      <w:r w:rsidR="00947CC1" w:rsidRPr="00336CB0">
        <w:rPr>
          <w:rFonts w:ascii="Calibri" w:hAnsi="Calibri" w:cs="Calibri"/>
          <w:b/>
          <w:kern w:val="0"/>
          <w:sz w:val="22"/>
        </w:rPr>
        <w:t xml:space="preserve">]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</w:p>
    <w:p w14:paraId="57FF087E" w14:textId="77777777" w:rsidR="00947CC1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4F8C37F">
          <v:shape id="_x0000_s1233" type="#_x0000_t109" style="position:absolute;margin-left:315.8pt;margin-top:292.95pt;width:43.45pt;height:12pt;z-index:251906048" filled="f" strokecolor="red" strokeweight="1.5pt"/>
        </w:pict>
      </w:r>
      <w:r w:rsidR="00604610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DE2D796" wp14:editId="02759D6B">
            <wp:extent cx="5274310" cy="3935095"/>
            <wp:effectExtent l="19050" t="0" r="2540" b="0"/>
            <wp:docPr id="222" name="图片 221" descr="擷取_2019_05_24_17_20_10_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0_10_18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C09B" w14:textId="77777777"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 xml:space="preserve">6.1</w:t>
      </w:r>
      <w:r w:rsidRPr="00336CB0">
        <w:rPr>
          <w:rFonts w:ascii="Calibri" w:hAnsi="Calibri" w:cs="Calibri" w:hint="eastAsia"/>
          <w:kern w:val="0"/>
          <w:sz w:val="22"/>
        </w:rPr>
        <w:t xml:space="preserve">7</w:t>
      </w:r>
      <w:r w:rsidR="007E3809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 xml:space="preserve">關閉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“SQL Server 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 xml:space="preserve">安裝中心</w:t>
      </w:r>
      <w:r w:rsidR="00947CC1" w:rsidRPr="00336CB0">
        <w:rPr>
          <w:rFonts w:ascii="Calibri" w:hAnsi="Calibri" w:cs="Calibri"/>
          <w:b/>
          <w:kern w:val="0"/>
          <w:sz w:val="22"/>
        </w:rPr>
        <w:t xml:space="preserve">”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 xml:space="preserve">視窗</w:t>
      </w:r>
    </w:p>
    <w:p w14:paraId="07EAFDA9" w14:textId="77777777" w:rsidR="007E3809" w:rsidRDefault="0060461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524B22A" wp14:editId="1BD3DA1E">
            <wp:extent cx="5274310" cy="3905885"/>
            <wp:effectExtent l="19050" t="0" r="2540" b="0"/>
            <wp:docPr id="223" name="图片 222" descr="擷取_2019_05_24_17_21_25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1_25_39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FE7" w14:textId="77777777" w:rsidR="006E7225" w:rsidRPr="00234AFC" w:rsidRDefault="004F2BF7" w:rsidP="006E7225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  <w:u w:val="single"/>
        </w:rPr>
      </w:pPr>
      <w:r w:rsidRPr="00234AFC">
        <w:rPr>
          <w:rFonts w:ascii="Calibri" w:hAnsi="Calibri" w:cs="Calibri"/>
          <w:sz w:val="22"/>
          <w:szCs w:val="22"/>
        </w:rPr>
        <w:t xml:space="preserve">6.1</w:t>
      </w:r>
      <w:r w:rsidRPr="00234AFC">
        <w:rPr>
          <w:rFonts w:ascii="Calibri" w:hAnsi="Calibri" w:cs="Calibri" w:hint="eastAsia"/>
          <w:sz w:val="22"/>
          <w:szCs w:val="22"/>
        </w:rPr>
        <w:t xml:space="preserve">8</w:t>
      </w:r>
      <w:r w:rsidR="006E7225" w:rsidRPr="00234AFC">
        <w:rPr>
          <w:rFonts w:ascii="Calibri" w:hAnsi="Calibri" w:cs="Calibri" w:hint="eastAsia"/>
          <w:sz w:val="22"/>
          <w:szCs w:val="22"/>
        </w:rPr>
        <w:t xml:space="preserve"> 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搜尋隨著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Microsoft SQL Server Express 2012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一起安裝的“</w:t>
      </w:r>
      <w:r w:rsidR="006E7225" w:rsidRPr="00234AFC">
        <w:rPr>
          <w:rFonts w:ascii="inherit" w:hAnsi="inherit" w:hint="eastAsia"/>
          <w:b/>
          <w:color w:val="212121"/>
          <w:sz w:val="22"/>
          <w:szCs w:val="22"/>
        </w:rPr>
        <w:t xml:space="preserve"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”。如果找不到，也可以單獨下載此工具：</w:t>
      </w:r>
      <w:r w:rsidR="00234AFC" w:rsidRPr="00234AFC">
        <w:rPr>
          <w:rFonts w:ascii="inherit" w:hAnsi="inherit"/>
          <w:color w:val="212121"/>
          <w:sz w:val="22"/>
          <w:szCs w:val="22"/>
        </w:rPr>
        <w:br/>
      </w:r>
      <w:ins w:id="10" w:author="Tom-2K19" w:date="2019-05-15T16:46:00Z">
        <w:r w:rsidR="00C45A39" w:rsidRPr="00234AFC">
          <w:rPr>
            <w:sz w:val="22"/>
            <w:szCs w:val="22"/>
          </w:rPr>
          <w:fldChar w:fldCharType="begin"/>
        </w:r>
        <w:r w:rsidR="00234AFC" w:rsidRPr="00234AFC">
          <w:rPr>
            <w:sz w:val="22"/>
            <w:szCs w:val="22"/>
          </w:rPr>
          <w:instrText xml:space="preserve"> HYPERLINK "https://go.microsoft.com/fwlink/?linkid=2088649" </w:instrText>
        </w:r>
        <w:r w:rsidR="00C45A39" w:rsidRPr="00234AFC">
          <w:rPr>
            <w:sz w:val="22"/>
            <w:szCs w:val="22"/>
          </w:rPr>
          <w:fldChar w:fldCharType="separate"/>
        </w:r>
        <w:r w:rsidR="00234AFC" w:rsidRPr="00234AFC">
          <w:rPr>
            <w:rStyle w:val="af1"/>
            <w:sz w:val="22"/>
            <w:szCs w:val="22"/>
          </w:rPr>
          <w:t xml:space="preserve">https://go.microsoft.com/fwlink/?linkid=2088649</w:t>
        </w:r>
        <w:r w:rsidR="00C45A39" w:rsidRPr="00234AFC">
          <w:rPr>
            <w:sz w:val="22"/>
            <w:szCs w:val="22"/>
          </w:rPr>
          <w:fldChar w:fldCharType="end"/>
        </w:r>
      </w:ins>
      <w:r w:rsidR="00234AFC" w:rsidRPr="00234AFC">
        <w:rPr>
          <w:rFonts w:ascii="inherit" w:hAnsi="inherit" w:hint="eastAsia"/>
          <w:color w:val="212121"/>
          <w:sz w:val="22"/>
          <w:szCs w:val="22"/>
        </w:rPr>
        <w:br/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在安裝較新版本之前，請檢查並卸載以前安裝的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。</w:t>
      </w:r>
    </w:p>
    <w:p w14:paraId="16933403" w14:textId="77777777" w:rsidR="007E3809" w:rsidRDefault="00234AF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96367D3" wp14:editId="6592C299">
            <wp:extent cx="5860344" cy="2895600"/>
            <wp:effectExtent l="19050" t="0" r="7056" b="0"/>
            <wp:docPr id="225" name="图片 224" descr="擷取_2019_05_24_17_54_41_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4_41_82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0A91" w14:textId="77777777" w:rsidR="007E3809" w:rsidRPr="007F019C" w:rsidRDefault="00234AFC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019C">
        <w:rPr>
          <w:rFonts w:ascii="Calibri" w:hAnsi="Calibri" w:cs="Calibri"/>
          <w:kern w:val="0"/>
          <w:sz w:val="22"/>
        </w:rPr>
        <w:t xml:space="preserve">6.1</w:t>
      </w:r>
      <w:r w:rsidRPr="007F019C">
        <w:rPr>
          <w:rFonts w:ascii="Calibri" w:hAnsi="Calibri" w:cs="Calibri" w:hint="eastAsia"/>
          <w:kern w:val="0"/>
          <w:sz w:val="22"/>
        </w:rPr>
        <w:t xml:space="preserve">9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 xml:space="preserve">點擊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F019C" w:rsidRPr="007F019C">
        <w:rPr>
          <w:rFonts w:ascii="Calibri" w:hAnsi="Calibri" w:cs="Calibri"/>
          <w:b/>
          <w:kern w:val="0"/>
          <w:sz w:val="22"/>
        </w:rPr>
        <w:t xml:space="preserve">“</w:t>
      </w:r>
      <w:r w:rsidR="007F019C" w:rsidRPr="007F019C">
        <w:rPr>
          <w:rFonts w:ascii="Calibri" w:hAnsi="Calibri" w:cs="Calibri" w:hint="eastAsia"/>
          <w:b/>
          <w:kern w:val="0"/>
          <w:sz w:val="22"/>
        </w:rPr>
        <w:t xml:space="preserve">以系統管理員身分</w:t>
      </w:r>
      <w:r w:rsidR="007E3809" w:rsidRPr="007F019C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 xml:space="preserve">來啟動</w:t>
      </w:r>
    </w:p>
    <w:p w14:paraId="15852E5A" w14:textId="77777777" w:rsidR="007E3809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16640C8E">
          <v:shape id="_x0000_s1234" type="#_x0000_t109" style="position:absolute;margin-left:144.75pt;margin-top:274.2pt;width:36.75pt;height:42pt;z-index:251907072" filled="f" strokecolor="red" strokeweight="1.5pt"/>
        </w:pict>
      </w:r>
      <w:r w:rsidR="00FE611E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 wp14:anchorId="1E5F9ACE" wp14:editId="54C2940C">
            <wp:extent cx="6048375" cy="3971925"/>
            <wp:effectExtent l="19050" t="0" r="9525" b="0"/>
            <wp:docPr id="226" name="图片 225" descr="擷取_2019_05_24_17_56_33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6_33_20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5B9" w14:textId="77777777"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612CB86E" w14:textId="77777777"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BAC4615" w14:textId="77777777" w:rsidR="007E3809" w:rsidRPr="007A1CA1" w:rsidRDefault="007F019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</w:t>
      </w:r>
      <w:r w:rsidRPr="007A1CA1">
        <w:rPr>
          <w:rFonts w:ascii="Calibri" w:hAnsi="Calibri" w:cs="Calibri" w:hint="eastAsia"/>
          <w:kern w:val="0"/>
          <w:sz w:val="22"/>
        </w:rPr>
        <w:t xml:space="preserve">20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在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4547E5"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="004547E5" w:rsidRPr="007A1CA1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“Windows 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並點擊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[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 xml:space="preserve">連接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]</w:t>
      </w:r>
    </w:p>
    <w:p w14:paraId="6B09393E" w14:textId="77777777" w:rsidR="007E3809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629E81D">
          <v:shape id="_x0000_s1235" type="#_x0000_t109" style="position:absolute;margin-left:62.25pt;margin-top:214.8pt;width:54pt;height:14.4pt;z-index:251908096" filled="f" strokecolor="red" strokeweight="1.5pt"/>
        </w:pict>
      </w:r>
      <w:r w:rsidR="004547E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BB05CBA" wp14:editId="77E21BBE">
            <wp:extent cx="4038600" cy="2981325"/>
            <wp:effectExtent l="19050" t="0" r="0" b="0"/>
            <wp:docPr id="227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E068" w14:textId="77777777" w:rsidR="007E3809" w:rsidRPr="007A1CA1" w:rsidRDefault="00980B98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</w:t>
      </w:r>
      <w:r w:rsidRPr="007A1CA1">
        <w:rPr>
          <w:rFonts w:ascii="Calibri" w:hAnsi="Calibri" w:cs="Calibri" w:hint="eastAsia"/>
          <w:kern w:val="0"/>
          <w:sz w:val="22"/>
        </w:rPr>
        <w:t xml:space="preserve">1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右鍵點擊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資料庫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DB382D" w:rsidRPr="007A1CA1">
        <w:rPr>
          <w:rFonts w:ascii="Calibri" w:hAnsi="Calibri" w:cs="Calibri"/>
          <w:kern w:val="0"/>
          <w:sz w:val="22"/>
        </w:rPr>
        <w:t xml:space="preserve"> 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並選擇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附加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</w:p>
    <w:p w14:paraId="1CDECA61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6EA8B8F">
          <v:shape id="_x0000_s1236" type="#_x0000_t109" style="position:absolute;margin-left:69.75pt;margin-top:141.3pt;width:153pt;height:14.4pt;z-index:251909120" filled="f" strokecolor="red" strokeweight="1.5pt"/>
        </w:pict>
      </w:r>
      <w:r w:rsidR="00980B98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0DE157E" wp14:editId="72EB745D">
            <wp:extent cx="3581400" cy="3933825"/>
            <wp:effectExtent l="19050" t="0" r="0" b="0"/>
            <wp:docPr id="230" name="图片 229" descr="擷取_2019_05_24_18_11_48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1_48_96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17D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B6DFF5E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EA9384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329E4AE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6936A3C0" w14:textId="77777777"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6.21 </w:t>
      </w:r>
      <w:r w:rsidRPr="007A1CA1">
        <w:rPr>
          <w:rFonts w:ascii="Calibri" w:hAnsi="Calibri" w:cs="Calibri" w:hint="eastAsia"/>
          <w:kern w:val="0"/>
          <w:sz w:val="22"/>
        </w:rPr>
        <w:t xml:space="preserve">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="006E7B42"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="006E7B42" w:rsidRPr="007A1CA1">
        <w:rPr>
          <w:rFonts w:ascii="Calibri" w:hAnsi="Calibri" w:cs="Calibri" w:hint="eastAsia"/>
          <w:b/>
          <w:kern w:val="0"/>
          <w:sz w:val="22"/>
        </w:rPr>
        <w:t xml:space="preserve">加入</w:t>
      </w:r>
      <w:r w:rsidRPr="007A1CA1">
        <w:rPr>
          <w:rFonts w:ascii="Calibri" w:hAnsi="Calibri" w:cs="Calibri"/>
          <w:b/>
          <w:kern w:val="0"/>
          <w:sz w:val="22"/>
        </w:rPr>
        <w:t xml:space="preserve">”</w:t>
      </w:r>
    </w:p>
    <w:p w14:paraId="7034F3F5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4529D01">
          <v:shape id="_x0000_s1237" type="#_x0000_t109" style="position:absolute;margin-left:215.25pt;margin-top:145.2pt;width:52.5pt;height:11.25pt;z-index:251910144" filled="f" strokecolor="red" strokeweight="1.5pt"/>
        </w:pict>
      </w:r>
      <w:r w:rsidR="006F491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B544C90" wp14:editId="3C09E2D1">
            <wp:extent cx="4218126" cy="3824041"/>
            <wp:effectExtent l="19050" t="0" r="0" b="0"/>
            <wp:docPr id="231" name="图片 230" descr="擷取_2019_05_24_18_13_38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3_38_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2" cy="382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FDD5" w14:textId="77777777"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6.22 </w:t>
      </w:r>
      <w:r w:rsidRPr="007A1CA1">
        <w:rPr>
          <w:rFonts w:ascii="Calibri" w:hAnsi="Calibri" w:cs="Calibri" w:hint="eastAsia"/>
          <w:kern w:val="0"/>
          <w:sz w:val="22"/>
        </w:rPr>
        <w:t xml:space="preserve">從</w:t>
      </w:r>
      <w:r w:rsidRPr="007A1CA1">
        <w:rPr>
          <w:rFonts w:ascii="Calibri" w:hAnsi="Calibri" w:cs="Calibri"/>
          <w:kern w:val="0"/>
          <w:sz w:val="22"/>
        </w:rPr>
        <w:t xml:space="preserve"> C:\DIKO\Database</w:t>
      </w:r>
      <w:r w:rsidRPr="007A1CA1">
        <w:rPr>
          <w:rFonts w:ascii="Calibri" w:hAnsi="Calibri" w:cs="Calibri" w:hint="eastAsia"/>
          <w:kern w:val="0"/>
          <w:sz w:val="22"/>
        </w:rPr>
        <w:t xml:space="preserve">路徑中選擇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Pr="007A1CA1">
        <w:rPr>
          <w:rFonts w:ascii="Calibri" w:hAnsi="Calibri" w:cs="Calibri"/>
          <w:b/>
          <w:kern w:val="0"/>
          <w:sz w:val="22"/>
        </w:rPr>
        <w:t xml:space="preserve">diko.mdf</w:t>
      </w:r>
      <w:proofErr w:type="spellEnd"/>
      <w:r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kern w:val="0"/>
          <w:sz w:val="22"/>
        </w:rPr>
        <w:t xml:space="preserve">並點擊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[</w:t>
      </w:r>
      <w:r w:rsidR="00FF4A0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]</w:t>
      </w:r>
    </w:p>
    <w:p w14:paraId="5B39A9B9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1197F53A">
          <v:shape id="_x0000_s1241" type="#_x0000_t109" style="position:absolute;margin-left:142.5pt;margin-top:318.45pt;width:40.5pt;height:11.25pt;z-index:251914240" filled="f" strokecolor="red" strokeweight="1.5pt"/>
        </w:pict>
      </w:r>
      <w:r>
        <w:rPr>
          <w:noProof/>
        </w:rPr>
        <w:pict w14:anchorId="0DA77FD9">
          <v:shape id="_x0000_s1238" type="#_x0000_t109" style="position:absolute;margin-left:51.75pt;margin-top:92.7pt;width:52.5pt;height:11.25pt;z-index:251911168" filled="f" strokecolor="red" strokeweight="1.5pt"/>
        </w:pict>
      </w:r>
      <w:r w:rsidR="007A1CA1">
        <w:rPr>
          <w:noProof/>
        </w:rPr>
        <w:drawing>
          <wp:inline distT="0" distB="0" distL="0" distR="0" wp14:anchorId="48F26BE9" wp14:editId="17229CD1">
            <wp:extent cx="3028950" cy="4274107"/>
            <wp:effectExtent l="19050" t="0" r="0" b="0"/>
            <wp:docPr id="232" name="图片 231" descr="擷取_2019_05_24_18_16_00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6_00_31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F3C6" w14:textId="77777777"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6.23 </w:t>
      </w:r>
      <w:r w:rsidRPr="004A06D4">
        <w:rPr>
          <w:rFonts w:ascii="Calibri" w:hAnsi="Calibri" w:cs="Calibri" w:hint="eastAsia"/>
          <w:kern w:val="0"/>
          <w:sz w:val="22"/>
        </w:rPr>
        <w:t xml:space="preserve">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[</w:t>
      </w:r>
      <w:r w:rsidR="00FF4A0F" w:rsidRPr="004A06D4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]</w:t>
      </w:r>
    </w:p>
    <w:p w14:paraId="4704DD67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9CD8E82">
          <v:shape id="_x0000_s1239" type="#_x0000_t109" style="position:absolute;margin-left:246pt;margin-top:283.2pt;width:36.75pt;height:9pt;z-index:251912192" filled="f" strokecolor="red" strokeweight="1.5pt"/>
        </w:pict>
      </w:r>
      <w:r w:rsidR="00FF4A0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1C2A4F7" wp14:editId="433F6AFA">
            <wp:extent cx="4209881" cy="3770950"/>
            <wp:effectExtent l="19050" t="0" r="169" b="0"/>
            <wp:docPr id="233" name="图片 232" descr="擷取_2019_05_24_18_19_10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9_10_6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8" cy="3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688" w14:textId="77777777"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6.24 </w:t>
      </w:r>
      <w:r w:rsidRPr="004A06D4">
        <w:rPr>
          <w:rFonts w:ascii="Calibri" w:hAnsi="Calibri" w:cs="Calibri" w:hint="eastAsia"/>
          <w:kern w:val="0"/>
          <w:sz w:val="22"/>
        </w:rPr>
        <w:t xml:space="preserve">將新增一個</w:t>
      </w:r>
      <w:r w:rsidRPr="004A06D4">
        <w:rPr>
          <w:rFonts w:ascii="Calibri" w:hAnsi="Calibri" w:cs="Calibri" w:hint="eastAsia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Pr="004A06D4">
        <w:rPr>
          <w:rFonts w:ascii="Calibri" w:hAnsi="Calibri" w:cs="Calibri"/>
          <w:b/>
          <w:kern w:val="0"/>
          <w:sz w:val="22"/>
        </w:rPr>
        <w:t xml:space="preserve">diko</w:t>
      </w:r>
      <w:proofErr w:type="spellEnd"/>
      <w:r w:rsidRPr="004A06D4">
        <w:rPr>
          <w:rFonts w:ascii="Calibri" w:hAnsi="Calibri" w:cs="Calibri"/>
          <w:b/>
          <w:kern w:val="0"/>
          <w:sz w:val="22"/>
        </w:rPr>
        <w:t xml:space="preserve">”</w:t>
      </w:r>
      <w:r w:rsidRPr="004A06D4">
        <w:rPr>
          <w:rFonts w:ascii="Calibri" w:hAnsi="Calibri" w:cs="Calibri" w:hint="eastAsia"/>
          <w:kern w:val="0"/>
          <w:sz w:val="22"/>
        </w:rPr>
        <w:t xml:space="preserve">的資料庫</w:t>
      </w:r>
      <w:r w:rsidR="00626DDC" w:rsidRPr="004A06D4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64D19846" w14:textId="77777777" w:rsidR="00B85458" w:rsidRDefault="00286A25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Theme="minorEastAsia" w:hAnsiTheme="minorEastAsia" w:cs="Calibri"/>
          <w:noProof/>
          <w:kern w:val="0"/>
          <w:szCs w:val="24"/>
        </w:rPr>
        <w:pict w14:anchorId="16DD2922">
          <v:shape id="_x0000_s1240" type="#_x0000_t109" style="position:absolute;margin-left:47.25pt;margin-top:112.95pt;width:42.75pt;height:10.5pt;z-index:251913216" filled="f" strokecolor="red" strokeweight="1.5pt"/>
        </w:pict>
      </w:r>
      <w:r w:rsidR="00FF4A0F">
        <w:rPr>
          <w:rFonts w:asciiTheme="minorEastAsia" w:hAnsiTheme="minorEastAsia" w:cs="Calibri"/>
          <w:noProof/>
          <w:kern w:val="0"/>
          <w:szCs w:val="24"/>
        </w:rPr>
        <w:drawing>
          <wp:inline distT="0" distB="0" distL="0" distR="0" wp14:anchorId="27371C21" wp14:editId="083EF1B0">
            <wp:extent cx="3429000" cy="4257675"/>
            <wp:effectExtent l="19050" t="0" r="0" b="0"/>
            <wp:docPr id="234" name="图片 233" descr="擷取_2019_05_24_18_20_11_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20_11_98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711" cy="42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B076" w14:textId="77777777" w:rsidR="00626DDC" w:rsidRDefault="00626DDC" w:rsidP="00626DDC">
      <w:pPr>
        <w:pStyle w:val="1"/>
        <w:rPr>
          <w:color w:val="002060"/>
          <w:kern w:val="0"/>
          <w:sz w:val="40"/>
          <w:szCs w:val="40"/>
        </w:rPr>
      </w:pPr>
      <w:bookmarkStart w:id="11" w:name="_Toc14192940"/>
      <w:r w:rsidRPr="00626DDC">
        <w:rPr>
          <w:rFonts w:hint="eastAsia"/>
          <w:color w:val="002060"/>
          <w:kern w:val="0"/>
          <w:sz w:val="40"/>
          <w:szCs w:val="40"/>
        </w:rPr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為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DIKO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產生軟體的認證</w:t>
      </w:r>
      <w:bookmarkEnd w:id="11"/>
    </w:p>
    <w:p w14:paraId="3C3D8273" w14:textId="77777777" w:rsidR="00626DDC" w:rsidRPr="004A06D4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7.1 </w:t>
      </w:r>
      <w:r w:rsidRPr="004A06D4">
        <w:rPr>
          <w:rFonts w:ascii="Calibri" w:hAnsi="Calibri" w:cs="Calibri" w:hint="eastAsia"/>
          <w:kern w:val="0"/>
          <w:sz w:val="22"/>
        </w:rPr>
        <w:t xml:space="preserve">在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C:\DIKO\GenHWBlueprint</w:t>
      </w:r>
      <w:r w:rsidRPr="004A06D4">
        <w:rPr>
          <w:rFonts w:ascii="Calibri" w:hAnsi="Calibri" w:cs="Calibri" w:hint="eastAsia"/>
          <w:kern w:val="0"/>
          <w:sz w:val="22"/>
        </w:rPr>
        <w:t xml:space="preserve">的資料夾中雙擊</w:t>
      </w:r>
      <w:r w:rsidRPr="004A06D4">
        <w:rPr>
          <w:rFonts w:ascii="Calibri" w:hAnsi="Calibri" w:cs="Calibri"/>
          <w:kern w:val="0"/>
          <w:sz w:val="22"/>
        </w:rPr>
        <w:t xml:space="preserve"> “</w:t>
      </w:r>
      <w:r w:rsidRPr="004A06D4">
        <w:rPr>
          <w:rFonts w:ascii="Calibri-Bold" w:hAnsi="Calibri-Bold" w:cs="Calibri-Bold"/>
          <w:b/>
          <w:bCs/>
          <w:kern w:val="0"/>
          <w:sz w:val="22"/>
        </w:rPr>
        <w:t xml:space="preserve">GenHWBlueprint.exe</w:t>
      </w:r>
      <w:r w:rsidRPr="004A06D4">
        <w:rPr>
          <w:rFonts w:ascii="Calibri" w:hAnsi="Calibri" w:cs="Calibri"/>
          <w:kern w:val="0"/>
          <w:sz w:val="22"/>
        </w:rPr>
        <w:t xml:space="preserve">”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kern w:val="0"/>
          <w:sz w:val="22"/>
        </w:rPr>
        <w:t xml:space="preserve">接著輸入相關資訊並點擊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“Generate C2V File”</w:t>
      </w:r>
    </w:p>
    <w:p w14:paraId="1EC2389E" w14:textId="77777777" w:rsidR="00626DDC" w:rsidRPr="004A06D4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1CA9C4A" wp14:editId="04DABB4C">
            <wp:extent cx="4124325" cy="2828925"/>
            <wp:effectExtent l="19050" t="0" r="9525" b="0"/>
            <wp:docPr id="1" name="图片 0" descr="擷取_2019_05_27_10_05_15_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05_15_89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B9C7" w14:textId="77777777" w:rsidR="00626DDC" w:rsidRPr="004A06D4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7.2 </w:t>
      </w:r>
      <w:r w:rsidRPr="004A06D4">
        <w:rPr>
          <w:rFonts w:ascii="Calibri" w:hAnsi="Calibri" w:cs="Calibri" w:hint="eastAsia"/>
          <w:kern w:val="0"/>
          <w:sz w:val="22"/>
        </w:rPr>
        <w:t xml:space="preserve">選擇一個產生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C2V File</w:t>
      </w:r>
      <w:r w:rsidRPr="004A06D4">
        <w:rPr>
          <w:rFonts w:ascii="Calibri" w:hAnsi="Calibri" w:cs="Calibri" w:hint="eastAsia"/>
          <w:kern w:val="0"/>
          <w:sz w:val="22"/>
        </w:rPr>
        <w:t xml:space="preserve">的目的地路徑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4A06D4">
        <w:rPr>
          <w:rFonts w:ascii="Calibri" w:hAnsi="Calibri" w:cs="Calibri" w:hint="eastAsia"/>
          <w:kern w:val="0"/>
          <w:sz w:val="22"/>
        </w:rPr>
        <w:t xml:space="preserve">並點擊</w:t>
      </w:r>
      <w:r w:rsidRPr="004A06D4">
        <w:rPr>
          <w:rFonts w:ascii="Calibri" w:hAnsi="Calibri" w:cs="Calibri"/>
          <w:b/>
          <w:kern w:val="0"/>
          <w:sz w:val="22"/>
        </w:rPr>
        <w:t xml:space="preserve">Save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2F9DB97F" w14:textId="77777777" w:rsidR="00626DDC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6500230" wp14:editId="5670D263">
            <wp:extent cx="5274310" cy="3692525"/>
            <wp:effectExtent l="19050" t="0" r="2540" b="0"/>
            <wp:docPr id="3" name="图片 2" descr="擷取_2019_05_27_10_10_23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0_23_60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B70" w14:textId="1A21FE0F" w:rsidR="002953B0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1C5759" w14:textId="77777777" w:rsidR="00DC1C25" w:rsidRDefault="00DC1C25" w:rsidP="00626DDC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Cs w:val="24"/>
        </w:rPr>
      </w:pPr>
    </w:p>
    <w:p w14:paraId="0ADD9A69" w14:textId="77777777" w:rsidR="005C2874" w:rsidRPr="004A06D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7.3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將產生的文件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</w:t>
      </w:r>
      <w:r w:rsidR="00FA5C36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</w:t>
      </w:r>
      <w:r w:rsidR="00FA5C36"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License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Blueprint.c2v”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發送回給供應商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.</w:t>
      </w:r>
    </w:p>
    <w:p w14:paraId="727975FF" w14:textId="77777777" w:rsidR="005C2874" w:rsidRPr="004A06D4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1440FD5" wp14:editId="6B203F7C">
            <wp:extent cx="676275" cy="914400"/>
            <wp:effectExtent l="19050" t="0" r="9525" b="0"/>
            <wp:docPr id="6" name="图片 5" descr="擷取_2019_05_27_10_16_35_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6_35_22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F42" w14:textId="77777777" w:rsidR="005C2874" w:rsidRPr="004A06D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7.4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供應商會將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發送給您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="002953B0" w:rsidRPr="004A06D4">
        <w:rPr>
          <w:rFonts w:asciiTheme="minorEastAsia" w:hAnsiTheme="minorEastAsia" w:cs="Calibri" w:hint="eastAsia"/>
          <w:noProof/>
          <w:color w:val="000000"/>
          <w:kern w:val="0"/>
          <w:sz w:val="22"/>
        </w:rPr>
        <w:drawing>
          <wp:inline distT="0" distB="0" distL="0" distR="0" wp14:anchorId="4F306178" wp14:editId="0E182851">
            <wp:extent cx="676275" cy="771525"/>
            <wp:effectExtent l="19050" t="0" r="9525" b="0"/>
            <wp:docPr id="7" name="图片 6" descr="擷取_2019_05_27_10_20_22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0_22_31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6D4">
        <w:rPr>
          <w:rFonts w:asciiTheme="minorEastAsia" w:hAnsiTheme="minorEastAsia" w:cs="Calibri" w:hint="eastAsia"/>
          <w:color w:val="000000"/>
          <w:kern w:val="0"/>
          <w:sz w:val="22"/>
        </w:rPr>
        <w:t xml:space="preserve">，並請將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複製至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color w:val="000000"/>
          <w:kern w:val="0"/>
          <w:sz w:val="22"/>
        </w:rPr>
        <w:t xml:space="preserve">C:\DIKO\Properties</w:t>
      </w:r>
    </w:p>
    <w:p w14:paraId="6FA6181F" w14:textId="77777777" w:rsidR="005C2874" w:rsidRDefault="00286A25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b/>
          <w:noProof/>
          <w:color w:val="000000"/>
          <w:kern w:val="0"/>
          <w:szCs w:val="24"/>
        </w:rPr>
        <w:pict w14:anchorId="099EA119">
          <v:shape id="_x0000_s1244" type="#_x0000_t109" style="position:absolute;margin-left:88.5pt;margin-top:76.2pt;width:280.5pt;height:11.25pt;z-index:251916288" filled="f" strokecolor="red" strokeweight="1.5pt"/>
        </w:pict>
      </w:r>
      <w:r>
        <w:rPr>
          <w:rFonts w:ascii="Calibri" w:hAnsi="Calibri" w:cs="Calibri"/>
          <w:b/>
          <w:noProof/>
          <w:color w:val="000000"/>
          <w:kern w:val="0"/>
          <w:szCs w:val="24"/>
        </w:rPr>
        <w:pict w14:anchorId="259702E4">
          <v:shape id="_x0000_s1243" type="#_x0000_t109" style="position:absolute;margin-left:55.5pt;margin-top:35.7pt;width:248.25pt;height:12.75pt;z-index:251915264" filled="f" strokecolor="red" strokeweight="1.5pt"/>
        </w:pict>
      </w:r>
      <w:r w:rsidR="002953B0">
        <w:rPr>
          <w:rFonts w:ascii="Calibri" w:hAnsi="Calibri" w:cs="Calibri"/>
          <w:b/>
          <w:noProof/>
          <w:color w:val="000000"/>
          <w:kern w:val="0"/>
          <w:szCs w:val="24"/>
        </w:rPr>
        <w:drawing>
          <wp:inline distT="0" distB="0" distL="0" distR="0" wp14:anchorId="1394CAFB" wp14:editId="4E3BAC11">
            <wp:extent cx="5274310" cy="3711575"/>
            <wp:effectExtent l="19050" t="0" r="2540" b="0"/>
            <wp:docPr id="8" name="图片 7" descr="擷取_2019_05_27_10_22_36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2_36_40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529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E85A2CE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27C38FE8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14746D4F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519221C0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6E25A97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5E3884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74F01FC6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AFFE52B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06076E61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662224DA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46ECA014" w14:textId="77777777" w:rsidR="005C2874" w:rsidRDefault="006A559A" w:rsidP="006A559A">
      <w:pPr>
        <w:pStyle w:val="1"/>
        <w:rPr>
          <w:color w:val="002060"/>
          <w:kern w:val="0"/>
          <w:sz w:val="40"/>
          <w:szCs w:val="40"/>
        </w:rPr>
      </w:pPr>
      <w:bookmarkStart w:id="12" w:name="_Toc14192941"/>
      <w:r w:rsidRPr="006A559A">
        <w:rPr>
          <w:rFonts w:hint="eastAsia"/>
          <w:color w:val="002060"/>
          <w:kern w:val="0"/>
          <w:sz w:val="40"/>
          <w:szCs w:val="40"/>
        </w:rPr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 xml:space="preserve">設定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</w:rPr>
        <w:t xml:space="preserve">web.config</w:t>
      </w:r>
      <w:bookmarkEnd w:id="12"/>
      <w:proofErr w:type="spellEnd"/>
    </w:p>
    <w:p w14:paraId="7EC5F3C8" w14:textId="77777777" w:rsidR="006A559A" w:rsidRPr="009A09C0" w:rsidRDefault="00286A25" w:rsidP="006A559A">
      <w:pPr>
        <w:rPr>
          <w:rFonts w:ascii="Calibri" w:hAnsi="Calibri" w:cs="Calibri"/>
          <w:b/>
          <w:kern w:val="0"/>
          <w:szCs w:val="24"/>
        </w:rPr>
      </w:pPr>
      <w:r>
        <w:rPr>
          <w:noProof/>
          <w:sz w:val="22"/>
        </w:rPr>
        <w:pict w14:anchorId="770D75B4">
          <v:shape id="_x0000_s1247" type="#_x0000_t109" style="position:absolute;margin-left:192.75pt;margin-top:168.45pt;width:107.25pt;height:12.75pt;z-index:251919360" filled="f" strokecolor="red" strokeweight="1.5pt"/>
        </w:pict>
      </w:r>
      <w:r>
        <w:rPr>
          <w:noProof/>
          <w:sz w:val="22"/>
        </w:rPr>
        <w:pict w14:anchorId="5A6978CB">
          <v:shape id="_x0000_s1246" type="#_x0000_t109" style="position:absolute;margin-left:74.25pt;margin-top:245.7pt;width:57.75pt;height:12.75pt;z-index:251918336" filled="f" strokecolor="red" strokeweight="1.5pt"/>
        </w:pict>
      </w:r>
      <w:r>
        <w:rPr>
          <w:noProof/>
          <w:sz w:val="22"/>
        </w:rPr>
        <w:pict w14:anchorId="1B4BEE12">
          <v:shape id="_x0000_s1245" type="#_x0000_t109" style="position:absolute;margin-left:48pt;margin-top:43.95pt;width:214.5pt;height:7.5pt;z-index:251917312" filled="f" strokecolor="red" strokeweight="1.5pt"/>
        </w:pict>
      </w:r>
      <w:r w:rsidR="006A559A" w:rsidRPr="001258C2">
        <w:rPr>
          <w:rFonts w:ascii="Calibri" w:hAnsi="Calibri" w:cs="Calibri"/>
          <w:kern w:val="0"/>
          <w:sz w:val="22"/>
        </w:rPr>
        <w:t xml:space="preserve">8.1 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前往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r w:rsidR="006A559A" w:rsidRPr="001258C2">
        <w:rPr>
          <w:rFonts w:ascii="Calibri" w:hAnsi="Calibri" w:cs="Calibri"/>
          <w:b/>
          <w:kern w:val="0"/>
          <w:sz w:val="22"/>
        </w:rPr>
        <w:t xml:space="preserve">C:\DIKO\Web</w:t>
      </w:r>
      <w:r w:rsidR="006A559A" w:rsidRPr="001258C2">
        <w:rPr>
          <w:rFonts w:ascii="Calibri" w:hAnsi="Calibri" w:cs="Calibri"/>
          <w:kern w:val="0"/>
          <w:sz w:val="22"/>
        </w:rPr>
        <w:t xml:space="preserve">, 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並經由</w:t>
      </w:r>
      <w:r w:rsidR="00B91801" w:rsidRPr="001258C2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打開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6A559A" w:rsidRPr="001258C2">
        <w:rPr>
          <w:rFonts w:ascii="Calibri" w:hAnsi="Calibri" w:cs="Calibri"/>
          <w:b/>
          <w:kern w:val="0"/>
          <w:sz w:val="22"/>
        </w:rPr>
        <w:t xml:space="preserve">web.config</w:t>
      </w:r>
      <w:proofErr w:type="spellEnd"/>
      <w:r w:rsidR="006A559A">
        <w:br/>
      </w:r>
      <w:r w:rsidR="001258C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492133" wp14:editId="168B77B3">
            <wp:extent cx="4517134" cy="3155902"/>
            <wp:effectExtent l="19050" t="0" r="0" b="0"/>
            <wp:docPr id="11" name="图片 10" descr="擷取_2019_05_27_11_27_2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7_29_8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5" cy="3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3BAB" w14:textId="77777777"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 xml:space="preserve">8.2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確保以下內容在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web.config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中指向正確的路徑：</w:t>
      </w:r>
    </w:p>
    <w:p w14:paraId="54CBB3E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25C1D29B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LogPath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 C:\diko\Logs\" /&gt;</w:t>
      </w:r>
    </w:p>
    <w:p w14:paraId="17B9396F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RepositoryPath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value="C:\diko\Repository\" /&gt;</w:t>
      </w:r>
    </w:p>
    <w:p w14:paraId="37DD28D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TempPath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value="C:\diko\Temp\" /&gt;</w:t>
      </w:r>
    </w:p>
    <w:p w14:paraId="3A74D84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PropertiesDir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value="C:\diko\Properties\" /&gt;</w:t>
      </w:r>
    </w:p>
    <w:p w14:paraId="2F9A3EFD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FilterMappings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value="C:\diko\Properties\filter_mappings.properties" /&gt;</w:t>
      </w:r>
    </w:p>
    <w:p w14:paraId="4B6F3AEA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MIMEMappings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 C:\diko\Properties\mime‐types.xml" /&gt;</w:t>
      </w:r>
    </w:p>
    <w:p w14:paraId="0533F608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IndexPath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 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diko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\Index\" /&gt;</w:t>
      </w:r>
    </w:p>
    <w:p w14:paraId="35724E46" w14:textId="77777777"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&lt;/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7D31A433" w14:textId="77777777"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</w:p>
    <w:p w14:paraId="74753162" w14:textId="77777777"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 xml:space="preserve">8.3</w:t>
      </w:r>
      <w:r w:rsidR="004A06D4" w:rsidRPr="001258C2">
        <w:rPr>
          <w:rFonts w:ascii="inherit" w:hAnsi="inherit" w:hint="eastAsia"/>
          <w:color w:val="212121"/>
          <w:sz w:val="22"/>
          <w:szCs w:val="22"/>
        </w:rPr>
        <w:t xml:space="preserve">同時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，將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connectionString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中的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DataSource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和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Password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值更改為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MSSQL 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sa</w:t>
      </w:r>
      <w:proofErr w:type="spellEnd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密碼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：</w:t>
      </w:r>
    </w:p>
    <w:p w14:paraId="4EF47C5B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connectionStrings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14537D5D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name="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udmsmsdb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connectionString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="Data Source=</w:t>
      </w:r>
      <w:r w:rsidRPr="001258C2">
        <w:rPr>
          <w:rFonts w:ascii="Calibri" w:hAnsi="Calibri" w:cs="Calibri"/>
          <w:kern w:val="0"/>
          <w:sz w:val="22"/>
          <w:highlight w:val="yellow"/>
        </w:rPr>
        <w:t xml:space="preserve">WIN‐DHEDFUCIKSP\</w:t>
      </w:r>
      <w:proofErr w:type="spellStart"/>
      <w:r w:rsidRPr="001258C2">
        <w:rPr>
          <w:rFonts w:ascii="Calibri" w:hAnsi="Calibri" w:cs="Calibri"/>
          <w:kern w:val="0"/>
          <w:sz w:val="22"/>
          <w:highlight w:val="yellow"/>
        </w:rPr>
        <w:t xml:space="preserve">SQLEXPRESS</w:t>
      </w:r>
      <w:r w:rsidRPr="001258C2">
        <w:rPr>
          <w:rFonts w:ascii="Calibri" w:hAnsi="Calibri" w:cs="Calibri"/>
          <w:kern w:val="0"/>
          <w:sz w:val="22"/>
        </w:rPr>
        <w:t xml:space="preserve">;Initial</w:t>
      </w:r>
      <w:proofErr w:type="spellEnd"/>
    </w:p>
    <w:p w14:paraId="61FD0524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Catalog=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diko;Persist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Security Info=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True;User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ID=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sa;Password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=</w:t>
      </w:r>
      <w:r w:rsidRPr="001258C2">
        <w:rPr>
          <w:rFonts w:ascii="Calibri" w:hAnsi="Calibri" w:cs="Calibri"/>
          <w:kern w:val="0"/>
          <w:sz w:val="22"/>
          <w:highlight w:val="yellow"/>
        </w:rPr>
        <w:t xml:space="preserve">p@ssw0rd</w:t>
      </w:r>
      <w:r w:rsidRPr="001258C2">
        <w:rPr>
          <w:rFonts w:ascii="Calibri" w:hAnsi="Calibri" w:cs="Calibri"/>
          <w:kern w:val="0"/>
          <w:sz w:val="22"/>
        </w:rPr>
        <w:t xml:space="preserve">"</w:t>
      </w:r>
    </w:p>
    <w:p w14:paraId="42BB244C" w14:textId="77777777"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r w:rsidRPr="009A09C0">
        <w:rPr>
          <w:rFonts w:ascii="Calibri" w:hAnsi="Calibri" w:cs="Calibri"/>
          <w:kern w:val="0"/>
          <w:szCs w:val="24"/>
        </w:rPr>
        <w:t xml:space="preserve">providerName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="</w:t>
      </w:r>
      <w:proofErr w:type="spellStart"/>
      <w:r w:rsidRPr="009A09C0">
        <w:rPr>
          <w:rFonts w:ascii="Calibri" w:hAnsi="Calibri" w:cs="Calibri"/>
          <w:kern w:val="0"/>
          <w:szCs w:val="24"/>
        </w:rPr>
        <w:t xml:space="preserve">System.Data.SqlClient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" /&gt;</w:t>
      </w:r>
    </w:p>
    <w:p w14:paraId="206C58DE" w14:textId="77777777"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 xml:space="preserve">&lt;/</w:t>
      </w:r>
      <w:proofErr w:type="spellStart"/>
      <w:r w:rsidRPr="009A09C0">
        <w:rPr>
          <w:rFonts w:ascii="Calibri" w:hAnsi="Calibri" w:cs="Calibri"/>
          <w:kern w:val="0"/>
          <w:szCs w:val="24"/>
        </w:rPr>
        <w:t xml:space="preserve"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&gt;</w:t>
      </w:r>
    </w:p>
    <w:p w14:paraId="779A0DA5" w14:textId="77777777" w:rsidR="001258C2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 xml:space="preserve">保存</w:t>
      </w:r>
      <w:proofErr w:type="spellStart"/>
      <w:r w:rsidRPr="009A09C0">
        <w:rPr>
          <w:rFonts w:ascii="Calibri" w:hAnsi="Calibri" w:cs="Calibri"/>
          <w:b/>
          <w:kern w:val="0"/>
          <w:szCs w:val="24"/>
        </w:rPr>
        <w:t xml:space="preserve">web.config</w:t>
      </w:r>
      <w:proofErr w:type="spellEnd"/>
      <w:r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14:paraId="6C0A5A57" w14:textId="77777777" w:rsidR="004A2981" w:rsidRPr="004537D9" w:rsidRDefault="004A2981" w:rsidP="009A09C0">
      <w:pPr>
        <w:rPr>
          <w:rFonts w:ascii="Calibri" w:hAnsi="Calibri" w:cs="Calibri"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8.5 </w:t>
      </w:r>
      <w:r w:rsidRPr="004537D9">
        <w:rPr>
          <w:rFonts w:ascii="Calibri" w:hAnsi="Calibri" w:cs="Calibri" w:hint="eastAsia"/>
          <w:kern w:val="0"/>
          <w:sz w:val="22"/>
        </w:rPr>
        <w:t xml:space="preserve">打開</w:t>
      </w:r>
      <w:proofErr w:type="spellStart"/>
      <w:r w:rsidRPr="004537D9">
        <w:rPr>
          <w:rFonts w:ascii="Calibri" w:hAnsi="Calibri" w:cs="Calibri"/>
          <w:b/>
          <w:kern w:val="0"/>
          <w:sz w:val="22"/>
        </w:rPr>
        <w:t xml:space="preserve">web.config</w:t>
      </w:r>
      <w:proofErr w:type="spellEnd"/>
      <w:r w:rsidRPr="004537D9">
        <w:rPr>
          <w:rFonts w:ascii="Calibri" w:hAnsi="Calibri" w:cs="Calibri" w:hint="eastAsia"/>
          <w:kern w:val="0"/>
          <w:sz w:val="22"/>
        </w:rPr>
        <w:t xml:space="preserve">的</w:t>
      </w:r>
      <w:r w:rsidR="0021130C" w:rsidRPr="004537D9">
        <w:rPr>
          <w:rFonts w:ascii="Calibri" w:hAnsi="Calibri" w:cs="Calibri" w:hint="eastAsia"/>
          <w:b/>
          <w:kern w:val="0"/>
          <w:sz w:val="22"/>
        </w:rPr>
        <w:t xml:space="preserve">內容</w:t>
      </w:r>
      <w:r w:rsidRPr="004537D9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Pr="004537D9">
        <w:rPr>
          <w:rFonts w:asciiTheme="minorEastAsia" w:hAnsiTheme="minorEastAsia" w:cs="Calibri" w:hint="eastAsia"/>
          <w:kern w:val="0"/>
          <w:sz w:val="22"/>
        </w:rPr>
        <w:t xml:space="preserve">並點擊</w:t>
      </w:r>
      <w:r w:rsidR="004537D9" w:rsidRPr="004537D9">
        <w:rPr>
          <w:rFonts w:asciiTheme="minorEastAsia" w:hAnsiTheme="minorEastAsia" w:cs="Calibri" w:hint="eastAsia"/>
          <w:b/>
          <w:kern w:val="0"/>
          <w:sz w:val="22"/>
        </w:rPr>
        <w:t xml:space="preserve">安全性</w:t>
      </w:r>
      <w:r w:rsidRPr="004537D9">
        <w:rPr>
          <w:rFonts w:asciiTheme="minorEastAsia" w:hAnsiTheme="minorEastAsia" w:cs="Calibri" w:hint="eastAsia"/>
          <w:kern w:val="0"/>
          <w:sz w:val="22"/>
        </w:rPr>
        <w:t xml:space="preserve">選單</w:t>
      </w:r>
    </w:p>
    <w:p w14:paraId="6438AEEB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3FCAC24">
          <v:shape id="_x0000_s1248" type="#_x0000_t109" style="position:absolute;margin-left:151.5pt;margin-top:266.7pt;width:75.75pt;height:12.75pt;z-index:251920384" filled="f" strokecolor="red" strokeweight="1.5pt"/>
        </w:pict>
      </w:r>
      <w:r w:rsidR="0021130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9148B09" wp14:editId="3426BA80">
            <wp:extent cx="5274310" cy="3684905"/>
            <wp:effectExtent l="19050" t="0" r="2540" b="0"/>
            <wp:docPr id="12" name="图片 11" descr="擷取_2019_05_27_11_29_1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9_10_7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5C30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7C2C9013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708ADDF">
          <v:shape id="_x0000_s1249" type="#_x0000_t109" style="position:absolute;margin-left:33pt;margin-top:22.95pt;width:30pt;height:12.75pt;z-index:251921408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767649E" wp14:editId="248BACDC">
            <wp:extent cx="3009211" cy="4047111"/>
            <wp:effectExtent l="19050" t="0" r="689" b="0"/>
            <wp:docPr id="13" name="图片 12" descr="擷取_2019_05_27_11_34_21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4_21_47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26" cy="4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25CF" w14:textId="4B4FB943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4C832791" w14:textId="77777777" w:rsidR="00DC1C25" w:rsidRDefault="00DC1C25" w:rsidP="009A09C0">
      <w:pPr>
        <w:rPr>
          <w:rFonts w:ascii="Calibri" w:hAnsi="Calibri" w:cs="Calibri" w:hint="eastAsia"/>
          <w:b/>
          <w:kern w:val="0"/>
          <w:szCs w:val="24"/>
        </w:rPr>
      </w:pPr>
    </w:p>
    <w:p w14:paraId="1ED74840" w14:textId="77777777" w:rsidR="004A2981" w:rsidRPr="004537D9" w:rsidRDefault="00BA30FC" w:rsidP="009A09C0">
      <w:pPr>
        <w:rPr>
          <w:rFonts w:ascii="Calibri" w:hAnsi="Calibri" w:cs="Calibri"/>
          <w:b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8.6 </w:t>
      </w:r>
      <w:r w:rsidR="00D82D88" w:rsidRPr="004537D9">
        <w:rPr>
          <w:rFonts w:ascii="Calibri" w:hAnsi="Calibri" w:cs="Calibri" w:hint="eastAsia"/>
          <w:kern w:val="0"/>
          <w:sz w:val="22"/>
        </w:rPr>
        <w:t xml:space="preserve">點擊</w:t>
      </w:r>
      <w:r w:rsidR="004537D9">
        <w:rPr>
          <w:rFonts w:ascii="Calibri" w:hAnsi="Calibri" w:cs="Calibri" w:hint="eastAsia"/>
          <w:b/>
          <w:kern w:val="0"/>
          <w:sz w:val="22"/>
        </w:rPr>
        <w:t xml:space="preserve">編輯</w:t>
      </w:r>
      <w:r w:rsidR="00D82D88" w:rsidRPr="004537D9">
        <w:rPr>
          <w:rFonts w:asciiTheme="minorEastAsia" w:hAnsiTheme="minorEastAsia" w:cs="Calibri" w:hint="eastAsia"/>
          <w:kern w:val="0"/>
          <w:sz w:val="22"/>
        </w:rPr>
        <w:t xml:space="preserve">，並點擊</w:t>
      </w:r>
      <w:r w:rsidR="004537D9">
        <w:rPr>
          <w:rFonts w:asciiTheme="minorEastAsia" w:hAnsiTheme="minorEastAsia" w:cs="Calibri" w:hint="eastAsia"/>
          <w:b/>
          <w:kern w:val="0"/>
          <w:sz w:val="22"/>
        </w:rPr>
        <w:t xml:space="preserve">新增</w:t>
      </w:r>
      <w:r w:rsidR="00D82D88" w:rsidRPr="004537D9">
        <w:rPr>
          <w:rFonts w:asciiTheme="minorEastAsia" w:hAnsiTheme="minorEastAsia" w:cs="Calibri" w:hint="eastAsia"/>
          <w:b/>
          <w:kern w:val="0"/>
          <w:sz w:val="22"/>
        </w:rPr>
        <w:t xml:space="preserve">...</w:t>
      </w:r>
    </w:p>
    <w:p w14:paraId="43FB6EC1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A904F81">
          <v:shape id="_x0000_s1251" type="#_x0000_t109" style="position:absolute;margin-left:319.5pt;margin-top:126.45pt;width:41.25pt;height:12.75pt;z-index:2519234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0D470CB7">
          <v:shape id="_x0000_s1250" type="#_x0000_t109" style="position:absolute;margin-left:144.75pt;margin-top:119.7pt;width:51pt;height:12pt;z-index:251922432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5F13E47" wp14:editId="72EF1516">
            <wp:extent cx="5274310" cy="3183255"/>
            <wp:effectExtent l="19050" t="0" r="2540" b="0"/>
            <wp:docPr id="14" name="图片 13" descr="擷取_2019_05_27_11_37_06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7_06_83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219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402706B5" w14:textId="77777777"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 xml:space="preserve">點擊</w:t>
      </w:r>
      <w:r w:rsidR="003F7537">
        <w:rPr>
          <w:rFonts w:hint="eastAsia"/>
          <w:kern w:val="0"/>
        </w:rPr>
        <w:t xml:space="preserve">對話匣左下角的「進階</w:t>
      </w:r>
      <w:r w:rsidR="003F7537">
        <w:rPr>
          <w:rFonts w:hint="eastAsia"/>
          <w:kern w:val="0"/>
        </w:rPr>
        <w:t xml:space="preserve">(A)</w:t>
      </w:r>
      <w:r w:rsidR="003F7537">
        <w:rPr>
          <w:kern w:val="0"/>
        </w:rPr>
        <w:t xml:space="preserve">…</w:t>
      </w:r>
      <w:r w:rsidR="003F7537">
        <w:rPr>
          <w:rFonts w:hint="eastAsia"/>
          <w:kern w:val="0"/>
        </w:rPr>
        <w:t xml:space="preserve">」</w:t>
      </w:r>
    </w:p>
    <w:p w14:paraId="34392E7D" w14:textId="77777777" w:rsidR="00DE63B4" w:rsidRPr="00DE63B4" w:rsidRDefault="00DE63B4" w:rsidP="00DE63B4">
      <w:pPr>
        <w:pStyle w:val="Web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14:paraId="10B937FF" w14:textId="77777777" w:rsidR="004A2981" w:rsidRDefault="00286A25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3A28265">
          <v:shape id="_x0000_s1252" type="#_x0000_t109" style="position:absolute;margin-left:15pt;margin-top:187.2pt;width:77.25pt;height:15.75pt;z-index:251924480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72161AB" wp14:editId="66ACBCE1">
            <wp:extent cx="5153025" cy="2714625"/>
            <wp:effectExtent l="19050" t="0" r="9525" b="0"/>
            <wp:docPr id="15" name="图片 14" descr="擷取_2019_05_27_11_38_37_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8_37_18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E929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73EE9438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22B92FBE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35694831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2303542C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51C0E3B1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6FEBD09E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44AF3D00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11C40FBB" w14:textId="77777777" w:rsidR="00A02853" w:rsidRDefault="003F7537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Theme="minorEastAsia" w:hAnsiTheme="minorEastAsia" w:hint="eastAsia"/>
          <w:kern w:val="0"/>
        </w:rPr>
        <w:t xml:space="preserve">出現了下列畫面之後，點選</w:t>
      </w:r>
      <w:r>
        <w:rPr>
          <w:rFonts w:asciiTheme="minorEastAsia" w:hAnsiTheme="minorEastAsia" w:hint="eastAsia"/>
          <w:b/>
          <w:kern w:val="0"/>
        </w:rPr>
        <w:t xml:space="preserve">「立即尋找(N)」</w:t>
      </w:r>
    </w:p>
    <w:p w14:paraId="299C2D89" w14:textId="77777777" w:rsidR="004A2981" w:rsidRDefault="00286A25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2926E64">
          <v:shape id="_x0000_s1253" type="#_x0000_t109" style="position:absolute;margin-left:275.25pt;margin-top:112.95pt;width:44.25pt;height:15.75pt;z-index:251925504" filled="f" strokecolor="red" strokeweight="1.5pt"/>
        </w:pict>
      </w:r>
      <w:r w:rsidR="00270E2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DC87F62" wp14:editId="1FCBBE6D">
            <wp:extent cx="4187646" cy="4331335"/>
            <wp:effectExtent l="19050" t="0" r="3354" b="0"/>
            <wp:docPr id="19" name="图片 18" descr="擷取_2019_05_27_11_40_57_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40_57_69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7E0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73B424AC" w14:textId="77777777" w:rsidR="004A2981" w:rsidRPr="00CB70E7" w:rsidRDefault="00286A25" w:rsidP="009A09C0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4CAADF41">
          <v:shape id="_x0000_s1254" type="#_x0000_t109" style="position:absolute;margin-left:3pt;margin-top:217.2pt;width:90pt;height:9pt;z-index:2519265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52438FF6">
          <v:shape id="_x0000_s1255" type="#_x0000_t109" style="position:absolute;margin-left:181.5pt;margin-top:192.45pt;width:40.5pt;height:12.75pt;z-index:251927552" filled="f" strokecolor="red" strokeweight="1.5pt"/>
        </w:pic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8.</w:t>
      </w:r>
      <w:r w:rsidR="000808E2" w:rsidRPr="00DD1396">
        <w:rPr>
          <w:rFonts w:ascii="Calibri" w:hAnsi="Calibri" w:cs="Calibri" w:hint="eastAsia"/>
          <w:kern w:val="0"/>
          <w:sz w:val="22"/>
        </w:rPr>
        <w:t xml:space="preserve">8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 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在</w:t>
      </w:r>
      <w:r w:rsidR="003F7537">
        <w:rPr>
          <w:rFonts w:ascii="Calibri" w:hAnsi="Calibri" w:cs="Calibri" w:hint="eastAsia"/>
          <w:kern w:val="0"/>
          <w:sz w:val="22"/>
        </w:rPr>
        <w:t xml:space="preserve">對話匣下方的「搜尋結果</w:t>
      </w:r>
      <w:r w:rsidR="003F7537">
        <w:rPr>
          <w:rFonts w:ascii="Calibri" w:hAnsi="Calibri" w:cs="Calibri" w:hint="eastAsia"/>
          <w:kern w:val="0"/>
          <w:sz w:val="22"/>
        </w:rPr>
        <w:t xml:space="preserve">(U):</w:t>
      </w:r>
      <w:r w:rsidR="003F7537">
        <w:rPr>
          <w:rFonts w:ascii="Calibri" w:hAnsi="Calibri" w:cs="Calibri" w:hint="eastAsia"/>
          <w:kern w:val="0"/>
          <w:sz w:val="22"/>
        </w:rPr>
        <w:t xml:space="preserve">」</w:t>
      </w:r>
      <w:r w:rsidR="003F7537">
        <w:rPr>
          <w:rFonts w:ascii="Calibri" w:hAnsi="Calibri" w:cs="Calibri" w:hint="eastAsia"/>
          <w:b/>
          <w:kern w:val="0"/>
          <w:sz w:val="22"/>
        </w:rPr>
        <w:t xml:space="preserve">內</w:t>
      </w:r>
      <w:r w:rsidR="003F7537">
        <w:rPr>
          <w:rFonts w:ascii="Calibri" w:hAnsi="Calibri" w:cs="Calibri" w:hint="eastAsia"/>
          <w:kern w:val="0"/>
          <w:sz w:val="22"/>
        </w:rPr>
        <w:t xml:space="preserve">點選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 xml:space="preserve">IIS_IUSRS</w:t>
      </w:r>
      <w:r w:rsidR="00A02853" w:rsidRPr="00DD1396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="00A02853" w:rsidRPr="00DD1396">
        <w:rPr>
          <w:rFonts w:asciiTheme="minorEastAsia" w:hAnsiTheme="minorEastAsia" w:cs="Calibri" w:hint="eastAsia"/>
          <w:kern w:val="0"/>
          <w:sz w:val="22"/>
        </w:rPr>
        <w:t xml:space="preserve">並點擊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 xml:space="preserve">[</w:t>
      </w:r>
      <w:r w:rsidR="00DD1396" w:rsidRPr="00DD1396">
        <w:rPr>
          <w:rFonts w:asciiTheme="minorEastAsia" w:hAnsiTheme="minorEastAsia" w:cs="Calibri" w:hint="eastAsia"/>
          <w:b/>
          <w:kern w:val="0"/>
          <w:sz w:val="22"/>
        </w:rPr>
        <w:t xml:space="preserve">確定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 xml:space="preserve">]</w:t>
      </w:r>
      <w:r w:rsidR="00CB70E7">
        <w:rPr>
          <w:rFonts w:asciiTheme="minorEastAsia" w:hAnsiTheme="minorEastAsia" w:cs="Calibri" w:hint="eastAsia"/>
          <w:kern w:val="0"/>
          <w:sz w:val="22"/>
        </w:rPr>
        <w:t xml:space="preserve">為網上連線設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 xml:space="preserve">權限</w:t>
      </w:r>
      <w:r w:rsidR="00270E27">
        <w:rPr>
          <w:rFonts w:asciiTheme="minorEastAsia" w:hAnsiTheme="minorEastAsia" w:cs="Calibri"/>
          <w:kern w:val="0"/>
          <w:szCs w:val="24"/>
        </w:rPr>
        <w:br/>
      </w:r>
      <w:r w:rsidR="00270E27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88E1279" wp14:editId="1D677683">
            <wp:extent cx="3434963" cy="3552825"/>
            <wp:effectExtent l="19050" t="0" r="0" b="0"/>
            <wp:docPr id="20" name="图片 19" descr="擷取_2019_05_27_11_51_20_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51_20_6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75" cy="3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pict w14:anchorId="320A037B">
          <v:shape id="_x0000_s1133" type="#_x0000_t109" style="position:absolute;margin-left:213.75pt;margin-top:169.8pt;width:44.25pt;height:11.25pt;z-index:251758592;mso-position-horizontal-relative:text;mso-position-vertical-relative:text" filled="f" strokecolor="red" strokeweight="3pt"/>
        </w:pict>
      </w:r>
      <w:r>
        <w:rPr>
          <w:noProof/>
        </w:rPr>
        <w:pict w14:anchorId="45344BBE">
          <v:shape id="_x0000_s1132" type="#_x0000_t109" style="position:absolute;margin-left:6.75pt;margin-top:243.3pt;width:122.25pt;height:11.25pt;z-index:251757568;mso-position-horizontal-relative:text;mso-position-vertical-relative:text" filled="f" strokecolor="red" strokeweight="3pt"/>
        </w:pict>
      </w:r>
    </w:p>
    <w:p w14:paraId="60EFD4B1" w14:textId="77777777" w:rsidR="004A2981" w:rsidRPr="0063418F" w:rsidRDefault="000808E2" w:rsidP="009A09C0">
      <w:pPr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8.9 </w:t>
      </w:r>
      <w:r w:rsidRPr="0063418F">
        <w:rPr>
          <w:rFonts w:ascii="Calibri" w:hAnsi="Calibri" w:cs="Calibri" w:hint="eastAsia"/>
          <w:kern w:val="0"/>
          <w:sz w:val="22"/>
        </w:rPr>
        <w:t xml:space="preserve">點擊</w:t>
      </w:r>
      <w:r w:rsidR="000A1527" w:rsidRPr="0063418F">
        <w:rPr>
          <w:rFonts w:ascii="Calibri" w:hAnsi="Calibri" w:cs="Calibri" w:hint="eastAsia"/>
          <w:kern w:val="0"/>
          <w:sz w:val="22"/>
        </w:rPr>
        <w:t xml:space="preserve">[</w:t>
      </w:r>
      <w:r w:rsidR="00883A59" w:rsidRPr="0063418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="000A1527" w:rsidRPr="0063418F">
        <w:rPr>
          <w:rFonts w:ascii="Calibri" w:hAnsi="Calibri" w:cs="Calibri" w:hint="eastAsia"/>
          <w:kern w:val="0"/>
          <w:sz w:val="22"/>
        </w:rPr>
        <w:t xml:space="preserve">]</w:t>
      </w:r>
    </w:p>
    <w:p w14:paraId="6BBF6E07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24A8B7F">
          <v:shape id="_x0000_s1256" type="#_x0000_t109" style="position:absolute;margin-left:257.25pt;margin-top:195.45pt;width:66.75pt;height:18pt;z-index:251928576" filled="f" strokecolor="red" strokeweight="1.5pt"/>
        </w:pict>
      </w:r>
      <w:r w:rsidR="00883A5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001FEF8" wp14:editId="279F51F4">
            <wp:extent cx="5172075" cy="2762250"/>
            <wp:effectExtent l="19050" t="0" r="9525" b="0"/>
            <wp:docPr id="22" name="图片 21" descr="擷取_2019_05_27_12_01_13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1_13_98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F9AE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03335ADC" w14:textId="77777777" w:rsidR="00834B09" w:rsidRPr="0063418F" w:rsidRDefault="008D2BE6" w:rsidP="009A09C0">
      <w:pPr>
        <w:rPr>
          <w:rFonts w:asciiTheme="minorEastAsia" w:hAnsiTheme="minorEastAsia" w:cs="Calibri"/>
          <w:b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8.10 </w:t>
      </w:r>
      <w:r w:rsidRPr="0063418F">
        <w:rPr>
          <w:rFonts w:ascii="Calibri" w:hAnsi="Calibri" w:cs="Calibri" w:hint="eastAsia"/>
          <w:kern w:val="0"/>
          <w:sz w:val="22"/>
        </w:rPr>
        <w:t xml:space="preserve">將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IIS_IUSRS</w:t>
      </w:r>
      <w:r w:rsidRPr="0063418F">
        <w:rPr>
          <w:rFonts w:ascii="Calibri" w:hAnsi="Calibri" w:cs="Calibri" w:hint="eastAsia"/>
          <w:kern w:val="0"/>
          <w:sz w:val="22"/>
        </w:rPr>
        <w:t xml:space="preserve">的權限</w:t>
      </w:r>
      <w:r w:rsidR="00CB70E7">
        <w:rPr>
          <w:rFonts w:ascii="Calibri" w:hAnsi="Calibri" w:cs="Calibri" w:hint="eastAsia"/>
          <w:kern w:val="0"/>
          <w:sz w:val="22"/>
        </w:rPr>
        <w:t xml:space="preserve">都設為「</w:t>
      </w:r>
      <w:r w:rsidR="00834B09" w:rsidRPr="0063418F">
        <w:rPr>
          <w:rFonts w:ascii="Calibri" w:hAnsi="Calibri" w:cs="Calibri" w:hint="eastAsia"/>
          <w:kern w:val="0"/>
          <w:sz w:val="22"/>
        </w:rPr>
        <w:t xml:space="preserve">允許</w:t>
      </w:r>
      <w:r w:rsidR="00CB70E7">
        <w:rPr>
          <w:rFonts w:ascii="Calibri" w:hAnsi="Calibri" w:cs="Calibri" w:hint="eastAsia"/>
          <w:kern w:val="0"/>
          <w:sz w:val="22"/>
        </w:rPr>
        <w:t xml:space="preserve">」</w:t>
      </w:r>
      <w:r w:rsidR="00834B09" w:rsidRPr="0063418F">
        <w:rPr>
          <w:rFonts w:asciiTheme="minorEastAsia" w:hAnsiTheme="minorEastAsia" w:cs="Calibri" w:hint="eastAsia"/>
          <w:kern w:val="0"/>
          <w:sz w:val="22"/>
        </w:rPr>
        <w:t xml:space="preserve">，點擊</w:t>
      </w:r>
      <w:r w:rsidR="000A1527" w:rsidRPr="0063418F">
        <w:rPr>
          <w:rFonts w:asciiTheme="minorEastAsia" w:hAnsiTheme="minorEastAsia" w:cs="Calibri" w:hint="eastAsia"/>
          <w:kern w:val="0"/>
          <w:sz w:val="22"/>
        </w:rPr>
        <w:t xml:space="preserve">[</w:t>
      </w:r>
      <w:r w:rsidR="009A7076" w:rsidRPr="0063418F">
        <w:rPr>
          <w:rFonts w:asciiTheme="minorEastAsia" w:hAnsiTheme="minorEastAsia" w:cs="Calibri" w:hint="eastAsia"/>
          <w:b/>
          <w:kern w:val="0"/>
          <w:sz w:val="22"/>
        </w:rPr>
        <w:t xml:space="preserve">確定</w:t>
      </w:r>
      <w:r w:rsidR="000A1527" w:rsidRPr="0063418F">
        <w:rPr>
          <w:rFonts w:asciiTheme="minorEastAsia" w:hAnsiTheme="minorEastAsia" w:cs="Calibri" w:hint="eastAsia"/>
          <w:b/>
          <w:kern w:val="0"/>
          <w:sz w:val="22"/>
        </w:rPr>
        <w:t xml:space="preserve">]</w:t>
      </w:r>
      <w:r w:rsidR="00CB70E7" w:rsidRPr="00CB70E7">
        <w:rPr>
          <w:rFonts w:asciiTheme="minorEastAsia" w:hAnsiTheme="minorEastAsia" w:cs="Calibri" w:hint="eastAsia"/>
          <w:bCs/>
          <w:kern w:val="0"/>
          <w:sz w:val="22"/>
        </w:rPr>
        <w:t xml:space="preserve">繼續。</w:t>
      </w:r>
    </w:p>
    <w:p w14:paraId="64316ACF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56DB6C94" w14:textId="77777777" w:rsidR="004A2981" w:rsidRDefault="00286A25" w:rsidP="009A09C0">
      <w:pPr>
        <w:rPr>
          <w:noProof/>
        </w:rPr>
      </w:pPr>
      <w:r>
        <w:rPr>
          <w:noProof/>
        </w:rPr>
        <w:pict w14:anchorId="206732AE">
          <v:shape id="_x0000_s1258" type="#_x0000_t109" style="position:absolute;margin-left:90.75pt;margin-top:299.7pt;width:52.5pt;height:15.75pt;z-index:251930624" filled="f" strokecolor="red" strokeweight="1.5pt"/>
        </w:pict>
      </w:r>
      <w:r>
        <w:rPr>
          <w:noProof/>
        </w:rPr>
        <w:pict w14:anchorId="32100B96">
          <v:shape id="_x0000_s1257" type="#_x0000_t109" style="position:absolute;margin-left:16.5pt;margin-top:202.2pt;width:237pt;height:71.25pt;z-index:251929600" filled="f" strokecolor="red" strokeweight="1.5pt"/>
        </w:pict>
      </w:r>
      <w:r w:rsidR="009A7076">
        <w:rPr>
          <w:noProof/>
        </w:rPr>
        <w:drawing>
          <wp:inline distT="0" distB="0" distL="0" distR="0" wp14:anchorId="78FE3310" wp14:editId="4AF9DD48">
            <wp:extent cx="3399532" cy="4114800"/>
            <wp:effectExtent l="19050" t="0" r="0" b="0"/>
            <wp:docPr id="23" name="图片 22" descr="擷取_2019_05_27_12_08_35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8_35_25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5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5164" w14:textId="77777777" w:rsidR="00834B09" w:rsidRDefault="00834B09" w:rsidP="009A09C0">
      <w:pPr>
        <w:rPr>
          <w:noProof/>
        </w:rPr>
      </w:pPr>
    </w:p>
    <w:p w14:paraId="70FC4B2F" w14:textId="77777777" w:rsidR="00834B09" w:rsidRDefault="00834B09" w:rsidP="009A09C0">
      <w:pPr>
        <w:rPr>
          <w:noProof/>
        </w:rPr>
      </w:pPr>
    </w:p>
    <w:p w14:paraId="19DD2C75" w14:textId="77777777" w:rsidR="00834B09" w:rsidRDefault="00834B09" w:rsidP="009A09C0">
      <w:pPr>
        <w:rPr>
          <w:noProof/>
        </w:rPr>
      </w:pPr>
    </w:p>
    <w:p w14:paraId="54FF4B03" w14:textId="77777777" w:rsidR="00834B09" w:rsidRPr="0063418F" w:rsidRDefault="00701DCD" w:rsidP="009A09C0">
      <w:pPr>
        <w:rPr>
          <w:b/>
          <w:noProof/>
          <w:sz w:val="22"/>
        </w:rPr>
      </w:pPr>
      <w:r w:rsidRPr="0063418F">
        <w:rPr>
          <w:rFonts w:hint="eastAsia"/>
          <w:noProof/>
          <w:sz w:val="22"/>
        </w:rPr>
        <w:t xml:space="preserve">8.11 </w:t>
      </w:r>
      <w:r w:rsidRPr="0063418F">
        <w:rPr>
          <w:rFonts w:hint="eastAsia"/>
          <w:noProof/>
          <w:sz w:val="22"/>
        </w:rPr>
        <w:t xml:space="preserve">確定已新增新的使用者權限後</w:t>
      </w:r>
      <w:r w:rsidRPr="0063418F">
        <w:rPr>
          <w:rFonts w:asciiTheme="minorEastAsia" w:hAnsiTheme="minorEastAsia" w:hint="eastAsia"/>
          <w:noProof/>
          <w:sz w:val="22"/>
        </w:rPr>
        <w:t xml:space="preserve">，</w:t>
      </w:r>
      <w:r w:rsidRPr="0063418F">
        <w:rPr>
          <w:rFonts w:hint="eastAsia"/>
          <w:noProof/>
          <w:sz w:val="22"/>
        </w:rPr>
        <w:t xml:space="preserve">點擊</w:t>
      </w:r>
      <w:r w:rsidR="000A1527" w:rsidRPr="0063418F">
        <w:rPr>
          <w:rFonts w:hint="eastAsia"/>
          <w:noProof/>
          <w:sz w:val="22"/>
        </w:rPr>
        <w:t xml:space="preserve">[</w:t>
      </w:r>
      <w:r w:rsidR="009A7076" w:rsidRPr="0063418F">
        <w:rPr>
          <w:rFonts w:hint="eastAsia"/>
          <w:b/>
          <w:noProof/>
          <w:sz w:val="22"/>
        </w:rPr>
        <w:t xml:space="preserve">確定</w:t>
      </w:r>
      <w:r w:rsidR="000A1527" w:rsidRPr="0063418F">
        <w:rPr>
          <w:rFonts w:hint="eastAsia"/>
          <w:b/>
          <w:noProof/>
          <w:sz w:val="22"/>
        </w:rPr>
        <w:t xml:space="preserve">]</w:t>
      </w:r>
    </w:p>
    <w:p w14:paraId="60ED8901" w14:textId="77777777" w:rsidR="00834B09" w:rsidRPr="008C76D7" w:rsidRDefault="00286A25" w:rsidP="009A09C0">
      <w:pPr>
        <w:rPr>
          <w:noProof/>
        </w:rPr>
      </w:pPr>
      <w:r>
        <w:rPr>
          <w:noProof/>
        </w:rPr>
        <w:pict w14:anchorId="059AE7D6">
          <v:shape id="_x0000_s1261" type="#_x0000_t109" style="position:absolute;margin-left:107.25pt;margin-top:415.95pt;width:63.75pt;height:17.25pt;z-index:251933696" filled="f" strokecolor="red" strokeweight="1.5pt"/>
        </w:pict>
      </w:r>
      <w:r>
        <w:rPr>
          <w:noProof/>
        </w:rPr>
        <w:pict w14:anchorId="22BCA3DB">
          <v:shape id="_x0000_s1260" type="#_x0000_t109" style="position:absolute;margin-left:22.5pt;margin-top:237.45pt;width:279.75pt;height:108pt;z-index:251932672" filled="f" strokecolor="red" strokeweight="1.5pt"/>
        </w:pict>
      </w:r>
      <w:r>
        <w:rPr>
          <w:noProof/>
        </w:rPr>
        <w:pict w14:anchorId="39E6DB5B">
          <v:shape id="_x0000_s1259" type="#_x0000_t109" style="position:absolute;margin-left:27pt;margin-top:145.2pt;width:271.5pt;height:15.75pt;z-index:251931648" filled="f" strokecolor="red" strokeweight="1.5pt"/>
        </w:pict>
      </w:r>
      <w:r w:rsidR="009A7076">
        <w:rPr>
          <w:noProof/>
        </w:rPr>
        <w:drawing>
          <wp:inline distT="0" distB="0" distL="0" distR="0" wp14:anchorId="7A970FAD" wp14:editId="104146BA">
            <wp:extent cx="4057650" cy="5534025"/>
            <wp:effectExtent l="19050" t="0" r="0" b="0"/>
            <wp:docPr id="25" name="图片 24" descr="擷取_2019_05_27_14_33_47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3_47_6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02E" w14:textId="77777777" w:rsidR="00834B09" w:rsidRDefault="00834B09" w:rsidP="009A09C0">
      <w:pPr>
        <w:rPr>
          <w:noProof/>
        </w:rPr>
      </w:pPr>
    </w:p>
    <w:p w14:paraId="107DFF02" w14:textId="77777777" w:rsidR="00834B09" w:rsidRDefault="00834B09" w:rsidP="009A09C0">
      <w:pPr>
        <w:rPr>
          <w:noProof/>
        </w:rPr>
      </w:pPr>
    </w:p>
    <w:p w14:paraId="4CACAF57" w14:textId="77777777" w:rsidR="00834B09" w:rsidRDefault="00834B09" w:rsidP="009A09C0">
      <w:pPr>
        <w:rPr>
          <w:noProof/>
        </w:rPr>
      </w:pPr>
    </w:p>
    <w:p w14:paraId="17CF7E9D" w14:textId="77777777" w:rsidR="00834B09" w:rsidRDefault="00834B09" w:rsidP="009A09C0">
      <w:pPr>
        <w:rPr>
          <w:noProof/>
        </w:rPr>
      </w:pPr>
    </w:p>
    <w:p w14:paraId="0E3916FE" w14:textId="77777777" w:rsidR="00834B09" w:rsidRDefault="00834B09" w:rsidP="009A09C0">
      <w:pPr>
        <w:rPr>
          <w:noProof/>
        </w:rPr>
      </w:pPr>
    </w:p>
    <w:p w14:paraId="3F33CC77" w14:textId="77777777" w:rsidR="00834B09" w:rsidRDefault="00834B09" w:rsidP="009A09C0">
      <w:pPr>
        <w:rPr>
          <w:noProof/>
        </w:rPr>
      </w:pPr>
    </w:p>
    <w:p w14:paraId="4137C1EE" w14:textId="77777777" w:rsidR="00834B09" w:rsidRDefault="00834B09" w:rsidP="009A09C0">
      <w:pPr>
        <w:rPr>
          <w:noProof/>
        </w:rPr>
      </w:pPr>
    </w:p>
    <w:p w14:paraId="131792FE" w14:textId="77777777" w:rsidR="00834B09" w:rsidRDefault="00834B09" w:rsidP="009A09C0">
      <w:pPr>
        <w:rPr>
          <w:noProof/>
        </w:rPr>
      </w:pPr>
    </w:p>
    <w:p w14:paraId="0A6ED159" w14:textId="77777777" w:rsidR="00834B09" w:rsidRDefault="00834B09" w:rsidP="009A09C0">
      <w:pPr>
        <w:rPr>
          <w:noProof/>
        </w:rPr>
      </w:pPr>
    </w:p>
    <w:p w14:paraId="58620A37" w14:textId="77777777" w:rsidR="00834B09" w:rsidRDefault="00834B09" w:rsidP="009A09C0">
      <w:pPr>
        <w:rPr>
          <w:noProof/>
        </w:rPr>
      </w:pPr>
    </w:p>
    <w:p w14:paraId="442EB360" w14:textId="77777777"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14:paraId="4EA44A15" w14:textId="77777777"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14:paraId="0FBAEA2A" w14:textId="77777777"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13" w:name="_Toc14192942"/>
      <w:r w:rsidRPr="009A09C0">
        <w:rPr>
          <w:rFonts w:hint="eastAsia"/>
          <w:color w:val="002060"/>
          <w:kern w:val="0"/>
          <w:sz w:val="40"/>
          <w:szCs w:val="40"/>
        </w:rPr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在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IIS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中新增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Web application</w:t>
      </w:r>
      <w:bookmarkEnd w:id="13"/>
    </w:p>
    <w:p w14:paraId="10B5FB44" w14:textId="77777777" w:rsidR="000C14A6" w:rsidRPr="005506A7" w:rsidRDefault="000C14A6" w:rsidP="000C14A6">
      <w:pPr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9.1 </w:t>
      </w:r>
      <w:r w:rsidRPr="005506A7">
        <w:rPr>
          <w:rFonts w:ascii="Calibri" w:hAnsi="Calibri" w:cs="Calibri" w:hint="eastAsia"/>
          <w:kern w:val="0"/>
          <w:sz w:val="22"/>
        </w:rPr>
        <w:t xml:space="preserve">搜尋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A23B2" w:rsidRPr="005506A7">
        <w:rPr>
          <w:rFonts w:ascii="Calibri" w:hAnsi="Calibri" w:cs="Calibri"/>
          <w:b/>
          <w:kern w:val="0"/>
          <w:sz w:val="22"/>
        </w:rPr>
        <w:t xml:space="preserve">“IIS </w:t>
      </w:r>
      <w:r w:rsidR="00CA23B2" w:rsidRPr="005506A7">
        <w:rPr>
          <w:rFonts w:ascii="Calibri" w:hAnsi="Calibri" w:cs="Calibri" w:hint="eastAsia"/>
          <w:b/>
          <w:kern w:val="0"/>
          <w:sz w:val="22"/>
        </w:rPr>
        <w:t xml:space="preserve">管理控制台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</w:p>
    <w:p w14:paraId="30752769" w14:textId="77777777" w:rsidR="000C14A6" w:rsidRPr="005506A7" w:rsidRDefault="00286A25" w:rsidP="000C14A6">
      <w:pPr>
        <w:rPr>
          <w:sz w:val="22"/>
        </w:rPr>
      </w:pPr>
      <w:r>
        <w:rPr>
          <w:noProof/>
          <w:sz w:val="22"/>
        </w:rPr>
        <w:pict w14:anchorId="049BE489">
          <v:shape id="_x0000_s1263" type="#_x0000_t109" style="position:absolute;margin-left:36.75pt;margin-top:44.7pt;width:1in;height:23.25pt;z-index:251935744" filled="f" strokecolor="red" strokeweight="1.5pt"/>
        </w:pict>
      </w:r>
      <w:r>
        <w:rPr>
          <w:noProof/>
          <w:sz w:val="22"/>
        </w:rPr>
        <w:pict w14:anchorId="6B9B1949">
          <v:shape id="_x0000_s1262" type="#_x0000_t109" style="position:absolute;margin-left:368.25pt;margin-top:38.7pt;width:93pt;height:12.75pt;z-index:251934720" filled="f" strokecolor="red" strokeweight="1.5pt"/>
        </w:pict>
      </w:r>
      <w:r w:rsidR="00CA23B2" w:rsidRPr="005506A7">
        <w:rPr>
          <w:noProof/>
          <w:sz w:val="22"/>
        </w:rPr>
        <w:drawing>
          <wp:inline distT="0" distB="0" distL="0" distR="0" wp14:anchorId="14B9C936" wp14:editId="3668E9CB">
            <wp:extent cx="5993534" cy="2952750"/>
            <wp:effectExtent l="19050" t="0" r="7216" b="0"/>
            <wp:docPr id="26" name="图片 25" descr="擷取_2019_05_27_14_36_44_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6_44_55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3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A78" w14:textId="77777777" w:rsidR="000C14A6" w:rsidRPr="005506A7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9.2 </w:t>
      </w:r>
      <w:r w:rsidRPr="005506A7">
        <w:rPr>
          <w:rFonts w:ascii="Calibri" w:hAnsi="Calibri" w:cs="Calibri" w:hint="eastAsia"/>
          <w:kern w:val="0"/>
          <w:sz w:val="22"/>
        </w:rPr>
        <w:t xml:space="preserve">在</w:t>
      </w:r>
      <w:r w:rsidRPr="005506A7">
        <w:rPr>
          <w:rFonts w:ascii="Calibri" w:hAnsi="Calibri" w:cs="Calibri" w:hint="eastAsia"/>
          <w:b/>
          <w:kern w:val="0"/>
          <w:sz w:val="22"/>
        </w:rPr>
        <w:t xml:space="preserve">Server</w:t>
      </w:r>
      <w:r w:rsidRPr="005506A7">
        <w:rPr>
          <w:rFonts w:ascii="Calibri" w:hAnsi="Calibri" w:cs="Calibri" w:hint="eastAsia"/>
          <w:kern w:val="0"/>
          <w:sz w:val="22"/>
        </w:rPr>
        <w:t xml:space="preserve">中展開</w:t>
      </w:r>
      <w:r w:rsidRPr="005506A7">
        <w:rPr>
          <w:rFonts w:ascii="Calibri" w:hAnsi="Calibri" w:cs="Calibri" w:hint="eastAsia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 xml:space="preserve"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 xml:space="preserve">應用程式集區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 w:hint="eastAsia"/>
          <w:kern w:val="0"/>
          <w:sz w:val="22"/>
        </w:rPr>
        <w:t xml:space="preserve">的連結樹</w:t>
      </w:r>
      <w:r w:rsidR="00CB70E7">
        <w:rPr>
          <w:rFonts w:ascii="Calibri" w:hAnsi="Calibri" w:cs="Calibri" w:hint="eastAsia"/>
          <w:kern w:val="0"/>
          <w:sz w:val="22"/>
        </w:rPr>
        <w:t xml:space="preserve">，</w:t>
      </w:r>
      <w:r w:rsidRPr="005506A7">
        <w:rPr>
          <w:rFonts w:ascii="Calibri" w:hAnsi="Calibri" w:cs="Calibri" w:hint="eastAsia"/>
          <w:kern w:val="0"/>
          <w:sz w:val="22"/>
        </w:rPr>
        <w:t xml:space="preserve">並右鍵點擊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/>
          <w:b/>
          <w:kern w:val="0"/>
          <w:sz w:val="22"/>
        </w:rPr>
        <w:t xml:space="preserve">“Default Web Site”</w:t>
      </w:r>
      <w:r w:rsidRPr="005506A7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5506A7">
        <w:rPr>
          <w:rFonts w:ascii="Calibri" w:hAnsi="Calibri" w:cs="Calibri" w:hint="eastAsia"/>
          <w:kern w:val="0"/>
          <w:sz w:val="22"/>
        </w:rPr>
        <w:t xml:space="preserve">接著選擇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 xml:space="preserve"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 xml:space="preserve">新增應用程式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</w:p>
    <w:p w14:paraId="547F4078" w14:textId="77777777" w:rsidR="00EF2C4A" w:rsidRDefault="00286A25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52FCBB00">
          <v:shape id="_x0000_s1267" type="#_x0000_t109" style="position:absolute;margin-left:24pt;margin-top:118.95pt;width:63pt;height:12.75pt;z-index:2519398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449ED594">
          <v:shape id="_x0000_s1266" type="#_x0000_t109" style="position:absolute;margin-left:79.5pt;margin-top:151.95pt;width:63pt;height:12.75pt;z-index:25193881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1C745BCB">
          <v:shape id="_x0000_s1265" type="#_x0000_t109" style="position:absolute;margin-left:12.75pt;margin-top:88.95pt;width:78pt;height:12.75pt;z-index:25193779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6F24A19">
          <v:shape id="_x0000_s1264" type="#_x0000_t109" style="position:absolute;margin-left:6pt;margin-top:64.95pt;width:93pt;height:8.25pt;z-index:251936768" filled="f" strokecolor="red" strokeweight="1.5pt"/>
        </w:pict>
      </w:r>
      <w:r w:rsidR="00C3605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89E022" wp14:editId="4A684F91">
            <wp:extent cx="5353050" cy="3992554"/>
            <wp:effectExtent l="19050" t="0" r="0" b="0"/>
            <wp:docPr id="229" name="图片 228" descr="擷取_2019_05_27_15_32_54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32_54_4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2" cy="3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B300" w14:textId="77777777" w:rsidR="00DC1C25" w:rsidRDefault="00DC1C25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0D9223F" w14:textId="5E91B28D" w:rsidR="001A694A" w:rsidRPr="0063418F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/>
          <w:kern w:val="0"/>
          <w:sz w:val="22"/>
        </w:rPr>
        <w:t xml:space="preserve">9.3 </w:t>
      </w:r>
      <w:r w:rsidRPr="0063418F">
        <w:rPr>
          <w:rFonts w:ascii="Calibri" w:hAnsi="Calibri" w:cs="Calibri" w:hint="eastAsia"/>
          <w:kern w:val="0"/>
          <w:sz w:val="22"/>
        </w:rPr>
        <w:t xml:space="preserve">在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 xml:space="preserve">別名</w:t>
      </w:r>
      <w:r w:rsidRPr="0063418F">
        <w:rPr>
          <w:rFonts w:ascii="Calibri" w:hAnsi="Calibri" w:cs="Calibri" w:hint="eastAsia"/>
          <w:kern w:val="0"/>
          <w:sz w:val="22"/>
        </w:rPr>
        <w:t xml:space="preserve">中輸入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proofErr w:type="spellStart"/>
      <w:r w:rsidRPr="0063418F">
        <w:rPr>
          <w:rFonts w:ascii="Calibri-Bold" w:hAnsi="Calibri-Bold" w:cs="Calibri-Bold"/>
          <w:b/>
          <w:bCs/>
          <w:kern w:val="0"/>
          <w:sz w:val="22"/>
        </w:rPr>
        <w:t xml:space="preserve">diko</w:t>
      </w:r>
      <w:proofErr w:type="spellEnd"/>
      <w:r w:rsidRPr="0063418F">
        <w:rPr>
          <w:rFonts w:ascii="Calibri" w:hAnsi="Calibri" w:cs="Calibri"/>
          <w:kern w:val="0"/>
          <w:sz w:val="22"/>
        </w:rPr>
        <w:t xml:space="preserve">” </w:t>
      </w:r>
      <w:r w:rsidRPr="0063418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63418F">
        <w:rPr>
          <w:rFonts w:ascii="Calibri" w:hAnsi="Calibri" w:cs="Calibri"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 xml:space="preserve">並在</w:t>
      </w:r>
      <w:r w:rsidRPr="0063418F">
        <w:rPr>
          <w:rFonts w:ascii="Calibri" w:hAnsi="Calibri" w:cs="Calibri" w:hint="eastAsia"/>
          <w:kern w:val="0"/>
          <w:sz w:val="22"/>
        </w:rPr>
        <w:t xml:space="preserve"> </w:t>
      </w:r>
      <w:r w:rsidR="00D942E4" w:rsidRPr="0063418F">
        <w:rPr>
          <w:rFonts w:ascii="Calibri" w:hAnsi="Calibri" w:cs="Calibri"/>
          <w:b/>
          <w:kern w:val="0"/>
          <w:sz w:val="22"/>
        </w:rPr>
        <w:t xml:space="preserve">“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 xml:space="preserve">實體路徑</w:t>
      </w:r>
      <w:r w:rsidRPr="0063418F">
        <w:rPr>
          <w:rFonts w:ascii="Calibri" w:hAnsi="Calibri" w:cs="Calibri"/>
          <w:b/>
          <w:kern w:val="0"/>
          <w:sz w:val="22"/>
        </w:rPr>
        <w:t xml:space="preserve">”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 xml:space="preserve">中選擇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r w:rsidRPr="0063418F">
        <w:rPr>
          <w:rFonts w:ascii="Calibri-Bold" w:hAnsi="Calibri-Bold" w:cs="Calibri-Bold"/>
          <w:b/>
          <w:bCs/>
          <w:kern w:val="0"/>
          <w:sz w:val="22"/>
        </w:rPr>
        <w:t xml:space="preserve">C:\DIKO\Web</w:t>
      </w:r>
      <w:r w:rsidRPr="0063418F">
        <w:rPr>
          <w:rFonts w:ascii="Calibri" w:hAnsi="Calibri" w:cs="Calibri"/>
          <w:kern w:val="0"/>
          <w:sz w:val="22"/>
        </w:rPr>
        <w:t xml:space="preserve">” (</w:t>
      </w:r>
      <w:r w:rsidRPr="0063418F">
        <w:rPr>
          <w:rFonts w:ascii="Calibri" w:hAnsi="Calibri" w:cs="Calibri" w:hint="eastAsia"/>
          <w:kern w:val="0"/>
          <w:sz w:val="22"/>
        </w:rPr>
        <w:t xml:space="preserve">預設安裝路徑</w:t>
      </w:r>
      <w:r w:rsidRPr="0063418F">
        <w:rPr>
          <w:rFonts w:ascii="Calibri" w:hAnsi="Calibri" w:cs="Calibri"/>
          <w:kern w:val="0"/>
          <w:sz w:val="22"/>
        </w:rPr>
        <w:t xml:space="preserve">) </w:t>
      </w:r>
      <w:r w:rsidRPr="0063418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91CCA" w:rsidRPr="0063418F">
        <w:rPr>
          <w:rFonts w:ascii="Calibri" w:hAnsi="Calibri" w:cs="Calibri" w:hint="eastAsia"/>
          <w:kern w:val="0"/>
          <w:sz w:val="22"/>
        </w:rPr>
        <w:t xml:space="preserve">接著</w:t>
      </w:r>
      <w:r w:rsidRPr="0063418F">
        <w:rPr>
          <w:rFonts w:ascii="Calibri" w:hAnsi="Calibri" w:cs="Calibri" w:hint="eastAsia"/>
          <w:kern w:val="0"/>
          <w:sz w:val="22"/>
        </w:rPr>
        <w:t xml:space="preserve">點擊</w:t>
      </w:r>
      <w:r w:rsidRPr="0063418F">
        <w:rPr>
          <w:rFonts w:ascii="Calibri" w:hAnsi="Calibri" w:cs="Calibri"/>
          <w:kern w:val="0"/>
          <w:sz w:val="22"/>
        </w:rPr>
        <w:t xml:space="preserve">[</w:t>
      </w:r>
      <w:r w:rsidR="00D942E4" w:rsidRPr="0063418F">
        <w:rPr>
          <w:rFonts w:ascii="Calibri-Bold" w:hAnsi="Calibri-Bold" w:cs="Calibri-Bold" w:hint="eastAsia"/>
          <w:b/>
          <w:bCs/>
          <w:kern w:val="0"/>
          <w:sz w:val="22"/>
        </w:rPr>
        <w:t xml:space="preserve">確定</w:t>
      </w:r>
      <w:r w:rsidRPr="0063418F">
        <w:rPr>
          <w:rFonts w:ascii="Calibri" w:hAnsi="Calibri" w:cs="Calibri"/>
          <w:kern w:val="0"/>
          <w:sz w:val="22"/>
        </w:rPr>
        <w:t xml:space="preserve">]</w:t>
      </w:r>
    </w:p>
    <w:p w14:paraId="15039EE2" w14:textId="77777777" w:rsidR="001A694A" w:rsidRPr="00A51738" w:rsidRDefault="00D942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1EC15800" wp14:editId="7A59C82C">
            <wp:extent cx="5057775" cy="3676650"/>
            <wp:effectExtent l="19050" t="0" r="9525" b="0"/>
            <wp:docPr id="235" name="图片 234" descr="擷取_2019_05_27_15_46_21_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46_21_30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0F54" w14:textId="77777777" w:rsidR="00A67B23" w:rsidRPr="00A51738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kern w:val="0"/>
          <w:sz w:val="22"/>
        </w:rPr>
        <w:t xml:space="preserve">9.4 </w:t>
      </w:r>
      <w:r w:rsidRPr="00A51738">
        <w:rPr>
          <w:rFonts w:ascii="Calibri" w:hAnsi="Calibri" w:cs="Calibri" w:hint="eastAsia"/>
          <w:kern w:val="0"/>
          <w:sz w:val="22"/>
        </w:rPr>
        <w:t xml:space="preserve">在左側列表選擇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 xml:space="preserve">應用程式集區</w:t>
      </w:r>
      <w:r w:rsidRPr="00A51738">
        <w:rPr>
          <w:rFonts w:ascii="Calibri" w:hAnsi="Calibri" w:cs="Calibri"/>
          <w:kern w:val="0"/>
          <w:sz w:val="22"/>
        </w:rPr>
        <w:t xml:space="preserve">” </w:t>
      </w:r>
      <w:r w:rsidRPr="00A51738">
        <w:rPr>
          <w:rFonts w:asciiTheme="minorEastAsia" w:hAnsiTheme="minorEastAsia" w:cs="Calibri" w:hint="eastAsia"/>
          <w:kern w:val="0"/>
          <w:sz w:val="22"/>
        </w:rPr>
        <w:t xml:space="preserve">，在右側列表右鍵單擊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proofErr w:type="spellStart"/>
      <w:r w:rsidRPr="00A51738">
        <w:rPr>
          <w:rFonts w:ascii="Calibri-Bold" w:hAnsi="Calibri-Bold" w:cs="Calibri-Bold"/>
          <w:b/>
          <w:bCs/>
          <w:kern w:val="0"/>
          <w:sz w:val="22"/>
        </w:rPr>
        <w:t xml:space="preserve">DefaultAppPool</w:t>
      </w:r>
      <w:proofErr w:type="spellEnd"/>
      <w:r w:rsidRPr="00A51738">
        <w:rPr>
          <w:rFonts w:ascii="Calibri" w:hAnsi="Calibri" w:cs="Calibri"/>
          <w:kern w:val="0"/>
          <w:sz w:val="22"/>
        </w:rPr>
        <w:t xml:space="preserve">”</w:t>
      </w:r>
      <w:r w:rsidRPr="00A51738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A51738">
        <w:rPr>
          <w:rFonts w:ascii="Calibri" w:hAnsi="Calibri" w:cs="Calibri"/>
          <w:kern w:val="0"/>
          <w:sz w:val="22"/>
        </w:rPr>
        <w:t xml:space="preserve"> </w:t>
      </w:r>
      <w:r w:rsidRPr="00A51738">
        <w:rPr>
          <w:rFonts w:ascii="Calibri" w:hAnsi="Calibri" w:cs="Calibri" w:hint="eastAsia"/>
          <w:kern w:val="0"/>
          <w:sz w:val="22"/>
        </w:rPr>
        <w:t xml:space="preserve">接著選擇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 xml:space="preserve">進階設定</w:t>
      </w:r>
      <w:r w:rsidRPr="00A51738">
        <w:rPr>
          <w:rFonts w:ascii="Calibri-Bold" w:hAnsi="Calibri-Bold" w:cs="Calibri-Bold"/>
          <w:b/>
          <w:bCs/>
          <w:kern w:val="0"/>
          <w:sz w:val="22"/>
        </w:rPr>
        <w:t xml:space="preserve">…</w:t>
      </w:r>
      <w:r w:rsidRPr="00A51738">
        <w:rPr>
          <w:rFonts w:ascii="Calibri" w:hAnsi="Calibri" w:cs="Calibri"/>
          <w:kern w:val="0"/>
          <w:sz w:val="22"/>
        </w:rPr>
        <w:t xml:space="preserve">”</w:t>
      </w:r>
    </w:p>
    <w:p w14:paraId="759FF170" w14:textId="77777777" w:rsidR="00DC387E" w:rsidRDefault="00286A25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2DD9D4F9">
          <v:shape id="_x0000_s1270" type="#_x0000_t109" style="position:absolute;margin-left:147.75pt;margin-top:238.95pt;width:87pt;height:12.75pt;z-index:25194291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18CC1546">
          <v:shape id="_x0000_s1269" type="#_x0000_t109" style="position:absolute;margin-left:91.5pt;margin-top:154.95pt;width:49.5pt;height:9pt;z-index:25194188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6858D679">
          <v:shape id="_x0000_s1268" type="#_x0000_t109" style="position:absolute;margin-left:17.25pt;margin-top:94.2pt;width:50.25pt;height:8.25pt;z-index:251940864" filled="f" strokecolor="red" strokeweight="1.5pt"/>
        </w:pict>
      </w:r>
      <w:r w:rsidR="002958D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CB00385" wp14:editId="5783B652">
            <wp:extent cx="5274310" cy="3733800"/>
            <wp:effectExtent l="19050" t="0" r="2540" b="0"/>
            <wp:docPr id="236" name="图片 235" descr="擷取_2019_05_27_16_35_19_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5_19_16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536C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 xml:space="preserve"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="00E5279A">
        <w:rPr>
          <w:rFonts w:ascii="Calibri" w:hAnsi="Calibri" w:cs="Calibri"/>
          <w:b/>
          <w:kern w:val="0"/>
          <w:szCs w:val="24"/>
        </w:rPr>
        <w:t xml:space="preserve">“.NET Framework 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版本</w:t>
      </w:r>
      <w:r w:rsidRPr="00DC387E">
        <w:rPr>
          <w:rFonts w:ascii="Calibri" w:hAnsi="Calibri" w:cs="Calibri"/>
          <w:b/>
          <w:kern w:val="0"/>
          <w:szCs w:val="24"/>
        </w:rPr>
        <w:t xml:space="preserve"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 xml:space="preserve">，</w:t>
      </w:r>
      <w:r w:rsidRPr="00DC387E">
        <w:rPr>
          <w:rFonts w:ascii="Calibri" w:hAnsi="Calibri" w:cs="Calibri"/>
          <w:b/>
          <w:kern w:val="0"/>
          <w:szCs w:val="24"/>
        </w:rPr>
        <w:t xml:space="preserve">“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啟用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32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位元應用程式</w:t>
      </w:r>
      <w:r w:rsidRPr="00DC387E">
        <w:rPr>
          <w:rFonts w:ascii="Calibri" w:hAnsi="Calibri" w:cs="Calibri"/>
          <w:b/>
          <w:kern w:val="0"/>
          <w:szCs w:val="24"/>
        </w:rPr>
        <w:t xml:space="preserve"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[OK]</w:t>
      </w:r>
    </w:p>
    <w:p w14:paraId="1ED301EC" w14:textId="77777777" w:rsidR="00DC387E" w:rsidRDefault="00286A25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6F4DB17F">
          <v:shape id="_x0000_s1273" type="#_x0000_t109" style="position:absolute;margin-left:186.75pt;margin-top:378.45pt;width:62.25pt;height:17.25pt;z-index:251945984" filled="f" strokecolor="red" strokeweight="1.5pt"/>
        </w:pict>
      </w:r>
      <w:r>
        <w:rPr>
          <w:noProof/>
        </w:rPr>
        <w:pict w14:anchorId="129F569E">
          <v:shape id="_x0000_s1272" type="#_x0000_t109" style="position:absolute;margin-left:21pt;margin-top:118.95pt;width:287.25pt;height:12.75pt;z-index:251944960" filled="f" strokecolor="red" strokeweight="1.5pt"/>
        </w:pict>
      </w:r>
      <w:r>
        <w:rPr>
          <w:noProof/>
        </w:rPr>
        <w:pict w14:anchorId="05CA9A15">
          <v:shape id="_x0000_s1271" type="#_x0000_t109" style="position:absolute;margin-left:26.25pt;margin-top:46.95pt;width:282pt;height:12.75pt;z-index:251943936" filled="f" strokecolor="red" strokeweight="1.5pt"/>
        </w:pict>
      </w:r>
      <w:r w:rsidR="00E5279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5C1654" wp14:editId="6DD15CE5">
            <wp:extent cx="4267200" cy="5191125"/>
            <wp:effectExtent l="19050" t="0" r="0" b="0"/>
            <wp:docPr id="237" name="图片 236" descr="擷取_2019_05_27_16_38_31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8_31_18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6A3E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7E18624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1E40712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3EFF7E9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8066C3B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972E1F6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7535BA2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3EF1159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793F5A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7802621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A438FF0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CF5BCC3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A573EC3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00F81FA" w14:textId="77777777" w:rsidR="00DC387E" w:rsidRDefault="00DC387E" w:rsidP="00DC387E">
      <w:pPr>
        <w:pStyle w:val="1"/>
        <w:rPr>
          <w:color w:val="002060"/>
          <w:kern w:val="0"/>
          <w:sz w:val="40"/>
          <w:szCs w:val="40"/>
        </w:rPr>
      </w:pPr>
      <w:bookmarkStart w:id="14" w:name="_Toc14192943"/>
      <w:r w:rsidRPr="00DC387E">
        <w:rPr>
          <w:rFonts w:hint="eastAsia"/>
          <w:color w:val="002060"/>
          <w:kern w:val="0"/>
          <w:sz w:val="40"/>
          <w:szCs w:val="40"/>
        </w:rPr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 xml:space="preserve">設定並初始化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</w:rPr>
        <w:t xml:space="preserve">Solr</w:t>
      </w:r>
      <w:proofErr w:type="spellEnd"/>
      <w:r w:rsidRPr="00DC387E">
        <w:rPr>
          <w:rFonts w:hint="eastAsia"/>
          <w:color w:val="002060"/>
          <w:kern w:val="0"/>
          <w:sz w:val="40"/>
          <w:szCs w:val="40"/>
        </w:rPr>
        <w:t xml:space="preserve">系統</w:t>
      </w:r>
      <w:bookmarkEnd w:id="14"/>
    </w:p>
    <w:p w14:paraId="0DFA2412" w14:textId="77777777"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 xml:space="preserve"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 xml:space="preserve"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。</w:t>
      </w:r>
      <w:r>
        <w:rPr>
          <w:rFonts w:ascii="Calibri" w:hAnsi="Calibri" w:cs="Calibri" w:hint="eastAsia"/>
          <w:kern w:val="0"/>
          <w:szCs w:val="24"/>
        </w:rPr>
        <w:t xml:space="preserve"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 xml:space="preserve">Windows</w:t>
      </w:r>
      <w:r>
        <w:rPr>
          <w:rFonts w:ascii="Calibri" w:hAnsi="Calibri" w:cs="Calibri" w:hint="eastAsia"/>
          <w:kern w:val="0"/>
          <w:szCs w:val="24"/>
        </w:rPr>
        <w:t xml:space="preserve">鍵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或是像</w:t>
      </w:r>
      <w:r w:rsidR="0077675C">
        <w:rPr>
          <w:rFonts w:ascii="Calibri" w:hAnsi="Calibri" w:cs="Calibri" w:hint="eastAsia"/>
          <w:kern w:val="0"/>
          <w:szCs w:val="24"/>
        </w:rPr>
        <w:t xml:space="preserve">下方捕捉</w:t>
      </w:r>
      <w:r>
        <w:rPr>
          <w:rFonts w:ascii="Calibri" w:hAnsi="Calibri" w:cs="Calibri" w:hint="eastAsia"/>
          <w:kern w:val="0"/>
          <w:szCs w:val="24"/>
        </w:rPr>
        <w:t xml:space="preserve"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透過滑鼠去點選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 xml:space="preserve">開始</w:t>
      </w:r>
      <w:r>
        <w:rPr>
          <w:rFonts w:ascii="Calibri" w:hAnsi="Calibri" w:cs="Calibri" w:hint="eastAsia"/>
          <w:kern w:val="0"/>
          <w:szCs w:val="24"/>
        </w:rPr>
        <w:t xml:space="preserve"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。</w:t>
      </w:r>
    </w:p>
    <w:p w14:paraId="50468E9F" w14:textId="77777777" w:rsidR="0077675C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5ECD48FF">
          <v:shape id="_x0000_s1274" type="#_x0000_t109" style="position:absolute;margin-left:423.75pt;margin-top:89.7pt;width:26.25pt;height:39.75pt;z-index:251947008" filled="f" strokecolor="red" strokeweight="1.5pt"/>
        </w:pict>
      </w:r>
      <w:r w:rsidR="006D11A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6C8C00DF" wp14:editId="520A5C01">
            <wp:extent cx="5715000" cy="3571875"/>
            <wp:effectExtent l="19050" t="0" r="0" b="0"/>
            <wp:docPr id="238" name="图片 237" descr="擷取_2019_05_27_16_43_54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3_54_1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19" cy="35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990" w14:textId="77777777"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 xml:space="preserve"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 xml:space="preserve"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cmd</w:t>
      </w:r>
      <w:proofErr w:type="spellEnd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77675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在</w:t>
      </w:r>
      <w:r w:rsidR="00CB70E7">
        <w:rPr>
          <w:rFonts w:ascii="Calibri" w:hAnsi="Calibri" w:cs="Calibri" w:hint="eastAsia"/>
          <w:kern w:val="0"/>
          <w:szCs w:val="24"/>
        </w:rPr>
        <w:t xml:space="preserve">畫面</w:t>
      </w:r>
      <w:r>
        <w:rPr>
          <w:rFonts w:ascii="Calibri" w:hAnsi="Calibri" w:cs="Calibri" w:hint="eastAsia"/>
          <w:kern w:val="0"/>
          <w:szCs w:val="24"/>
        </w:rPr>
        <w:t xml:space="preserve">左側</w:t>
      </w:r>
      <w:r w:rsidR="00CB70E7">
        <w:rPr>
          <w:rFonts w:ascii="Calibri" w:hAnsi="Calibri" w:cs="Calibri" w:hint="eastAsia"/>
          <w:kern w:val="0"/>
          <w:szCs w:val="24"/>
        </w:rPr>
        <w:t xml:space="preserve">會列出搜尋到的「命令提示字元」</w:t>
      </w:r>
    </w:p>
    <w:p w14:paraId="77DF0DF2" w14:textId="77777777" w:rsidR="0077675C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22E2823D">
          <v:shape id="_x0000_s1275" type="#_x0000_t109" style="position:absolute;margin-left:35.25pt;margin-top:53.7pt;width:61.5pt;height:24pt;z-index:251948032" filled="f" strokecolor="red" strokeweight="1.5pt"/>
        </w:pict>
      </w:r>
      <w:r w:rsidR="00490931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05D5E42" wp14:editId="68F5B2A9">
            <wp:extent cx="5317842" cy="3305175"/>
            <wp:effectExtent l="19050" t="0" r="0" b="0"/>
            <wp:docPr id="240" name="图片 239" descr="擷取_2019_05_27_16_46_42_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6_42_26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3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E570" w14:textId="77777777" w:rsidR="0077675C" w:rsidRPr="00E56196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10.3 </w:t>
      </w:r>
      <w:r w:rsidRPr="00E56196">
        <w:rPr>
          <w:rFonts w:ascii="Calibri" w:hAnsi="Calibri" w:cs="Calibri" w:hint="eastAsia"/>
          <w:kern w:val="0"/>
          <w:sz w:val="22"/>
        </w:rPr>
        <w:t xml:space="preserve">右鍵單擊</w:t>
      </w:r>
      <w:r w:rsidR="00CB70E7">
        <w:rPr>
          <w:rFonts w:ascii="Calibri" w:hAnsi="Calibri" w:cs="Calibri" w:hint="eastAsia"/>
          <w:kern w:val="0"/>
          <w:sz w:val="22"/>
        </w:rPr>
        <w:t xml:space="preserve">「</w:t>
      </w:r>
      <w:r w:rsidRPr="00E56196">
        <w:rPr>
          <w:rFonts w:ascii="Calibri" w:hAnsi="Calibri" w:cs="Calibri" w:hint="eastAsia"/>
          <w:kern w:val="0"/>
          <w:sz w:val="22"/>
        </w:rPr>
        <w:t xml:space="preserve">命令提示</w:t>
      </w:r>
      <w:r w:rsidR="00CB70E7">
        <w:rPr>
          <w:rFonts w:ascii="Calibri" w:hAnsi="Calibri" w:cs="Calibri" w:hint="eastAsia"/>
          <w:kern w:val="0"/>
          <w:sz w:val="22"/>
        </w:rPr>
        <w:t xml:space="preserve">字</w:t>
      </w:r>
      <w:r w:rsidRPr="00E56196">
        <w:rPr>
          <w:rFonts w:ascii="Calibri" w:hAnsi="Calibri" w:cs="Calibri" w:hint="eastAsia"/>
          <w:kern w:val="0"/>
          <w:sz w:val="22"/>
        </w:rPr>
        <w:t xml:space="preserve">元</w:t>
      </w:r>
      <w:r w:rsidR="00CB70E7">
        <w:rPr>
          <w:rFonts w:ascii="Calibri" w:hAnsi="Calibri" w:cs="Calibri" w:hint="eastAsia"/>
          <w:kern w:val="0"/>
          <w:sz w:val="22"/>
        </w:rPr>
        <w:t xml:space="preserve">」</w:t>
      </w:r>
      <w:r w:rsidRPr="00E5619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CB70E7">
        <w:rPr>
          <w:rFonts w:ascii="Calibri" w:hAnsi="Calibri" w:cs="Calibri" w:hint="eastAsia"/>
          <w:kern w:val="0"/>
          <w:sz w:val="22"/>
        </w:rPr>
        <w:t xml:space="preserve">點選「</w:t>
      </w:r>
      <w:r w:rsidRPr="00E56196">
        <w:rPr>
          <w:rFonts w:ascii="Calibri" w:hAnsi="Calibri" w:cs="Calibri" w:hint="eastAsia"/>
          <w:kern w:val="0"/>
          <w:sz w:val="22"/>
        </w:rPr>
        <w:t xml:space="preserve">以系統管理員身分執行</w:t>
      </w:r>
      <w:r w:rsidR="00CB70E7">
        <w:rPr>
          <w:rFonts w:ascii="Calibri" w:hAnsi="Calibri" w:cs="Calibri" w:hint="eastAsia"/>
          <w:kern w:val="0"/>
          <w:sz w:val="22"/>
        </w:rPr>
        <w:t xml:space="preserve">」：</w:t>
      </w:r>
    </w:p>
    <w:p w14:paraId="463CE283" w14:textId="77777777" w:rsidR="0077675C" w:rsidRPr="00E56196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350FC9A0">
          <v:shape id="_x0000_s1276" type="#_x0000_t109" style="position:absolute;margin-left:96.75pt;margin-top:180.45pt;width:30pt;height:29.25pt;z-index:251949056" filled="f" strokecolor="red" strokeweight="1.5pt"/>
        </w:pict>
      </w:r>
      <w:r w:rsidR="00420713" w:rsidRPr="00E56196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419560B2" wp14:editId="1AAB71AC">
            <wp:extent cx="5274310" cy="2602230"/>
            <wp:effectExtent l="19050" t="0" r="2540" b="0"/>
            <wp:docPr id="241" name="图片 240" descr="擷取_2019_05_27_16_48_41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8_41_43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99DA" w14:textId="77777777" w:rsidR="0077675C" w:rsidRPr="00E56196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10.4</w:t>
      </w:r>
      <w:r w:rsidRPr="00E56196">
        <w:rPr>
          <w:rFonts w:ascii="Calibri" w:hAnsi="Calibri" w:cs="Calibri"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輸入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 xml:space="preserve">cd C:\DIKO\solr</w:t>
      </w:r>
      <w:r w:rsidR="00512859" w:rsidRPr="00E56196">
        <w:rPr>
          <w:rFonts w:asciiTheme="minorEastAsia" w:hAnsiTheme="minorEastAsia" w:cs="Calibri-Bold" w:hint="eastAsia"/>
          <w:b/>
          <w:bCs/>
          <w:color w:val="000000"/>
          <w:kern w:val="0"/>
          <w:sz w:val="22"/>
        </w:rPr>
        <w:t xml:space="preserve">，</w:t>
      </w:r>
      <w:r w:rsidRPr="00E56196">
        <w:rPr>
          <w:rFonts w:ascii="Calibri-Bold" w:hAnsi="Calibri-Bold" w:cs="Calibri-Bold" w:hint="eastAsia"/>
          <w:bCs/>
          <w:color w:val="000000"/>
          <w:kern w:val="0"/>
          <w:sz w:val="22"/>
        </w:rPr>
        <w:t xml:space="preserve">並按下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Enter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鍵</w:t>
      </w:r>
      <w:r w:rsidR="00512859" w:rsidRPr="00E56196">
        <w:rPr>
          <w:rFonts w:asciiTheme="minorEastAsia" w:hAnsiTheme="minorEastAsia" w:cs="Calibri" w:hint="eastAsia"/>
          <w:color w:val="000000"/>
          <w:kern w:val="0"/>
          <w:sz w:val="22"/>
        </w:rPr>
        <w:t xml:space="preserve">，用以改變當前的目錄</w:t>
      </w:r>
      <w:r w:rsidR="00512859" w:rsidRPr="00E56196">
        <w:rPr>
          <w:rFonts w:ascii="Calibri" w:hAnsi="Calibri" w:cs="Calibri" w:hint="eastAsia"/>
          <w:color w:val="000000"/>
          <w:kern w:val="0"/>
          <w:sz w:val="22"/>
        </w:rPr>
        <w:t xml:space="preserve">為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 xml:space="preserve">C:\DIKO\solr</w:t>
      </w:r>
    </w:p>
    <w:p w14:paraId="7F7D0700" w14:textId="77777777" w:rsidR="00512859" w:rsidRPr="00E56196" w:rsidRDefault="001662D8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3E348144" wp14:editId="7F4FE6DD">
            <wp:extent cx="5274310" cy="855345"/>
            <wp:effectExtent l="19050" t="0" r="2540" b="0"/>
            <wp:docPr id="242" name="图片 241" descr="擷取_2019_05_27_17_06_17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6_17_4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7DC9" w14:textId="77777777" w:rsidR="00512859" w:rsidRPr="00E56196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10.5 </w:t>
      </w:r>
      <w:r w:rsidRPr="00E56196">
        <w:rPr>
          <w:rFonts w:ascii="Calibri" w:hAnsi="Calibri" w:cs="Calibri" w:hint="eastAsia"/>
          <w:kern w:val="0"/>
          <w:sz w:val="22"/>
        </w:rPr>
        <w:t xml:space="preserve">輸入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nssm</w:t>
      </w:r>
      <w:proofErr w:type="spellEnd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install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Solr</w:t>
      </w:r>
      <w:proofErr w:type="spellEnd"/>
      <w:r w:rsidR="00156D31"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並按下</w:t>
      </w:r>
      <w:r w:rsidRPr="00E56196">
        <w:rPr>
          <w:rFonts w:ascii="Calibri" w:hAnsi="Calibri" w:cs="Calibri"/>
          <w:kern w:val="0"/>
          <w:sz w:val="22"/>
        </w:rPr>
        <w:t xml:space="preserve">Enter</w:t>
      </w:r>
      <w:r w:rsidR="00156D31" w:rsidRPr="00E56196">
        <w:rPr>
          <w:rFonts w:ascii="Calibri" w:hAnsi="Calibri" w:cs="Calibri" w:hint="eastAsia"/>
          <w:kern w:val="0"/>
          <w:sz w:val="22"/>
        </w:rPr>
        <w:t xml:space="preserve">鍵</w:t>
      </w:r>
    </w:p>
    <w:p w14:paraId="7B2092B5" w14:textId="77777777" w:rsidR="00156D31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758B255" wp14:editId="60BE3F11">
            <wp:extent cx="5274310" cy="1130300"/>
            <wp:effectExtent l="19050" t="0" r="2540" b="0"/>
            <wp:docPr id="243" name="图片 242" descr="擷取_2019_05_27_17_07_37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7_37_2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25A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4FD5F45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73C92D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9DAF5F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01BAC3F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0ABD5B5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B328575" w14:textId="77777777"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C3680FE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1FF5F8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D015E70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890F410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BEFC994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914FC59" w14:textId="77777777"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21A40C" w14:textId="77777777"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69F1F4D" w14:textId="77777777" w:rsidR="00156D31" w:rsidRPr="00E56196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E56196">
        <w:rPr>
          <w:rFonts w:ascii="Calibri" w:hAnsi="Calibri" w:cs="Calibri"/>
          <w:color w:val="000000" w:themeColor="text1"/>
          <w:kern w:val="0"/>
          <w:sz w:val="22"/>
        </w:rPr>
        <w:t xml:space="preserve">10.6</w:t>
      </w:r>
      <w:r w:rsidRPr="00E56196">
        <w:rPr>
          <w:rFonts w:ascii="Calibri" w:hAnsi="Calibri" w:cs="Calibri"/>
          <w:b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 xml:space="preserve">NSS</w:t>
      </w:r>
      <w:r w:rsidRPr="00E56196">
        <w:rPr>
          <w:rFonts w:ascii="Calibri" w:hAnsi="Calibri" w:cs="Calibri" w:hint="eastAsia"/>
          <w:b/>
          <w:color w:val="000000"/>
          <w:kern w:val="0"/>
          <w:sz w:val="22"/>
        </w:rPr>
        <w:t xml:space="preserve">M service installer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將如下顯示</w:t>
      </w:r>
    </w:p>
    <w:p w14:paraId="718096A0" w14:textId="77777777" w:rsidR="00156D31" w:rsidRP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D86675B" wp14:editId="28381BC0">
            <wp:extent cx="4181475" cy="2238375"/>
            <wp:effectExtent l="19050" t="0" r="9525" b="0"/>
            <wp:docPr id="244" name="图片 243" descr="擷取_2019_05_27_17_08_27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8_27_23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72B" w14:textId="77777777" w:rsidR="009C5F9E" w:rsidRPr="00E56196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10.7 </w:t>
      </w:r>
      <w:r w:rsidRPr="00E56196">
        <w:rPr>
          <w:rFonts w:ascii="Calibri" w:hAnsi="Calibri" w:cs="Calibri" w:hint="eastAsia"/>
          <w:kern w:val="0"/>
          <w:sz w:val="22"/>
        </w:rPr>
        <w:t xml:space="preserve">按下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Path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的</w:t>
      </w:r>
      <w:r w:rsidRPr="00E56196">
        <w:rPr>
          <w:rFonts w:ascii="Calibri" w:hAnsi="Calibri" w:cs="Calibri"/>
          <w:b/>
          <w:kern w:val="0"/>
          <w:sz w:val="22"/>
        </w:rPr>
        <w:t xml:space="preserve">[...]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按鈕</w:t>
      </w:r>
      <w:r w:rsidRPr="00E5619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瀏覽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C:\DIKO\solr\jdk7\bin</w:t>
      </w:r>
      <w:r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並選擇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java.exe</w:t>
      </w:r>
      <w:r w:rsidRPr="00E56196">
        <w:rPr>
          <w:rFonts w:ascii="Calibri-Bold" w:hAnsi="Calibri-Bold" w:cs="Calibri-Bold" w:hint="eastAsia"/>
          <w:bCs/>
          <w:kern w:val="0"/>
          <w:sz w:val="22"/>
        </w:rPr>
        <w:t xml:space="preserve">作為設定的路徑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E56196">
        <w:rPr>
          <w:rFonts w:ascii="Calibri" w:hAnsi="Calibri" w:cs="Calibri"/>
          <w:kern w:val="0"/>
          <w:sz w:val="22"/>
        </w:rPr>
        <w:t xml:space="preserve">. </w:t>
      </w:r>
      <w:r w:rsidRPr="00E56196">
        <w:rPr>
          <w:rFonts w:ascii="Calibri" w:hAnsi="Calibri" w:cs="Calibri" w:hint="eastAsia"/>
          <w:kern w:val="0"/>
          <w:sz w:val="22"/>
        </w:rPr>
        <w:t xml:space="preserve">同時</w:t>
      </w:r>
      <w:r w:rsidRPr="00E56196">
        <w:rPr>
          <w:rFonts w:ascii="Calibri" w:hAnsi="Calibri" w:cs="Calibri"/>
          <w:b/>
          <w:kern w:val="0"/>
          <w:sz w:val="22"/>
        </w:rPr>
        <w:t xml:space="preserve">Startup directory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C54BF3" w:rsidRPr="00E56196">
        <w:rPr>
          <w:rFonts w:ascii="Calibri" w:hAnsi="Calibri" w:cs="Calibri" w:hint="eastAsia"/>
          <w:kern w:val="0"/>
          <w:sz w:val="22"/>
        </w:rPr>
        <w:t xml:space="preserve">將會轉變為</w:t>
      </w:r>
      <w:r w:rsidRPr="00E56196">
        <w:rPr>
          <w:rFonts w:ascii="Calibri" w:hAnsi="Calibri" w:cs="Calibri"/>
          <w:b/>
          <w:kern w:val="0"/>
          <w:sz w:val="22"/>
        </w:rPr>
        <w:t xml:space="preserve">C:\DIKO\solr\jdk7\bin</w:t>
      </w:r>
    </w:p>
    <w:p w14:paraId="68C5BDF3" w14:textId="77777777" w:rsidR="00C54BF3" w:rsidRDefault="00286A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30BB264">
          <v:shape id="_x0000_s1277" type="#_x0000_t109" style="position:absolute;margin-left:282pt;margin-top:64.95pt;width:18pt;height:15.75pt;z-index:251950080" filled="f" strokecolor="red" strokeweight="1.5pt"/>
        </w:pict>
      </w:r>
      <w:r w:rsidR="00E5619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8E18AAB" wp14:editId="0F91A94D">
            <wp:extent cx="4181475" cy="2238375"/>
            <wp:effectExtent l="19050" t="0" r="9525" b="0"/>
            <wp:docPr id="245" name="图片 244" descr="擷取_2019_05_27_17_09_19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9_19_9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8B3A" w14:textId="228ED06F" w:rsidR="00007E05" w:rsidRPr="009D2F89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10.8 </w:t>
      </w:r>
      <w:r w:rsidRPr="009D2F89">
        <w:rPr>
          <w:rFonts w:ascii="Calibri" w:hAnsi="Calibri" w:cs="Calibri" w:hint="eastAsia"/>
          <w:kern w:val="0"/>
          <w:sz w:val="22"/>
        </w:rPr>
        <w:t xml:space="preserve">在</w:t>
      </w:r>
      <w:r w:rsidRPr="009D2F89">
        <w:rPr>
          <w:rFonts w:ascii="Calibri" w:hAnsi="Calibri" w:cs="Calibri"/>
          <w:kern w:val="0"/>
          <w:sz w:val="22"/>
        </w:rPr>
        <w:t xml:space="preserve">Options</w:t>
      </w:r>
      <w:r w:rsidRPr="009D2F89">
        <w:rPr>
          <w:rFonts w:ascii="Calibri" w:hAnsi="Calibri" w:cs="Calibri" w:hint="eastAsia"/>
          <w:kern w:val="0"/>
          <w:sz w:val="22"/>
        </w:rPr>
        <w:t xml:space="preserve">中</w:t>
      </w:r>
      <w:r w:rsidRPr="009D2F8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16055" w:rsidRPr="009D2F89">
        <w:rPr>
          <w:rFonts w:ascii="Calibri" w:hAnsi="Calibri" w:cs="Calibri" w:hint="eastAsia"/>
          <w:kern w:val="0"/>
          <w:sz w:val="22"/>
        </w:rPr>
        <w:t xml:space="preserve">貼上</w:t>
      </w:r>
      <w:r w:rsidR="00007E05" w:rsidRPr="009D2F89">
        <w:rPr>
          <w:rFonts w:ascii="Calibri" w:hAnsi="Calibri" w:cs="Calibri"/>
          <w:kern w:val="0"/>
          <w:sz w:val="22"/>
        </w:rPr>
        <w:t xml:space="preserve">Option script</w:t>
      </w:r>
      <w:r w:rsidR="00916055" w:rsidRPr="009D2F89">
        <w:rPr>
          <w:rFonts w:ascii="Calibri" w:hAnsi="Calibri" w:cs="Calibri" w:hint="eastAsia"/>
          <w:kern w:val="0"/>
          <w:sz w:val="22"/>
        </w:rPr>
        <w:t xml:space="preserve">裡面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的</w:t>
      </w:r>
      <w:r w:rsidRPr="009D2F89">
        <w:rPr>
          <w:rFonts w:ascii="Calibri" w:hAnsi="Calibri" w:cs="Calibri" w:hint="eastAsia"/>
          <w:kern w:val="0"/>
          <w:sz w:val="22"/>
        </w:rPr>
        <w:t xml:space="preserve">內容</w:t>
      </w:r>
      <w:r w:rsidRPr="009D2F89">
        <w:rPr>
          <w:rFonts w:ascii="Calibri" w:hAnsi="Calibri" w:cs="Calibri"/>
          <w:kern w:val="0"/>
          <w:sz w:val="22"/>
        </w:rPr>
        <w:t xml:space="preserve"> (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Option script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在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DIKO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預設安裝路徑</w:t>
      </w:r>
      <w:r w:rsidR="00E1332F" w:rsidRPr="009D2F89">
        <w:rPr>
          <w:rFonts w:ascii="Calibri" w:hAnsi="Calibri" w:cs="Calibri" w:hint="eastAsia"/>
          <w:kern w:val="0"/>
          <w:sz w:val="22"/>
        </w:rPr>
        <w:t xml:space="preserve">的</w:t>
      </w:r>
      <w:proofErr w:type="spellStart"/>
      <w:r w:rsidR="00E1332F" w:rsidRPr="009D2F89">
        <w:rPr>
          <w:rFonts w:ascii="Calibri" w:hAnsi="Calibri" w:cs="Calibri" w:hint="eastAsia"/>
          <w:kern w:val="0"/>
          <w:sz w:val="22"/>
        </w:rPr>
        <w:t xml:space="preserve">Solr</w:t>
      </w:r>
      <w:proofErr w:type="spellEnd"/>
      <w:r w:rsidR="00E1332F" w:rsidRPr="009D2F89">
        <w:rPr>
          <w:rFonts w:ascii="Calibri" w:hAnsi="Calibri" w:cs="Calibri" w:hint="eastAsia"/>
          <w:kern w:val="0"/>
          <w:sz w:val="22"/>
        </w:rPr>
        <w:t xml:space="preserve">資料夾中</w:t>
      </w:r>
      <w:r w:rsidR="00007E05" w:rsidRPr="009D2F89">
        <w:rPr>
          <w:rFonts w:asciiTheme="minorEastAsia" w:hAnsiTheme="minorEastAsia" w:cs="Calibri" w:hint="eastAsia"/>
          <w:kern w:val="0"/>
          <w:sz w:val="22"/>
        </w:rPr>
        <w:t xml:space="preserve">，如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:</w:t>
      </w:r>
      <w:r w:rsidR="00007E05" w:rsidRPr="009D2F89">
        <w:rPr>
          <w:sz w:val="22"/>
        </w:rPr>
        <w:t xml:space="preserve"> </w:t>
      </w:r>
      <w:r w:rsidR="00007E05" w:rsidRPr="009D2F89">
        <w:rPr>
          <w:rFonts w:ascii="Calibri" w:hAnsi="Calibri" w:cs="Calibri"/>
          <w:b/>
          <w:kern w:val="0"/>
          <w:sz w:val="22"/>
        </w:rPr>
        <w:t xml:space="preserve">C:\DIKO\Solr</w:t>
      </w:r>
      <w:r w:rsidRPr="009D2F89">
        <w:rPr>
          <w:rFonts w:ascii="Calibri" w:hAnsi="Calibri" w:cs="Calibri"/>
          <w:kern w:val="0"/>
          <w:sz w:val="22"/>
        </w:rPr>
        <w:t xml:space="preserve">) :</w:t>
      </w:r>
    </w:p>
    <w:p w14:paraId="0454EC8B" w14:textId="77777777" w:rsidR="00916055" w:rsidRDefault="00286A2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0702E572">
          <v:rect id="_x0000_s1124" style="position:absolute;margin-left:3.75pt;margin-top:25.95pt;width:406.5pt;height:9pt;z-index:251750400" filled="f" strokecolor="red" strokeweight="1.5pt"/>
        </w:pict>
      </w:r>
      <w:r w:rsidR="00E5619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66CC3F8F" wp14:editId="44AF3B7F">
            <wp:extent cx="5274310" cy="737870"/>
            <wp:effectExtent l="19050" t="0" r="2540" b="0"/>
            <wp:docPr id="246" name="图片 245" descr="擷取_2019_05_27_17_12_29_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2_29_25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4AE" w14:textId="77777777" w:rsidR="00E45125" w:rsidRPr="009D2F89" w:rsidRDefault="00E56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118A5C38" wp14:editId="04008519">
            <wp:extent cx="4248150" cy="2247900"/>
            <wp:effectExtent l="19050" t="0" r="0" b="0"/>
            <wp:docPr id="247" name="图片 246" descr="擷取_2019_05_27_17_13_28_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3_28_82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A5AA" w14:textId="77777777" w:rsidR="00E45125" w:rsidRPr="009D2F89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10.9 </w:t>
      </w:r>
      <w:r w:rsidRPr="009D2F89">
        <w:rPr>
          <w:rFonts w:ascii="Calibri" w:hAnsi="Calibri" w:cs="Calibri" w:hint="eastAsia"/>
          <w:kern w:val="0"/>
          <w:sz w:val="22"/>
        </w:rPr>
        <w:t xml:space="preserve">點擊</w:t>
      </w:r>
      <w:r w:rsidRPr="009D2F89">
        <w:rPr>
          <w:rFonts w:ascii="Calibri" w:hAnsi="Calibri" w:cs="Calibri"/>
          <w:kern w:val="0"/>
          <w:sz w:val="22"/>
        </w:rPr>
        <w:t xml:space="preserve"> </w:t>
      </w:r>
      <w:r w:rsidRPr="009D2F89">
        <w:rPr>
          <w:rFonts w:ascii="Calibri" w:hAnsi="Calibri" w:cs="Calibri"/>
          <w:b/>
          <w:kern w:val="0"/>
          <w:sz w:val="22"/>
        </w:rPr>
        <w:t xml:space="preserve">[Install service].</w:t>
      </w:r>
    </w:p>
    <w:p w14:paraId="44145C46" w14:textId="77777777" w:rsidR="00E45125" w:rsidRDefault="00286A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2C91553">
          <v:shape id="_x0000_s1278" type="#_x0000_t109" style="position:absolute;margin-left:198.75pt;margin-top:147.45pt;width:55.5pt;height:15.75pt;z-index:251951104" filled="f" strokecolor="red" strokeweight="1.5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1E91EE6" wp14:editId="07533227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4CA63" w14:textId="77777777" w:rsidR="00E45125" w:rsidRPr="009D2F89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10.10 </w:t>
      </w:r>
      <w:r w:rsidR="002917AE" w:rsidRPr="009D2F89">
        <w:rPr>
          <w:rFonts w:ascii="Calibri" w:hAnsi="Calibri" w:cs="Calibri" w:hint="eastAsia"/>
          <w:kern w:val="0"/>
          <w:sz w:val="22"/>
        </w:rPr>
        <w:t xml:space="preserve">Service</w:t>
      </w:r>
      <w:r w:rsidR="002917AE" w:rsidRPr="009D2F89">
        <w:rPr>
          <w:rFonts w:ascii="Calibri" w:hAnsi="Calibri" w:cs="Calibri" w:hint="eastAsia"/>
          <w:kern w:val="0"/>
          <w:sz w:val="22"/>
        </w:rPr>
        <w:t xml:space="preserve">安裝成功後會得到以下訊息</w:t>
      </w:r>
      <w:r w:rsidR="002917AE" w:rsidRPr="009D2F89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0A751375" w14:textId="77777777" w:rsidR="002917AE" w:rsidRDefault="009D2F8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1DB7B86B" wp14:editId="2C2AA7D4">
            <wp:extent cx="2476500" cy="1419225"/>
            <wp:effectExtent l="19050" t="0" r="0" b="0"/>
            <wp:docPr id="248" name="图片 247" descr="擷取_2019_05_27_17_17_15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7_15_63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1AAA" w14:textId="77777777"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DB86916" w14:textId="77777777" w:rsidR="002917AE" w:rsidRPr="007527CD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527CD">
        <w:rPr>
          <w:rFonts w:ascii="Calibri" w:hAnsi="Calibri" w:cs="Calibri"/>
          <w:kern w:val="0"/>
          <w:sz w:val="22"/>
        </w:rPr>
        <w:t xml:space="preserve">10.11 </w:t>
      </w:r>
      <w:r w:rsidRPr="007527CD">
        <w:rPr>
          <w:rFonts w:ascii="Calibri" w:hAnsi="Calibri" w:cs="Calibri" w:hint="eastAsia"/>
          <w:kern w:val="0"/>
          <w:sz w:val="22"/>
        </w:rPr>
        <w:t xml:space="preserve">輸入</w:t>
      </w:r>
      <w:r w:rsidRPr="007527CD">
        <w:rPr>
          <w:rFonts w:ascii="Calibri" w:hAnsi="Calibri" w:cs="Calibri"/>
          <w:kern w:val="0"/>
          <w:sz w:val="22"/>
        </w:rPr>
        <w:t xml:space="preserve"> </w:t>
      </w:r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net start </w:t>
      </w:r>
      <w:proofErr w:type="spellStart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Solr</w:t>
      </w:r>
      <w:proofErr w:type="spellEnd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7527CD">
        <w:rPr>
          <w:rFonts w:ascii="Calibri" w:hAnsi="Calibri" w:cs="Calibri" w:hint="eastAsia"/>
          <w:kern w:val="0"/>
          <w:sz w:val="22"/>
        </w:rPr>
        <w:t xml:space="preserve">並按下</w:t>
      </w:r>
      <w:r w:rsidRPr="007527CD">
        <w:rPr>
          <w:rFonts w:ascii="Calibri" w:hAnsi="Calibri" w:cs="Calibri"/>
          <w:kern w:val="0"/>
          <w:sz w:val="22"/>
        </w:rPr>
        <w:t xml:space="preserve">Enter</w:t>
      </w:r>
      <w:r w:rsidRPr="007527CD">
        <w:rPr>
          <w:rFonts w:ascii="Calibri" w:hAnsi="Calibri" w:cs="Calibri" w:hint="eastAsia"/>
          <w:kern w:val="0"/>
          <w:sz w:val="22"/>
        </w:rPr>
        <w:t xml:space="preserve">鍵來啟動</w:t>
      </w:r>
      <w:proofErr w:type="spellStart"/>
      <w:r w:rsidRPr="007527CD">
        <w:rPr>
          <w:rFonts w:ascii="Calibri" w:hAnsi="Calibri" w:cs="Calibri"/>
          <w:b/>
          <w:kern w:val="0"/>
          <w:sz w:val="22"/>
        </w:rPr>
        <w:t xml:space="preserve">Solr</w:t>
      </w:r>
      <w:proofErr w:type="spellEnd"/>
      <w:r w:rsidR="00CB70E7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B70E7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7527C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7527CD">
        <w:rPr>
          <w:rFonts w:ascii="Calibri" w:hAnsi="Calibri" w:cs="Calibri" w:hint="eastAsia"/>
          <w:kern w:val="0"/>
          <w:sz w:val="22"/>
        </w:rPr>
        <w:t xml:space="preserve">啟動成功後會出現以下訊息</w:t>
      </w:r>
      <w:r w:rsidR="00D81FA1" w:rsidRPr="007527CD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Solr</w:t>
      </w:r>
      <w:proofErr w:type="spellEnd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服務已經啟動成功</w:t>
      </w:r>
      <w:r w:rsidRPr="007527CD">
        <w:rPr>
          <w:rFonts w:ascii="Calibri" w:hAnsi="Calibri" w:cs="Calibri"/>
          <w:b/>
          <w:kern w:val="0"/>
          <w:sz w:val="22"/>
        </w:rPr>
        <w:t xml:space="preserve">”</w:t>
      </w:r>
    </w:p>
    <w:p w14:paraId="358BFB65" w14:textId="7CA7DA71" w:rsidR="00DC1C25" w:rsidRDefault="00286A25" w:rsidP="00DC1C25">
      <w:pPr>
        <w:autoSpaceDE w:val="0"/>
        <w:autoSpaceDN w:val="0"/>
        <w:adjustRightInd w:val="0"/>
        <w:rPr>
          <w:rFonts w:asciiTheme="majorHAnsi" w:eastAsiaTheme="majorEastAsia" w:hAnsiTheme="majorHAnsi" w:cstheme="majorBidi"/>
          <w:b/>
          <w:bCs/>
          <w:color w:val="002060"/>
          <w:kern w:val="0"/>
          <w:sz w:val="40"/>
          <w:szCs w:val="40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A7CBB09">
          <v:shape id="_x0000_s1279" type="#_x0000_t109" style="position:absolute;margin-left:58.5pt;margin-top:103.2pt;width:86.25pt;height:15.75pt;z-index:251952128" filled="f" strokecolor="red" strokeweight="1.5pt"/>
        </w:pict>
      </w:r>
      <w:r w:rsidR="00780C5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DB34753" wp14:editId="41C41E22">
            <wp:extent cx="5274310" cy="3429635"/>
            <wp:effectExtent l="19050" t="0" r="2540" b="0"/>
            <wp:docPr id="249" name="图片 248" descr="擷取_2019_05_27_17_18_45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8_45_83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D0C3" w14:textId="112E3AA1" w:rsidR="002917AE" w:rsidRDefault="004D1A4C" w:rsidP="00CB70E7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15" w:name="_Toc14192944"/>
      <w:r w:rsidRPr="003C4FE6">
        <w:rPr>
          <w:rFonts w:hint="eastAsia"/>
          <w:color w:val="002060"/>
          <w:kern w:val="0"/>
          <w:sz w:val="40"/>
          <w:szCs w:val="40"/>
        </w:rPr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="003C2731">
        <w:rPr>
          <w:rFonts w:hint="eastAsia"/>
          <w:color w:val="002060"/>
          <w:kern w:val="0"/>
          <w:sz w:val="40"/>
          <w:szCs w:val="40"/>
        </w:rPr>
        <w:t xml:space="preserve"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5"/>
    </w:p>
    <w:p w14:paraId="019DB0FF" w14:textId="77777777" w:rsidR="003C4FE6" w:rsidRPr="00D71D66" w:rsidRDefault="003C4FE6" w:rsidP="003C4FE6">
      <w:pPr>
        <w:rPr>
          <w:rFonts w:ascii="Calibri" w:hAnsi="Calibri" w:cs="Calibri"/>
          <w:kern w:val="0"/>
          <w:sz w:val="22"/>
        </w:rPr>
      </w:pPr>
      <w:r w:rsidRPr="00D71D66">
        <w:rPr>
          <w:rFonts w:ascii="Calibri" w:hAnsi="Calibri" w:cs="Calibri"/>
          <w:kern w:val="0"/>
          <w:sz w:val="22"/>
        </w:rPr>
        <w:t xml:space="preserve">11.1</w:t>
      </w:r>
      <w:r w:rsidRPr="00D71D66">
        <w:rPr>
          <w:rFonts w:ascii="Calibri" w:hAnsi="Calibri" w:cs="Calibri" w:hint="eastAsia"/>
          <w:kern w:val="0"/>
          <w:sz w:val="22"/>
        </w:rPr>
        <w:t xml:space="preserve">到</w:t>
      </w:r>
      <w:r w:rsidRPr="00D71D66">
        <w:rPr>
          <w:rFonts w:ascii="Calibri" w:hAnsi="Calibri" w:cs="Calibri"/>
          <w:b/>
          <w:kern w:val="0"/>
          <w:sz w:val="22"/>
        </w:rPr>
        <w:t xml:space="preserve">C:\DIKO\Indexer</w:t>
      </w:r>
      <w:r w:rsidRPr="00D71D6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71D66">
        <w:rPr>
          <w:rFonts w:ascii="Calibri" w:hAnsi="Calibri" w:cs="Calibri" w:hint="eastAsia"/>
          <w:kern w:val="0"/>
          <w:sz w:val="22"/>
        </w:rPr>
        <w:t xml:space="preserve">並經由</w:t>
      </w:r>
      <w:r w:rsidR="008313A6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Pr="00D71D66">
        <w:rPr>
          <w:rFonts w:ascii="Calibri" w:hAnsi="Calibri" w:cs="Calibri" w:hint="eastAsia"/>
          <w:kern w:val="0"/>
          <w:sz w:val="22"/>
        </w:rPr>
        <w:t xml:space="preserve">打開</w:t>
      </w:r>
      <w:r w:rsidRPr="00D71D66">
        <w:rPr>
          <w:rFonts w:ascii="Calibri" w:hAnsi="Calibri" w:cs="Calibri"/>
          <w:b/>
          <w:kern w:val="0"/>
          <w:sz w:val="22"/>
        </w:rPr>
        <w:t xml:space="preserve">config.ini</w:t>
      </w:r>
    </w:p>
    <w:p w14:paraId="199BC62F" w14:textId="77777777" w:rsidR="003C4FE6" w:rsidRDefault="00286A25" w:rsidP="003C4FE6">
      <w:pPr>
        <w:rPr>
          <w:szCs w:val="24"/>
        </w:rPr>
      </w:pPr>
      <w:r>
        <w:rPr>
          <w:noProof/>
          <w:szCs w:val="24"/>
        </w:rPr>
        <w:pict w14:anchorId="1D649816">
          <v:shape id="_x0000_s1281" type="#_x0000_t109" style="position:absolute;margin-left:94.5pt;margin-top:205.2pt;width:105.75pt;height:15.75pt;z-index:251954176" filled="f" strokecolor="red" strokeweight="1.5pt"/>
        </w:pict>
      </w:r>
      <w:r>
        <w:rPr>
          <w:noProof/>
          <w:szCs w:val="24"/>
        </w:rPr>
        <w:pict w14:anchorId="372B4CAC">
          <v:shape id="_x0000_s1282" type="#_x0000_t109" style="position:absolute;margin-left:288.75pt;margin-top:97.2pt;width:93pt;height:11.25pt;z-index:251955200" filled="f" strokecolor="red" strokeweight="1.5pt"/>
        </w:pict>
      </w:r>
      <w:r>
        <w:rPr>
          <w:noProof/>
          <w:szCs w:val="24"/>
        </w:rPr>
        <w:pict w14:anchorId="132943AB">
          <v:shape id="_x0000_s1280" type="#_x0000_t109" style="position:absolute;margin-left:58.5pt;margin-top:41.7pt;width:148.5pt;height:16.5pt;z-index:251953152" filled="f" strokecolor="red" strokeweight="1.5pt"/>
        </w:pict>
      </w:r>
      <w:r w:rsidR="008313A6">
        <w:rPr>
          <w:noProof/>
          <w:szCs w:val="24"/>
        </w:rPr>
        <w:drawing>
          <wp:inline distT="0" distB="0" distL="0" distR="0" wp14:anchorId="4D424715" wp14:editId="02ADCEBE">
            <wp:extent cx="5619750" cy="3705225"/>
            <wp:effectExtent l="19050" t="0" r="0" b="0"/>
            <wp:docPr id="252" name="图片 251" descr="擷取_2019_05_27_17_25_4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25_43_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79" cy="37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BE9D" w14:textId="77777777" w:rsidR="001C0AD6" w:rsidRDefault="001C0AD6" w:rsidP="003C4FE6">
      <w:pPr>
        <w:rPr>
          <w:szCs w:val="24"/>
        </w:rPr>
      </w:pPr>
    </w:p>
    <w:p w14:paraId="38B33B3B" w14:textId="77777777" w:rsidR="001C0AD6" w:rsidRDefault="001C0AD6" w:rsidP="003C4FE6">
      <w:pPr>
        <w:rPr>
          <w:szCs w:val="24"/>
        </w:rPr>
      </w:pPr>
    </w:p>
    <w:p w14:paraId="4EF40C61" w14:textId="77777777" w:rsidR="001C0AD6" w:rsidRDefault="001C0AD6" w:rsidP="003C4FE6">
      <w:pPr>
        <w:rPr>
          <w:szCs w:val="24"/>
        </w:rPr>
      </w:pPr>
    </w:p>
    <w:p w14:paraId="038BC167" w14:textId="77777777" w:rsidR="001C0AD6" w:rsidRDefault="001C0AD6" w:rsidP="003C4FE6">
      <w:pPr>
        <w:rPr>
          <w:szCs w:val="24"/>
        </w:rPr>
      </w:pPr>
    </w:p>
    <w:p w14:paraId="23874FEE" w14:textId="77777777" w:rsidR="001C0AD6" w:rsidRDefault="001C0AD6" w:rsidP="003C4FE6">
      <w:pPr>
        <w:rPr>
          <w:szCs w:val="24"/>
        </w:rPr>
      </w:pPr>
    </w:p>
    <w:p w14:paraId="19122A31" w14:textId="77777777" w:rsidR="001C0AD6" w:rsidRDefault="001C0AD6" w:rsidP="003C4FE6">
      <w:pPr>
        <w:rPr>
          <w:szCs w:val="24"/>
        </w:rPr>
      </w:pPr>
    </w:p>
    <w:p w14:paraId="68E94D46" w14:textId="77777777" w:rsidR="00D64FFC" w:rsidRDefault="00D64FFC" w:rsidP="003C4FE6">
      <w:pPr>
        <w:rPr>
          <w:szCs w:val="24"/>
        </w:rPr>
      </w:pPr>
    </w:p>
    <w:p w14:paraId="59466E77" w14:textId="77777777" w:rsidR="001C0AD6" w:rsidRDefault="001C0AD6" w:rsidP="003C4FE6">
      <w:pPr>
        <w:rPr>
          <w:szCs w:val="24"/>
        </w:rPr>
      </w:pPr>
    </w:p>
    <w:p w14:paraId="7E08A49E" w14:textId="77777777" w:rsidR="001C0AD6" w:rsidRDefault="001C0AD6" w:rsidP="003C4FE6">
      <w:pPr>
        <w:rPr>
          <w:szCs w:val="24"/>
        </w:rPr>
      </w:pPr>
    </w:p>
    <w:p w14:paraId="2CA035FD" w14:textId="77777777" w:rsidR="001C0AD6" w:rsidRDefault="001C0AD6" w:rsidP="003C4FE6">
      <w:pPr>
        <w:rPr>
          <w:szCs w:val="24"/>
        </w:rPr>
      </w:pPr>
    </w:p>
    <w:p w14:paraId="1943F6AA" w14:textId="77777777" w:rsidR="001C0AD6" w:rsidRDefault="001C0AD6" w:rsidP="003C4FE6">
      <w:pPr>
        <w:rPr>
          <w:szCs w:val="24"/>
        </w:rPr>
      </w:pPr>
    </w:p>
    <w:p w14:paraId="5F5AA3BC" w14:textId="77777777" w:rsidR="001C0AD6" w:rsidRDefault="001C0AD6" w:rsidP="003C4FE6">
      <w:pPr>
        <w:rPr>
          <w:szCs w:val="24"/>
        </w:rPr>
      </w:pPr>
    </w:p>
    <w:p w14:paraId="3348442E" w14:textId="77777777" w:rsidR="001C0AD6" w:rsidRDefault="001C0AD6" w:rsidP="003C4FE6">
      <w:pPr>
        <w:rPr>
          <w:szCs w:val="24"/>
        </w:rPr>
      </w:pPr>
    </w:p>
    <w:p w14:paraId="766C6D3A" w14:textId="77777777" w:rsidR="001C0AD6" w:rsidRDefault="001C0AD6" w:rsidP="003C4FE6">
      <w:pPr>
        <w:rPr>
          <w:szCs w:val="24"/>
        </w:rPr>
      </w:pPr>
    </w:p>
    <w:p w14:paraId="38A74614" w14:textId="77777777" w:rsidR="003C4FE6" w:rsidRPr="003C7252" w:rsidRDefault="003C4FE6" w:rsidP="003C7252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3C7252">
        <w:rPr>
          <w:rFonts w:ascii="Calibri" w:hAnsi="Calibri" w:cs="Calibri"/>
          <w:sz w:val="22"/>
          <w:szCs w:val="22"/>
        </w:rPr>
        <w:t xml:space="preserve">11.2 </w:t>
      </w:r>
      <w:r w:rsidRPr="003C7252">
        <w:rPr>
          <w:rFonts w:ascii="Calibri" w:hAnsi="Calibri" w:cs="Calibri" w:hint="eastAsia"/>
          <w:sz w:val="22"/>
          <w:szCs w:val="22"/>
        </w:rPr>
        <w:t xml:space="preserve">確認</w:t>
      </w:r>
      <w:r w:rsidRPr="003C7252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Pr="003C7252">
        <w:rPr>
          <w:rFonts w:ascii="Calibri" w:hAnsi="Calibri" w:cs="Calibri" w:hint="eastAsia"/>
          <w:sz w:val="22"/>
          <w:szCs w:val="22"/>
        </w:rPr>
        <w:t xml:space="preserve">中</w:t>
      </w:r>
      <w:r w:rsidR="00952BA9" w:rsidRPr="003C7252">
        <w:rPr>
          <w:rFonts w:ascii="Calibri" w:hAnsi="Calibri" w:cs="Calibri" w:hint="eastAsia"/>
          <w:sz w:val="22"/>
          <w:szCs w:val="22"/>
        </w:rPr>
        <w:t xml:space="preserve">以下</w:t>
      </w:r>
      <w:r w:rsidRPr="003C7252">
        <w:rPr>
          <w:rFonts w:ascii="Calibri" w:hAnsi="Calibri" w:cs="Calibri" w:hint="eastAsia"/>
          <w:sz w:val="22"/>
          <w:szCs w:val="22"/>
        </w:rPr>
        <w:t xml:space="preserve">的內容指向</w:t>
      </w:r>
      <w:r w:rsidR="00952BA9" w:rsidRPr="003C7252">
        <w:rPr>
          <w:rFonts w:ascii="Calibri" w:hAnsi="Calibri" w:cs="Calibri" w:hint="eastAsia"/>
          <w:sz w:val="22"/>
          <w:szCs w:val="22"/>
        </w:rPr>
        <w:t xml:space="preserve">正確路徑</w:t>
      </w:r>
      <w:r w:rsidR="00952BA9" w:rsidRPr="003C7252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3C7252" w:rsidRPr="003C7252">
        <w:rPr>
          <w:rFonts w:asciiTheme="minorEastAsia" w:hAnsiTheme="minorEastAsia" w:cs="Calibri"/>
          <w:sz w:val="22"/>
          <w:szCs w:val="22"/>
        </w:rPr>
        <w:br/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3C7252">
        <w:rPr>
          <w:rFonts w:ascii="inherit" w:hAnsi="inherit" w:hint="eastAsia"/>
          <w:color w:val="212121"/>
          <w:sz w:val="22"/>
          <w:szCs w:val="22"/>
        </w:rPr>
        <w:t xml:space="preserve">等於“您的伺服器名稱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”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3C7252">
        <w:rPr>
          <w:rFonts w:ascii="inherit" w:hAnsi="inherit" w:hint="eastAsia"/>
          <w:color w:val="212121"/>
          <w:sz w:val="22"/>
          <w:szCs w:val="22"/>
        </w:rPr>
        <w:t xml:space="preserve">的連接畫面中找到此資訊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。</w:t>
      </w:r>
    </w:p>
    <w:p w14:paraId="0438386C" w14:textId="77777777" w:rsidR="00E55EC5" w:rsidRDefault="00286A25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4CBBF518">
          <v:shape id="_x0000_s1285" type="#_x0000_t109" style="position:absolute;margin-left:272.25pt;margin-top:87.45pt;width:176.25pt;height:14.25pt;flip:y;z-index:251958272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1B6659F">
          <v:shape id="_x0000_s1283" type="#_x0000_t109" style="position:absolute;margin-left:6pt;margin-top:48.45pt;width:127.5pt;height:33.75pt;flip:y;z-index:25195622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2D655EAD">
          <v:shape id="_x0000_s1284" type="#_x0000_t109" style="position:absolute;margin-left:2.25pt;margin-top:91.95pt;width:135pt;height:35.25pt;flip:y;z-index:251957248" filled="f" strokecolor="red" strokeweight="1.5pt"/>
        </w:pict>
      </w:r>
      <w:r w:rsidR="001C0AD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4EF4F00" wp14:editId="6BB66832">
            <wp:extent cx="5811216" cy="3505200"/>
            <wp:effectExtent l="19050" t="0" r="0" b="0"/>
            <wp:docPr id="254" name="图片 253" descr="擷取_2019_05_27_17_50_49_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50_49_3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1D3" w14:textId="77777777" w:rsidR="005A6039" w:rsidRPr="00DF4778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11.3 </w:t>
      </w:r>
      <w:r w:rsidRPr="00DF4778">
        <w:rPr>
          <w:rFonts w:ascii="Calibri" w:hAnsi="Calibri" w:cs="Calibri" w:hint="eastAsia"/>
          <w:kern w:val="0"/>
          <w:sz w:val="22"/>
        </w:rPr>
        <w:t xml:space="preserve">以系統管理員身分打開命令提示</w:t>
      </w:r>
      <w:r w:rsidR="007527CD" w:rsidRPr="00DF4778">
        <w:rPr>
          <w:rFonts w:ascii="Calibri" w:hAnsi="Calibri" w:cs="Calibri" w:hint="eastAsia"/>
          <w:kern w:val="0"/>
          <w:sz w:val="22"/>
        </w:rPr>
        <w:t xml:space="preserve">字</w:t>
      </w:r>
      <w:r w:rsidRPr="00DF4778">
        <w:rPr>
          <w:rFonts w:ascii="Calibri" w:hAnsi="Calibri" w:cs="Calibri" w:hint="eastAsia"/>
          <w:kern w:val="0"/>
          <w:sz w:val="22"/>
        </w:rPr>
        <w:t xml:space="preserve">元以用來註冊</w:t>
      </w:r>
      <w:r w:rsidRPr="00DF4778">
        <w:rPr>
          <w:rFonts w:ascii="Calibri" w:hAnsi="Calibri" w:cs="Calibri" w:hint="eastAsia"/>
          <w:b/>
          <w:kern w:val="0"/>
          <w:sz w:val="22"/>
        </w:rPr>
        <w:t xml:space="preserve">DIKO Indexer</w:t>
      </w:r>
      <w:r w:rsidR="00323EFD" w:rsidRPr="00DF4778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58BF3D80" w14:textId="77777777"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11.4 </w:t>
      </w:r>
      <w:r w:rsidRPr="00DF4778">
        <w:rPr>
          <w:rFonts w:ascii="Calibri" w:hAnsi="Calibri" w:cs="Calibri" w:hint="eastAsia"/>
          <w:kern w:val="0"/>
          <w:sz w:val="22"/>
        </w:rPr>
        <w:t xml:space="preserve"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cd C:\DIKO\Indexer</w:t>
      </w:r>
      <w:r w:rsidRPr="00DF4778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DF4778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DF4778">
        <w:rPr>
          <w:rFonts w:ascii="Calibri" w:hAnsi="Calibri" w:cs="Calibri" w:hint="eastAsia"/>
          <w:kern w:val="0"/>
          <w:sz w:val="22"/>
        </w:rPr>
        <w:t xml:space="preserve">按下</w:t>
      </w:r>
      <w:r w:rsidRPr="00DF4778">
        <w:rPr>
          <w:rFonts w:ascii="Calibri" w:hAnsi="Calibri" w:cs="Calibri"/>
          <w:kern w:val="0"/>
          <w:sz w:val="22"/>
        </w:rPr>
        <w:t xml:space="preserve">Enter</w:t>
      </w:r>
      <w:r w:rsidRPr="00DF4778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DF4778">
        <w:rPr>
          <w:rFonts w:ascii="Calibri" w:hAnsi="Calibri" w:cs="Calibri"/>
          <w:b/>
          <w:kern w:val="0"/>
          <w:sz w:val="22"/>
        </w:rPr>
        <w:t xml:space="preserve">C:\DIKO\Indexer.</w:t>
      </w:r>
    </w:p>
    <w:p w14:paraId="3BA74F76" w14:textId="77777777" w:rsidR="00323EFD" w:rsidRDefault="006C52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FC84504" wp14:editId="510C9839">
            <wp:extent cx="5274310" cy="3482340"/>
            <wp:effectExtent l="19050" t="0" r="2540" b="0"/>
            <wp:docPr id="255" name="图片 254" descr="擷取_2019_05_27_18_02_22_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22_37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44A" w14:textId="77777777" w:rsidR="00CB70E7" w:rsidRDefault="00CB70E7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4902CD3B" w14:textId="77777777"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11.5 </w:t>
      </w:r>
      <w:r w:rsidRPr="00DF4778">
        <w:rPr>
          <w:rFonts w:ascii="Calibri" w:hAnsi="Calibri" w:cs="Calibri" w:hint="eastAsia"/>
          <w:kern w:val="0"/>
          <w:sz w:val="22"/>
        </w:rPr>
        <w:t xml:space="preserve"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"Register DIKOIndexer.bat" </w:t>
      </w:r>
      <w:r w:rsidRPr="00DF4778">
        <w:rPr>
          <w:rFonts w:ascii="Calibri" w:hAnsi="Calibri" w:cs="Calibri" w:hint="eastAsia"/>
          <w:kern w:val="0"/>
          <w:sz w:val="22"/>
        </w:rPr>
        <w:t xml:space="preserve">並按下</w:t>
      </w:r>
      <w:r w:rsidRPr="00DF4778">
        <w:rPr>
          <w:rFonts w:ascii="Calibri" w:hAnsi="Calibri" w:cs="Calibri"/>
          <w:b/>
          <w:kern w:val="0"/>
          <w:sz w:val="22"/>
        </w:rPr>
        <w:t xml:space="preserve">Enter</w:t>
      </w:r>
      <w:r w:rsidRPr="00DF4778">
        <w:rPr>
          <w:rFonts w:ascii="Calibri" w:hAnsi="Calibri" w:cs="Calibri" w:hint="eastAsia"/>
          <w:b/>
          <w:kern w:val="0"/>
          <w:sz w:val="22"/>
        </w:rPr>
        <w:t xml:space="preserve">鍵</w:t>
      </w:r>
      <w:r w:rsidRPr="00DF4778">
        <w:rPr>
          <w:rFonts w:ascii="Calibri" w:hAnsi="Calibri" w:cs="Calibri" w:hint="eastAsia"/>
          <w:kern w:val="0"/>
          <w:sz w:val="22"/>
        </w:rPr>
        <w:t xml:space="preserve">來啟動安裝程序</w:t>
      </w:r>
    </w:p>
    <w:p w14:paraId="0B881BD1" w14:textId="77777777" w:rsidR="00323EFD" w:rsidRDefault="00286A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4BFE47C">
          <v:shape id="_x0000_s1286" type="#_x0000_t109" style="position:absolute;margin-left:82.5pt;margin-top:70.95pt;width:135pt;height:21.75pt;flip:y;z-index:251959296" filled="f" strokecolor="red" strokeweight="1.5pt"/>
        </w:pict>
      </w:r>
      <w:r w:rsidR="006C52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672D1AD" wp14:editId="2DE2BF14">
            <wp:extent cx="5274310" cy="3482340"/>
            <wp:effectExtent l="19050" t="0" r="2540" b="0"/>
            <wp:docPr id="33" name="图片 32" descr="擷取_2019_05_27_18_02_53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53_53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A0F" w14:textId="77777777"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01796F0" w14:textId="77777777"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11.6 </w:t>
      </w:r>
      <w:r w:rsidRPr="00EB43CD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EB43C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EB43CD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="00EB43CD" w:rsidRPr="00EB43CD">
        <w:rPr>
          <w:rFonts w:ascii="Calibri" w:hAnsi="Calibri" w:cs="Calibri"/>
          <w:b/>
          <w:kern w:val="0"/>
          <w:sz w:val="22"/>
        </w:rPr>
        <w:t xml:space="preserve">“</w:t>
      </w:r>
      <w:r w:rsidR="00EB43CD" w:rsidRPr="00EB43CD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EB43CD">
        <w:rPr>
          <w:rFonts w:ascii="Calibri" w:hAnsi="Calibri" w:cs="Calibri"/>
          <w:b/>
          <w:kern w:val="0"/>
          <w:sz w:val="22"/>
        </w:rPr>
        <w:t xml:space="preserve">”</w:t>
      </w:r>
    </w:p>
    <w:p w14:paraId="140647D6" w14:textId="77777777" w:rsidR="00323EFD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4841913">
          <v:shape id="_x0000_s1287" type="#_x0000_t109" style="position:absolute;margin-left:1.5pt;margin-top:277.95pt;width:94.5pt;height:15.75pt;flip:y;z-index:251960320" filled="f" strokecolor="red" strokeweight="1.5pt"/>
        </w:pict>
      </w:r>
      <w:r w:rsidR="00EB43C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59E5150" wp14:editId="15A246E7">
            <wp:extent cx="4244526" cy="3933825"/>
            <wp:effectExtent l="19050" t="0" r="3624" b="0"/>
            <wp:docPr id="34" name="图片 33" descr="擷取_2019_05_27_18_04_44_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4_44_77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20" cy="39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9DA1" w14:textId="77777777" w:rsidR="00CB70E7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11.7 </w:t>
      </w:r>
      <w:r w:rsidRPr="00EB43CD">
        <w:rPr>
          <w:rFonts w:ascii="Calibri" w:hAnsi="Calibri" w:cs="Calibri" w:hint="eastAsia"/>
          <w:kern w:val="0"/>
          <w:sz w:val="22"/>
        </w:rPr>
        <w:t xml:space="preserve">關閉命令提示</w:t>
      </w:r>
      <w:r w:rsidR="00EB43CD">
        <w:rPr>
          <w:rFonts w:ascii="Calibri" w:hAnsi="Calibri" w:cs="Calibri" w:hint="eastAsia"/>
          <w:kern w:val="0"/>
          <w:sz w:val="22"/>
        </w:rPr>
        <w:t xml:space="preserve">字</w:t>
      </w:r>
      <w:r w:rsidRPr="00EB43CD">
        <w:rPr>
          <w:rFonts w:ascii="Calibri" w:hAnsi="Calibri" w:cs="Calibri" w:hint="eastAsia"/>
          <w:kern w:val="0"/>
          <w:sz w:val="22"/>
        </w:rPr>
        <w:t xml:space="preserve">元視窗</w:t>
      </w:r>
    </w:p>
    <w:p w14:paraId="75F20EDD" w14:textId="77777777"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11.8 </w:t>
      </w:r>
      <w:r w:rsidRPr="00EB43CD">
        <w:rPr>
          <w:rFonts w:ascii="Calibri" w:hAnsi="Calibri" w:cs="Calibri" w:hint="eastAsia"/>
          <w:kern w:val="0"/>
          <w:sz w:val="22"/>
        </w:rPr>
        <w:t xml:space="preserve">搜尋</w:t>
      </w:r>
      <w:r w:rsidR="004F0EB8">
        <w:rPr>
          <w:rFonts w:ascii="Calibri" w:hAnsi="Calibri" w:cs="Calibri"/>
          <w:kern w:val="0"/>
          <w:sz w:val="22"/>
        </w:rPr>
        <w:t xml:space="preserve"> “Service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 xml:space="preserve">並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Pr="00EB43CD">
        <w:rPr>
          <w:rFonts w:ascii="Calibri" w:hAnsi="Calibri" w:cs="Calibri" w:hint="eastAsia"/>
          <w:kern w:val="0"/>
          <w:sz w:val="22"/>
        </w:rPr>
        <w:t xml:space="preserve">打開</w:t>
      </w:r>
      <w:r w:rsidR="004F0EB8">
        <w:rPr>
          <w:rFonts w:ascii="Calibri" w:hAnsi="Calibri" w:cs="Calibri"/>
          <w:kern w:val="0"/>
          <w:sz w:val="22"/>
        </w:rPr>
        <w:t xml:space="preserve"> “</w:t>
      </w:r>
      <w:r w:rsidR="004F0EB8">
        <w:rPr>
          <w:rFonts w:ascii="Calibri" w:hAnsi="Calibri" w:cs="Calibri" w:hint="eastAsia"/>
          <w:kern w:val="0"/>
          <w:sz w:val="22"/>
        </w:rPr>
        <w:t xml:space="preserve">服務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 xml:space="preserve">介面</w:t>
      </w:r>
    </w:p>
    <w:p w14:paraId="62312B45" w14:textId="77777777" w:rsidR="00323EFD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F2EDF13">
          <v:shape id="_x0000_s1289" type="#_x0000_t109" style="position:absolute;margin-left:378pt;margin-top:47.7pt;width:38.25pt;height:15.75pt;flip:y;z-index:25196236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0430C375">
          <v:shape id="_x0000_s1288" type="#_x0000_t109" style="position:absolute;margin-left:40.5pt;margin-top:84.45pt;width:94.5pt;height:21.75pt;flip:y;z-index:251961344" filled="f" strokecolor="red" strokeweight="1.5pt"/>
        </w:pict>
      </w:r>
      <w:r w:rsidR="002231B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6B68F39" wp14:editId="34A1560C">
            <wp:extent cx="6172200" cy="3562350"/>
            <wp:effectExtent l="19050" t="0" r="0" b="0"/>
            <wp:docPr id="3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370" cy="3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E0FE" w14:textId="77777777" w:rsidR="00325825" w:rsidRPr="00395F8C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95F8C">
        <w:rPr>
          <w:rFonts w:ascii="Calibri" w:hAnsi="Calibri" w:cs="Calibri"/>
          <w:kern w:val="0"/>
          <w:sz w:val="22"/>
        </w:rPr>
        <w:t xml:space="preserve">11.9 </w:t>
      </w:r>
      <w:r w:rsidRPr="00395F8C">
        <w:rPr>
          <w:rFonts w:ascii="Calibri" w:hAnsi="Calibri" w:cs="Calibri" w:hint="eastAsia"/>
          <w:kern w:val="0"/>
          <w:sz w:val="22"/>
        </w:rPr>
        <w:t xml:space="preserve">右鍵點擊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25825" w:rsidRPr="00395F8C">
        <w:rPr>
          <w:rFonts w:ascii="Calibri" w:hAnsi="Calibri" w:cs="Calibri"/>
          <w:b/>
          <w:kern w:val="0"/>
          <w:sz w:val="22"/>
        </w:rPr>
        <w:t xml:space="preserve">DIKO Index Monitor</w:t>
      </w:r>
      <w:r w:rsidRPr="00395F8C">
        <w:rPr>
          <w:rFonts w:ascii="Calibri" w:hAnsi="Calibri" w:cs="Calibri"/>
          <w:kern w:val="0"/>
          <w:sz w:val="22"/>
        </w:rPr>
        <w:t xml:space="preserve"> </w:t>
      </w:r>
      <w:r w:rsidRPr="00395F8C">
        <w:rPr>
          <w:rFonts w:ascii="Calibri" w:hAnsi="Calibri" w:cs="Calibri" w:hint="eastAsia"/>
          <w:kern w:val="0"/>
          <w:sz w:val="22"/>
        </w:rPr>
        <w:t xml:space="preserve">並選擇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95F8C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60A52B77" w14:textId="77777777" w:rsidR="008F6BB9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8448D6C">
          <v:shape id="_x0000_s1290" type="#_x0000_t109" style="position:absolute;margin-left:264pt;margin-top:294.45pt;width:79.5pt;height:11.25pt;flip:y;z-index:251963392" filled="f" strokecolor="red" strokeweight="1.5pt"/>
        </w:pict>
      </w:r>
      <w:r w:rsidR="00395F8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6185FFC" wp14:editId="60270D47">
            <wp:extent cx="5274310" cy="3994785"/>
            <wp:effectExtent l="19050" t="0" r="2540" b="0"/>
            <wp:docPr id="37" name="图片 36" descr="擷取_2019_05_27_18_18_48_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8_48_68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611A" w14:textId="77777777" w:rsidR="00CB70E7" w:rsidRDefault="00CB70E7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D76F95C" w14:textId="77777777" w:rsidR="00CB70E7" w:rsidRDefault="00CB70E7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849333D" w14:textId="77777777" w:rsidR="008F6BB9" w:rsidRPr="0059359F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9359F">
        <w:rPr>
          <w:rFonts w:ascii="Calibri" w:hAnsi="Calibri" w:cs="Calibri"/>
          <w:kern w:val="0"/>
          <w:sz w:val="22"/>
        </w:rPr>
        <w:t xml:space="preserve">11.10</w:t>
      </w:r>
      <w:r w:rsidRPr="0059359F">
        <w:rPr>
          <w:rFonts w:ascii="Calibri" w:hAnsi="Calibri" w:cs="Calibri" w:hint="eastAsia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改變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為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 xml:space="preserve">“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59359F">
        <w:rPr>
          <w:rFonts w:ascii="Calibri" w:hAnsi="Calibri" w:cs="Calibri"/>
          <w:b/>
          <w:kern w:val="0"/>
          <w:sz w:val="22"/>
        </w:rPr>
        <w:t xml:space="preserve">”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並點擊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 xml:space="preserve">[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59359F">
        <w:rPr>
          <w:rFonts w:ascii="Calibri" w:hAnsi="Calibri" w:cs="Calibri"/>
          <w:b/>
          <w:kern w:val="0"/>
          <w:sz w:val="22"/>
        </w:rPr>
        <w:t xml:space="preserve">]</w:t>
      </w:r>
    </w:p>
    <w:p w14:paraId="7B3F6587" w14:textId="77777777" w:rsidR="008F6BB9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7CA8410">
          <v:shape id="_x0000_s1292" type="#_x0000_t109" style="position:absolute;margin-left:105.75pt;margin-top:296.7pt;width:45.75pt;height:12pt;flip:y;z-index:2519654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2F3954EC">
          <v:shape id="_x0000_s1291" type="#_x0000_t109" style="position:absolute;margin-left:73.5pt;margin-top:134.7pt;width:171.75pt;height:15.75pt;flip:y;z-index:251964416" filled="f" strokecolor="red" strokeweight="1.5pt"/>
        </w:pict>
      </w:r>
      <w:r w:rsidR="0046567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4D351D4" wp14:editId="49F70D81">
            <wp:extent cx="3333750" cy="3934240"/>
            <wp:effectExtent l="19050" t="0" r="0" b="0"/>
            <wp:docPr id="38" name="图片 37" descr="擷取_2019_05_27_18_24_05_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24_05_88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140" cy="39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D8FD" w14:textId="77777777" w:rsidR="00C95D5D" w:rsidRPr="00F67D6A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F67D6A">
        <w:rPr>
          <w:rFonts w:ascii="Calibri" w:hAnsi="Calibri" w:cs="Calibri"/>
          <w:kern w:val="0"/>
          <w:sz w:val="22"/>
        </w:rPr>
        <w:t xml:space="preserve">11.11 </w:t>
      </w:r>
      <w:r w:rsidRPr="00F67D6A">
        <w:rPr>
          <w:rFonts w:ascii="Calibri" w:hAnsi="Calibri" w:cs="Calibri" w:hint="eastAsia"/>
          <w:kern w:val="0"/>
          <w:sz w:val="22"/>
        </w:rPr>
        <w:t xml:space="preserve">點擊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kern w:val="0"/>
          <w:sz w:val="22"/>
        </w:rPr>
        <w:t xml:space="preserve">來運行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Pr="00F67D6A">
        <w:rPr>
          <w:rFonts w:ascii="Calibri" w:hAnsi="Calibri" w:cs="Calibri"/>
          <w:b/>
          <w:kern w:val="0"/>
          <w:sz w:val="22"/>
        </w:rPr>
        <w:t xml:space="preserve">DIKO Index Monitor</w:t>
      </w:r>
    </w:p>
    <w:p w14:paraId="4F5F3FF2" w14:textId="77777777" w:rsidR="00CB70E7" w:rsidRPr="00CB70E7" w:rsidRDefault="00286A25" w:rsidP="00CB70E7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FEC39C7">
          <v:shape id="_x0000_s1293" type="#_x0000_t109" style="position:absolute;margin-left:70.5pt;margin-top:79.2pt;width:40.5pt;height:12pt;flip:y;z-index:251966464" filled="f" strokecolor="red" strokeweight="1.5pt"/>
        </w:pict>
      </w:r>
      <w:r w:rsidR="0063100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5FFA46A" wp14:editId="1B537357">
            <wp:extent cx="5274310" cy="3840480"/>
            <wp:effectExtent l="19050" t="0" r="2540" b="0"/>
            <wp:docPr id="39" name="图片 38" descr="擷取_2019_05_27_18_36_06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36_06_53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0E7">
        <w:rPr>
          <w:color w:val="002060"/>
          <w:kern w:val="0"/>
          <w:sz w:val="40"/>
          <w:szCs w:val="40"/>
        </w:rPr>
        <w:br w:type="page"/>
      </w:r>
    </w:p>
    <w:p w14:paraId="1424FF2F" w14:textId="77777777" w:rsidR="003C2731" w:rsidRDefault="003C2731" w:rsidP="00CB70E7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16" w:name="_Toc14192945"/>
      <w:r w:rsidRPr="003C2731">
        <w:rPr>
          <w:rFonts w:hint="eastAsia"/>
          <w:color w:val="002060"/>
          <w:kern w:val="0"/>
          <w:sz w:val="40"/>
          <w:szCs w:val="40"/>
        </w:rPr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6"/>
    </w:p>
    <w:p w14:paraId="6A5E6080" w14:textId="77777777" w:rsidR="003C2731" w:rsidRPr="00A866A0" w:rsidRDefault="003C2731" w:rsidP="003C2731">
      <w:pPr>
        <w:rPr>
          <w:rFonts w:ascii="Calibri" w:hAnsi="Calibri" w:cs="Calibri"/>
          <w:b/>
          <w:kern w:val="0"/>
          <w:sz w:val="22"/>
        </w:rPr>
      </w:pPr>
      <w:r w:rsidRPr="00A866A0">
        <w:rPr>
          <w:rFonts w:ascii="Calibri" w:hAnsi="Calibri" w:cs="Calibri"/>
          <w:kern w:val="0"/>
          <w:sz w:val="22"/>
        </w:rPr>
        <w:t xml:space="preserve">12.1</w:t>
      </w:r>
      <w:r w:rsidRPr="00A866A0">
        <w:rPr>
          <w:rFonts w:ascii="Calibri" w:hAnsi="Calibri" w:cs="Calibri" w:hint="eastAsia"/>
          <w:kern w:val="0"/>
          <w:sz w:val="22"/>
        </w:rPr>
        <w:t xml:space="preserve">到</w:t>
      </w:r>
      <w:r w:rsidRPr="00A866A0">
        <w:rPr>
          <w:rFonts w:ascii="Calibri" w:hAnsi="Calibri" w:cs="Calibri"/>
          <w:b/>
          <w:kern w:val="0"/>
          <w:sz w:val="22"/>
        </w:rPr>
        <w:t xml:space="preserve">C:\DIKO\</w:t>
      </w:r>
      <w:r w:rsidR="00B23F00" w:rsidRPr="00A866A0">
        <w:rPr>
          <w:rFonts w:ascii="Calibri" w:hAnsi="Calibri" w:cs="Calibri" w:hint="eastAsia"/>
          <w:b/>
          <w:kern w:val="0"/>
          <w:sz w:val="22"/>
        </w:rPr>
        <w:t xml:space="preserve">RenditionManager</w:t>
      </w:r>
      <w:r w:rsidRPr="00A866A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A866A0">
        <w:rPr>
          <w:rFonts w:ascii="Calibri" w:hAnsi="Calibri" w:cs="Calibri" w:hint="eastAsia"/>
          <w:kern w:val="0"/>
          <w:sz w:val="22"/>
        </w:rPr>
        <w:t xml:space="preserve">並經由</w:t>
      </w:r>
      <w:r w:rsidR="00A866A0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Pr="00A866A0">
        <w:rPr>
          <w:rFonts w:ascii="Calibri" w:hAnsi="Calibri" w:cs="Calibri" w:hint="eastAsia"/>
          <w:kern w:val="0"/>
          <w:sz w:val="22"/>
        </w:rPr>
        <w:t xml:space="preserve">打開</w:t>
      </w:r>
      <w:r w:rsidRPr="00A866A0">
        <w:rPr>
          <w:rFonts w:ascii="Calibri" w:hAnsi="Calibri" w:cs="Calibri"/>
          <w:b/>
          <w:kern w:val="0"/>
          <w:sz w:val="22"/>
        </w:rPr>
        <w:t xml:space="preserve">config.ini</w:t>
      </w:r>
    </w:p>
    <w:p w14:paraId="41A8F1B5" w14:textId="77777777" w:rsidR="003C2731" w:rsidRDefault="00286A25" w:rsidP="003C2731">
      <w:pPr>
        <w:rPr>
          <w:szCs w:val="24"/>
        </w:rPr>
      </w:pPr>
      <w:r>
        <w:rPr>
          <w:noProof/>
          <w:szCs w:val="24"/>
        </w:rPr>
        <w:pict w14:anchorId="6C874B0A">
          <v:shape id="_x0000_s1297" type="#_x0000_t109" style="position:absolute;margin-left:55.5pt;margin-top:28.95pt;width:216.75pt;height:12pt;flip:y;z-index:251969536" filled="f" strokecolor="red" strokeweight="1.5pt"/>
        </w:pict>
      </w:r>
      <w:r>
        <w:rPr>
          <w:noProof/>
          <w:szCs w:val="24"/>
        </w:rPr>
        <w:pict w14:anchorId="1D569D1F">
          <v:shape id="_x0000_s1296" type="#_x0000_t109" style="position:absolute;margin-left:285pt;margin-top:115.2pt;width:88.5pt;height:12pt;flip:y;z-index:251968512" filled="f" strokecolor="red" strokeweight="1.5pt"/>
        </w:pict>
      </w:r>
      <w:r>
        <w:rPr>
          <w:noProof/>
          <w:szCs w:val="24"/>
        </w:rPr>
        <w:pict w14:anchorId="1ED663B0">
          <v:shape id="_x0000_s1295" type="#_x0000_t109" style="position:absolute;margin-left:89.25pt;margin-top:68.7pt;width:40.5pt;height:12pt;flip:y;z-index:251967488" filled="f" strokecolor="red" strokeweight="1.5pt"/>
        </w:pict>
      </w:r>
      <w:r w:rsidR="00A866A0">
        <w:rPr>
          <w:noProof/>
          <w:szCs w:val="24"/>
        </w:rPr>
        <w:drawing>
          <wp:inline distT="0" distB="0" distL="0" distR="0" wp14:anchorId="1BB597AE" wp14:editId="2088C0B6">
            <wp:extent cx="5274310" cy="3312160"/>
            <wp:effectExtent l="19050" t="0" r="2540" b="0"/>
            <wp:docPr id="5" name="图片 4" descr="擷取_2019_05_28_10_06_53_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06_53_77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731E" w14:textId="77777777" w:rsidR="003C2731" w:rsidRDefault="003C2731" w:rsidP="003C2731">
      <w:pPr>
        <w:rPr>
          <w:szCs w:val="24"/>
        </w:rPr>
      </w:pPr>
    </w:p>
    <w:p w14:paraId="7B45E883" w14:textId="77777777" w:rsidR="003C2731" w:rsidRDefault="003C2731" w:rsidP="003C2731">
      <w:pPr>
        <w:rPr>
          <w:szCs w:val="24"/>
        </w:rPr>
      </w:pPr>
    </w:p>
    <w:p w14:paraId="43F5E6A5" w14:textId="77777777" w:rsidR="003C2731" w:rsidRDefault="003C2731" w:rsidP="003C2731">
      <w:pPr>
        <w:rPr>
          <w:szCs w:val="24"/>
        </w:rPr>
      </w:pPr>
    </w:p>
    <w:p w14:paraId="4B9E27ED" w14:textId="77777777" w:rsidR="003C2731" w:rsidRDefault="003C2731" w:rsidP="003C2731">
      <w:pPr>
        <w:rPr>
          <w:szCs w:val="24"/>
        </w:rPr>
      </w:pPr>
    </w:p>
    <w:p w14:paraId="0D6E7CBA" w14:textId="77777777" w:rsidR="003C2731" w:rsidRDefault="003C2731" w:rsidP="003C2731">
      <w:pPr>
        <w:rPr>
          <w:szCs w:val="24"/>
        </w:rPr>
      </w:pPr>
    </w:p>
    <w:p w14:paraId="62B3A5F0" w14:textId="77777777" w:rsidR="003C2731" w:rsidRDefault="003C2731" w:rsidP="003C2731">
      <w:pPr>
        <w:rPr>
          <w:szCs w:val="24"/>
        </w:rPr>
      </w:pPr>
    </w:p>
    <w:p w14:paraId="20F1D523" w14:textId="77777777" w:rsidR="003C2731" w:rsidRDefault="003C2731" w:rsidP="003C2731">
      <w:pPr>
        <w:rPr>
          <w:szCs w:val="24"/>
        </w:rPr>
      </w:pPr>
    </w:p>
    <w:p w14:paraId="788A573C" w14:textId="77777777" w:rsidR="003C2731" w:rsidRDefault="003C2731" w:rsidP="003C2731">
      <w:pPr>
        <w:rPr>
          <w:szCs w:val="24"/>
        </w:rPr>
      </w:pPr>
    </w:p>
    <w:p w14:paraId="6E41897D" w14:textId="77777777" w:rsidR="003C2731" w:rsidRDefault="003C2731" w:rsidP="003C2731">
      <w:pPr>
        <w:rPr>
          <w:szCs w:val="24"/>
        </w:rPr>
      </w:pPr>
    </w:p>
    <w:p w14:paraId="63446171" w14:textId="77777777" w:rsidR="00A1597E" w:rsidRDefault="00A1597E" w:rsidP="003C2731">
      <w:pPr>
        <w:rPr>
          <w:szCs w:val="24"/>
        </w:rPr>
      </w:pPr>
    </w:p>
    <w:p w14:paraId="515B0E95" w14:textId="77777777" w:rsidR="00CB70E7" w:rsidRDefault="00CB70E7" w:rsidP="003C2731">
      <w:pPr>
        <w:rPr>
          <w:szCs w:val="24"/>
        </w:rPr>
      </w:pPr>
    </w:p>
    <w:p w14:paraId="2D4B3E80" w14:textId="77777777" w:rsidR="00CB70E7" w:rsidRDefault="00CB70E7" w:rsidP="003C2731">
      <w:pPr>
        <w:rPr>
          <w:szCs w:val="24"/>
        </w:rPr>
      </w:pPr>
    </w:p>
    <w:p w14:paraId="3AA97C35" w14:textId="77777777" w:rsidR="00CB70E7" w:rsidRDefault="00CB70E7" w:rsidP="003C2731">
      <w:pPr>
        <w:rPr>
          <w:szCs w:val="24"/>
        </w:rPr>
      </w:pPr>
    </w:p>
    <w:p w14:paraId="130ED094" w14:textId="77777777" w:rsidR="00CB70E7" w:rsidRDefault="00CB70E7" w:rsidP="003C2731">
      <w:pPr>
        <w:rPr>
          <w:szCs w:val="24"/>
        </w:rPr>
      </w:pPr>
    </w:p>
    <w:p w14:paraId="3A6470A5" w14:textId="77777777" w:rsidR="00CB70E7" w:rsidRDefault="00CB70E7" w:rsidP="003C2731">
      <w:pPr>
        <w:rPr>
          <w:szCs w:val="24"/>
        </w:rPr>
      </w:pPr>
    </w:p>
    <w:p w14:paraId="3A422A3B" w14:textId="77777777" w:rsidR="00CB70E7" w:rsidRDefault="00CB70E7" w:rsidP="003C2731">
      <w:pPr>
        <w:rPr>
          <w:szCs w:val="24"/>
        </w:rPr>
      </w:pPr>
    </w:p>
    <w:p w14:paraId="175AED6E" w14:textId="77777777" w:rsidR="00CB70E7" w:rsidRDefault="00CB70E7" w:rsidP="003C2731">
      <w:pPr>
        <w:rPr>
          <w:szCs w:val="24"/>
        </w:rPr>
      </w:pPr>
    </w:p>
    <w:p w14:paraId="16536031" w14:textId="77777777" w:rsidR="003C2731" w:rsidRPr="00E77486" w:rsidRDefault="003C2731" w:rsidP="00A1597E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E77486">
        <w:rPr>
          <w:rFonts w:ascii="Calibri" w:hAnsi="Calibri" w:cs="Calibri"/>
          <w:sz w:val="22"/>
          <w:szCs w:val="22"/>
        </w:rPr>
        <w:t xml:space="preserve">12.2</w:t>
      </w:r>
      <w:r w:rsidR="00A1597E" w:rsidRPr="00E77486">
        <w:rPr>
          <w:rFonts w:ascii="Calibri" w:hAnsi="Calibri" w:cs="Calibri" w:hint="eastAsia"/>
          <w:sz w:val="22"/>
          <w:szCs w:val="22"/>
        </w:rPr>
        <w:t xml:space="preserve">確認</w:t>
      </w:r>
      <w:r w:rsidR="00A1597E" w:rsidRPr="00E77486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="00A1597E" w:rsidRPr="00E77486">
        <w:rPr>
          <w:rFonts w:ascii="Calibri" w:hAnsi="Calibri" w:cs="Calibri" w:hint="eastAsia"/>
          <w:sz w:val="22"/>
          <w:szCs w:val="22"/>
        </w:rPr>
        <w:t xml:space="preserve">中以下的內容指向正確路徑</w:t>
      </w:r>
      <w:r w:rsidR="00A1597E" w:rsidRPr="00E77486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A1597E" w:rsidRPr="00E77486">
        <w:rPr>
          <w:rFonts w:asciiTheme="minorEastAsia" w:hAnsiTheme="minorEastAsia" w:cs="Calibri"/>
          <w:sz w:val="22"/>
          <w:szCs w:val="22"/>
        </w:rPr>
        <w:br/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等於“您的伺服器名稱”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的連接畫面中找到此資訊。</w:t>
      </w:r>
    </w:p>
    <w:p w14:paraId="179DF95E" w14:textId="77777777" w:rsidR="003C2731" w:rsidRPr="00E77486" w:rsidRDefault="00286A25" w:rsidP="003C2731">
      <w:pPr>
        <w:rPr>
          <w:sz w:val="22"/>
        </w:rPr>
      </w:pPr>
      <w:r>
        <w:rPr>
          <w:noProof/>
          <w:sz w:val="22"/>
        </w:rPr>
        <w:pict w14:anchorId="2D3FF191">
          <v:shape id="_x0000_s1300" type="#_x0000_t109" style="position:absolute;margin-left:252pt;margin-top:88.95pt;width:168.75pt;height:12pt;flip:y;z-index:251972608" filled="f" strokecolor="red" strokeweight="1.5pt"/>
        </w:pict>
      </w:r>
      <w:r>
        <w:rPr>
          <w:noProof/>
          <w:sz w:val="22"/>
        </w:rPr>
        <w:pict w14:anchorId="09230499">
          <v:shape id="_x0000_s1298" type="#_x0000_t109" style="position:absolute;margin-left:4.5pt;margin-top:46.2pt;width:147pt;height:35.25pt;flip:y;z-index:251970560" filled="f" strokecolor="red" strokeweight="1.5pt"/>
        </w:pict>
      </w:r>
      <w:r>
        <w:rPr>
          <w:noProof/>
          <w:sz w:val="22"/>
        </w:rPr>
        <w:pict w14:anchorId="1F74088C">
          <v:shape id="_x0000_s1299" type="#_x0000_t109" style="position:absolute;margin-left:4.5pt;margin-top:93.45pt;width:111.75pt;height:33.75pt;flip:y;z-index:251971584" filled="f" strokecolor="red" strokeweight="1.5pt"/>
        </w:pict>
      </w:r>
      <w:r w:rsidR="00A1597E" w:rsidRPr="00E77486">
        <w:rPr>
          <w:noProof/>
          <w:sz w:val="22"/>
        </w:rPr>
        <w:drawing>
          <wp:inline distT="0" distB="0" distL="0" distR="0" wp14:anchorId="6F0A6A26" wp14:editId="7D971835">
            <wp:extent cx="5962649" cy="3571875"/>
            <wp:effectExtent l="19050" t="0" r="1" b="0"/>
            <wp:docPr id="9" name="图片 8" descr="擷取_2019_05_28_10_10_05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0_05_90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C27" w14:textId="77777777" w:rsidR="00B16490" w:rsidRPr="00E77486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 xml:space="preserve">12.3</w:t>
      </w:r>
      <w:r w:rsidRPr="00E77486">
        <w:rPr>
          <w:rFonts w:ascii="Calibri" w:hAnsi="Calibri" w:cs="Calibri" w:hint="eastAsia"/>
          <w:kern w:val="0"/>
          <w:sz w:val="22"/>
        </w:rPr>
        <w:t xml:space="preserve">以系統管理員身分打開命令提示</w:t>
      </w:r>
      <w:r w:rsidR="00793909" w:rsidRPr="00E77486">
        <w:rPr>
          <w:rFonts w:ascii="Calibri" w:hAnsi="Calibri" w:cs="Calibri" w:hint="eastAsia"/>
          <w:kern w:val="0"/>
          <w:sz w:val="22"/>
        </w:rPr>
        <w:t xml:space="preserve">字</w:t>
      </w:r>
      <w:r w:rsidRPr="00E77486">
        <w:rPr>
          <w:rFonts w:ascii="Calibri" w:hAnsi="Calibri" w:cs="Calibri" w:hint="eastAsia"/>
          <w:kern w:val="0"/>
          <w:sz w:val="22"/>
        </w:rPr>
        <w:t xml:space="preserve">元以用來註冊</w:t>
      </w:r>
      <w:r w:rsidR="008D15A6" w:rsidRPr="00E77486">
        <w:rPr>
          <w:rFonts w:ascii="Calibri" w:hAnsi="Calibri" w:cs="Calibri" w:hint="eastAsia"/>
          <w:b/>
          <w:kern w:val="0"/>
          <w:sz w:val="22"/>
        </w:rPr>
        <w:t xml:space="preserve">DIKO Rendition Manager</w:t>
      </w:r>
    </w:p>
    <w:p w14:paraId="60347610" w14:textId="77777777" w:rsidR="005C3D1B" w:rsidRPr="00E77486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 xml:space="preserve">12.4</w:t>
      </w:r>
      <w:r w:rsidRPr="00E77486">
        <w:rPr>
          <w:rFonts w:ascii="Calibri" w:hAnsi="Calibri" w:cs="Calibri" w:hint="eastAsia"/>
          <w:kern w:val="0"/>
          <w:sz w:val="22"/>
        </w:rPr>
        <w:t xml:space="preserve"> </w:t>
      </w:r>
      <w:r w:rsidRPr="00E77486">
        <w:rPr>
          <w:rFonts w:ascii="Calibri" w:hAnsi="Calibri" w:cs="Calibri" w:hint="eastAsia"/>
          <w:kern w:val="0"/>
          <w:sz w:val="22"/>
        </w:rPr>
        <w:t xml:space="preserve">輸入</w:t>
      </w:r>
      <w:r w:rsidRPr="00E77486">
        <w:rPr>
          <w:rFonts w:ascii="Calibri" w:hAnsi="Calibri" w:cs="Calibri"/>
          <w:kern w:val="0"/>
          <w:sz w:val="22"/>
        </w:rPr>
        <w:t xml:space="preserve"> </w:t>
      </w:r>
      <w:r w:rsidRPr="00E77486">
        <w:rPr>
          <w:rFonts w:ascii="Calibri-Bold" w:hAnsi="Calibri-Bold" w:cs="Calibri-Bold"/>
          <w:b/>
          <w:bCs/>
          <w:kern w:val="0"/>
          <w:sz w:val="22"/>
        </w:rPr>
        <w:t xml:space="preserve">cd 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 xml:space="preserve">RenditionManager</w:t>
      </w:r>
      <w:r w:rsidRPr="00E7748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77486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E77486">
        <w:rPr>
          <w:rFonts w:ascii="Calibri" w:hAnsi="Calibri" w:cs="Calibri" w:hint="eastAsia"/>
          <w:kern w:val="0"/>
          <w:sz w:val="22"/>
        </w:rPr>
        <w:t xml:space="preserve">按下</w:t>
      </w:r>
      <w:r w:rsidRPr="00E77486">
        <w:rPr>
          <w:rFonts w:ascii="Calibri" w:hAnsi="Calibri" w:cs="Calibri"/>
          <w:kern w:val="0"/>
          <w:sz w:val="22"/>
        </w:rPr>
        <w:t xml:space="preserve">Enter</w:t>
      </w:r>
      <w:r w:rsidRPr="00E77486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E77486">
        <w:rPr>
          <w:rFonts w:ascii="Calibri" w:hAnsi="Calibri" w:cs="Calibri"/>
          <w:b/>
          <w:kern w:val="0"/>
          <w:sz w:val="22"/>
        </w:rPr>
        <w:t xml:space="preserve">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 xml:space="preserve">RenditionManager</w:t>
      </w:r>
    </w:p>
    <w:p w14:paraId="57A2321B" w14:textId="77777777" w:rsidR="00B16490" w:rsidRDefault="00286A25" w:rsidP="005C3D1B">
      <w:pPr>
        <w:autoSpaceDE w:val="0"/>
        <w:autoSpaceDN w:val="0"/>
        <w:adjustRightInd w:val="0"/>
        <w:rPr>
          <w:szCs w:val="24"/>
        </w:rPr>
      </w:pPr>
      <w:r>
        <w:rPr>
          <w:noProof/>
          <w:szCs w:val="24"/>
        </w:rPr>
        <w:pict w14:anchorId="0C7A0B09">
          <v:shape id="_x0000_s1301" type="#_x0000_t109" style="position:absolute;margin-left:102pt;margin-top:49.2pt;width:137.25pt;height:15.75pt;flip:y;z-index:251973632" filled="f" strokecolor="red" strokeweight="1.5pt"/>
        </w:pict>
      </w:r>
      <w:r w:rsidR="00E77486">
        <w:rPr>
          <w:rFonts w:hint="eastAsia"/>
          <w:noProof/>
          <w:szCs w:val="24"/>
        </w:rPr>
        <w:drawing>
          <wp:inline distT="0" distB="0" distL="0" distR="0" wp14:anchorId="1A646716" wp14:editId="18D37449">
            <wp:extent cx="5274310" cy="1000125"/>
            <wp:effectExtent l="19050" t="0" r="2540" b="0"/>
            <wp:docPr id="17" name="图片 16" descr="擷取_2019_05_28_10_14_26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4_26_51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1E0A" w14:textId="77777777"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14:paraId="4FB20C25" w14:textId="77777777" w:rsidR="00C254A9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2986ECEB">
          <v:shape id="_x0000_s1302" type="#_x0000_t109" style="position:absolute;margin-left:127.5pt;margin-top:87.45pt;width:161.25pt;height:15.75pt;flip:y;z-index:251974656" filled="f" strokecolor="red" strokeweight="1.5pt"/>
        </w:pict>
      </w:r>
      <w:r w:rsidR="00B16490" w:rsidRPr="00D25363">
        <w:rPr>
          <w:rFonts w:ascii="Calibri" w:hAnsi="Calibri" w:cs="Calibri"/>
          <w:kern w:val="0"/>
          <w:sz w:val="22"/>
        </w:rPr>
        <w:t xml:space="preserve">12.5 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輸入</w:t>
      </w:r>
      <w:r w:rsidR="00B16490" w:rsidRPr="00D25363">
        <w:rPr>
          <w:rFonts w:ascii="Calibri" w:hAnsi="Calibri" w:cs="Calibri"/>
          <w:kern w:val="0"/>
          <w:sz w:val="22"/>
        </w:rPr>
        <w:t xml:space="preserve"> </w:t>
      </w:r>
      <w:r w:rsidR="00B16490" w:rsidRPr="00D25363">
        <w:rPr>
          <w:rFonts w:ascii="Calibri-Bold" w:hAnsi="Calibri-Bold" w:cs="Calibri-Bold"/>
          <w:b/>
          <w:bCs/>
          <w:kern w:val="0"/>
          <w:sz w:val="22"/>
        </w:rPr>
        <w:t xml:space="preserve">"Register RenditionManager.bat" 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並按下</w:t>
      </w:r>
      <w:r w:rsidR="00B16490" w:rsidRPr="00D25363">
        <w:rPr>
          <w:rFonts w:ascii="Calibri" w:hAnsi="Calibri" w:cs="Calibri"/>
          <w:kern w:val="0"/>
          <w:sz w:val="22"/>
        </w:rPr>
        <w:t xml:space="preserve">Enter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鍵來執行安裝程序</w:t>
      </w:r>
      <w:r w:rsidR="00B16490">
        <w:br/>
      </w:r>
      <w:r w:rsidR="00D25363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EFDECC6" wp14:editId="0E711A83">
            <wp:extent cx="5274310" cy="1062990"/>
            <wp:effectExtent l="19050" t="0" r="2540" b="0"/>
            <wp:docPr id="18" name="图片 17" descr="擷取_2019_05_28_10_15_24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5_24_9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F37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78260C6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FC76611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FA387B9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F9A8D1D" w14:textId="77777777" w:rsidR="00B16490" w:rsidRPr="006E209F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E209F">
        <w:rPr>
          <w:rFonts w:ascii="Calibri" w:hAnsi="Calibri" w:cs="Calibri"/>
          <w:kern w:val="0"/>
          <w:sz w:val="22"/>
        </w:rPr>
        <w:t xml:space="preserve">12.6</w:t>
      </w:r>
      <w:r w:rsidRPr="006E209F">
        <w:rPr>
          <w:rFonts w:ascii="Calibri" w:hAnsi="Calibri" w:cs="Calibri" w:hint="eastAsia"/>
          <w:kern w:val="0"/>
          <w:sz w:val="22"/>
        </w:rPr>
        <w:t xml:space="preserve"> </w:t>
      </w:r>
      <w:r w:rsidRPr="006E209F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6E209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6E209F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6E209F">
        <w:rPr>
          <w:rFonts w:ascii="Calibri" w:hAnsi="Calibri" w:cs="Calibri"/>
          <w:kern w:val="0"/>
          <w:sz w:val="22"/>
        </w:rPr>
        <w:t xml:space="preserve"> </w:t>
      </w:r>
      <w:r w:rsidR="006E209F" w:rsidRPr="006E209F">
        <w:rPr>
          <w:rFonts w:ascii="Calibri" w:hAnsi="Calibri" w:cs="Calibri"/>
          <w:b/>
          <w:kern w:val="0"/>
          <w:sz w:val="22"/>
        </w:rPr>
        <w:t xml:space="preserve">“</w:t>
      </w:r>
      <w:r w:rsidR="006E209F" w:rsidRPr="006E209F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6E209F">
        <w:rPr>
          <w:rFonts w:ascii="Calibri" w:hAnsi="Calibri" w:cs="Calibri"/>
          <w:b/>
          <w:kern w:val="0"/>
          <w:sz w:val="22"/>
        </w:rPr>
        <w:t xml:space="preserve">”</w:t>
      </w:r>
    </w:p>
    <w:p w14:paraId="57246142" w14:textId="77777777" w:rsidR="00B16490" w:rsidRPr="00E8158D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 w14:anchorId="1BD0219C">
          <v:shape id="_x0000_s1303" type="#_x0000_t109" style="position:absolute;margin-left:4.5pt;margin-top:304.95pt;width:111.75pt;height:15.75pt;flip:y;z-index:251975680" filled="f" strokecolor="red" strokeweight="1.5pt"/>
        </w:pict>
      </w:r>
      <w:r w:rsidR="006E209F" w:rsidRPr="00E8158D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09C5B25" wp14:editId="09613EA3">
            <wp:extent cx="5274310" cy="4904740"/>
            <wp:effectExtent l="19050" t="0" r="2540" b="0"/>
            <wp:docPr id="24" name="图片 23" descr="擷取_2019_05_28_10_17_03_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7_03_76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0502" w14:textId="77777777" w:rsidR="001E3A9A" w:rsidRPr="00E8158D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8158D">
        <w:rPr>
          <w:rFonts w:ascii="Calibri" w:hAnsi="Calibri" w:cs="Calibri"/>
          <w:kern w:val="0"/>
          <w:sz w:val="22"/>
        </w:rPr>
        <w:t xml:space="preserve">12.7</w:t>
      </w:r>
      <w:r w:rsidRPr="00E8158D">
        <w:rPr>
          <w:rFonts w:ascii="Calibri" w:hAnsi="Calibri" w:cs="Calibri" w:hint="eastAsia"/>
          <w:kern w:val="0"/>
          <w:sz w:val="22"/>
        </w:rPr>
        <w:t xml:space="preserve"> </w:t>
      </w:r>
      <w:r w:rsidRPr="00E8158D">
        <w:rPr>
          <w:rFonts w:ascii="Calibri" w:hAnsi="Calibri" w:cs="Calibri" w:hint="eastAsia"/>
          <w:kern w:val="0"/>
          <w:sz w:val="22"/>
        </w:rPr>
        <w:t xml:space="preserve">關閉命令提示</w:t>
      </w:r>
      <w:r w:rsidR="001F250F" w:rsidRPr="00E8158D">
        <w:rPr>
          <w:rFonts w:ascii="Calibri" w:hAnsi="Calibri" w:cs="Calibri" w:hint="eastAsia"/>
          <w:kern w:val="0"/>
          <w:sz w:val="22"/>
        </w:rPr>
        <w:t xml:space="preserve">字</w:t>
      </w:r>
      <w:r w:rsidRPr="00E8158D">
        <w:rPr>
          <w:rFonts w:ascii="Calibri" w:hAnsi="Calibri" w:cs="Calibri" w:hint="eastAsia"/>
          <w:kern w:val="0"/>
          <w:sz w:val="22"/>
        </w:rPr>
        <w:t xml:space="preserve">元視窗</w:t>
      </w:r>
    </w:p>
    <w:p w14:paraId="7A30E402" w14:textId="77777777"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0A8091A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9720556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6437461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4D499AA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B17BBF1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891D456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8B9B2B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FCC95BD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6995AB0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438E26A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552B322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0AEE2CA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03F2523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180B40A" w14:textId="77777777" w:rsidR="001E3A9A" w:rsidRPr="002B5BD1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2B5BD1">
        <w:rPr>
          <w:rFonts w:ascii="Calibri" w:hAnsi="Calibri" w:cs="Calibri"/>
          <w:kern w:val="0"/>
          <w:sz w:val="22"/>
        </w:rPr>
        <w:t xml:space="preserve">12.8</w:t>
      </w:r>
      <w:r w:rsidRPr="002B5BD1">
        <w:rPr>
          <w:rFonts w:ascii="Calibri" w:hAnsi="Calibri" w:cs="Calibri" w:hint="eastAsia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搜尋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 w:rsidRPr="002B5BD1">
        <w:rPr>
          <w:rFonts w:ascii="Calibri" w:hAnsi="Calibri" w:cs="Calibri"/>
          <w:b/>
          <w:kern w:val="0"/>
          <w:sz w:val="22"/>
        </w:rPr>
        <w:t xml:space="preserve">“Service</w:t>
      </w:r>
      <w:r w:rsidRPr="002B5BD1">
        <w:rPr>
          <w:rFonts w:ascii="Calibri" w:hAnsi="Calibri" w:cs="Calibri"/>
          <w:b/>
          <w:kern w:val="0"/>
          <w:sz w:val="22"/>
        </w:rPr>
        <w:t xml:space="preserve"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並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打開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>
        <w:rPr>
          <w:rFonts w:ascii="Calibri" w:hAnsi="Calibri" w:cs="Calibri"/>
          <w:b/>
          <w:kern w:val="0"/>
          <w:sz w:val="22"/>
        </w:rPr>
        <w:t xml:space="preserve">“</w:t>
      </w:r>
      <w:r w:rsidR="002B5BD1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2B5BD1">
        <w:rPr>
          <w:rFonts w:ascii="Calibri" w:hAnsi="Calibri" w:cs="Calibri"/>
          <w:b/>
          <w:kern w:val="0"/>
          <w:sz w:val="22"/>
        </w:rPr>
        <w:t xml:space="preserve"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介面</w:t>
      </w:r>
    </w:p>
    <w:p w14:paraId="0187B516" w14:textId="77777777" w:rsidR="001E3A9A" w:rsidRPr="00A674C8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54434163">
          <v:shape id="_x0000_s1307" type="#_x0000_t109" style="position:absolute;margin-left:348pt;margin-top:49.2pt;width:42pt;height:12pt;flip:y;z-index:2519777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33304BE8">
          <v:shape id="_x0000_s1306" type="#_x0000_t109" style="position:absolute;margin-left:39pt;margin-top:78.45pt;width:40.5pt;height:22.5pt;flip:y;z-index:251976704" filled="f" strokecolor="red" strokeweight="1.5pt"/>
        </w:pict>
      </w:r>
      <w:r w:rsidR="00E8158D" w:rsidRPr="00A674C8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278DAC17" wp14:editId="010FA74E">
            <wp:extent cx="5677104" cy="3276600"/>
            <wp:effectExtent l="19050" t="0" r="0" b="0"/>
            <wp:docPr id="29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B1D" w14:textId="77777777"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A674C8">
        <w:rPr>
          <w:rFonts w:ascii="Calibri" w:hAnsi="Calibri" w:cs="Calibri"/>
          <w:kern w:val="0"/>
          <w:sz w:val="22"/>
        </w:rPr>
        <w:t xml:space="preserve">12.9</w:t>
      </w:r>
      <w:r w:rsidRPr="00A674C8">
        <w:rPr>
          <w:rFonts w:ascii="Calibri" w:hAnsi="Calibri" w:cs="Calibri" w:hint="eastAsia"/>
          <w:kern w:val="0"/>
          <w:sz w:val="22"/>
        </w:rPr>
        <w:t xml:space="preserve">右鍵點擊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/>
          <w:b/>
          <w:kern w:val="0"/>
          <w:sz w:val="22"/>
        </w:rPr>
        <w:t xml:space="preserve">DIKO</w:t>
      </w:r>
      <w:r w:rsidRPr="00A674C8">
        <w:rPr>
          <w:rFonts w:ascii="Calibri" w:hAnsi="Calibri" w:cs="Calibri" w:hint="eastAsia"/>
          <w:b/>
          <w:kern w:val="0"/>
          <w:sz w:val="22"/>
        </w:rPr>
        <w:t xml:space="preserve"> Rendition Manager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 w:hint="eastAsia"/>
          <w:kern w:val="0"/>
          <w:sz w:val="22"/>
        </w:rPr>
        <w:t xml:space="preserve">並選擇</w:t>
      </w:r>
      <w:r w:rsidR="00A674C8">
        <w:rPr>
          <w:rFonts w:ascii="Calibri" w:hAnsi="Calibri" w:cs="Calibri" w:hint="eastAsia"/>
          <w:kern w:val="0"/>
          <w:sz w:val="22"/>
        </w:rPr>
        <w:t xml:space="preserve"> </w:t>
      </w:r>
      <w:r w:rsidR="00A674C8" w:rsidRPr="00A674C8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3BC35220" w14:textId="77777777" w:rsidR="00A674C8" w:rsidRDefault="00286A25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6055E930">
          <v:shape id="_x0000_s1309" type="#_x0000_t109" style="position:absolute;margin-left:276.75pt;margin-top:241.2pt;width:76.5pt;height:13.5pt;flip:y;z-index:251979776" filled="f" strokecolor="red" strokeweight="1.5pt"/>
        </w:pict>
      </w:r>
      <w:r>
        <w:rPr>
          <w:rFonts w:ascii="Calibri" w:hAnsi="Calibri" w:cs="Calibri"/>
          <w:b/>
          <w:noProof/>
          <w:kern w:val="0"/>
          <w:sz w:val="22"/>
        </w:rPr>
        <w:pict w14:anchorId="5ADFCC73">
          <v:shape id="_x0000_s1308" type="#_x0000_t109" style="position:absolute;margin-left:178.5pt;margin-top:149.7pt;width:86.25pt;height:13.5pt;flip:y;z-index:251978752" filled="f" strokecolor="red" strokeweight="1.5pt"/>
        </w:pict>
      </w:r>
      <w:r w:rsidR="00A674C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613BB706" wp14:editId="4AE956BE">
            <wp:extent cx="5274310" cy="3829685"/>
            <wp:effectExtent l="19050" t="0" r="2540" b="0"/>
            <wp:docPr id="31" name="图片 30" descr="擷取_2019_05_28_10_23_52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3_52_38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6BB8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5C5B405E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33C13DC6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176BB6CA" w14:textId="77777777" w:rsidR="004D7A7E" w:rsidRPr="00A674C8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1A501F67" w14:textId="77777777" w:rsidR="001E3A9A" w:rsidRPr="00545CB8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45CB8">
        <w:rPr>
          <w:rFonts w:ascii="Calibri" w:hAnsi="Calibri" w:cs="Calibri"/>
          <w:kern w:val="0"/>
          <w:sz w:val="22"/>
        </w:rPr>
        <w:t xml:space="preserve">12.10</w:t>
      </w:r>
      <w:r w:rsidRPr="00545CB8">
        <w:rPr>
          <w:rFonts w:ascii="Calibri" w:hAnsi="Calibri" w:cs="Calibri" w:hint="eastAsia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改變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為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 xml:space="preserve">“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545CB8">
        <w:rPr>
          <w:rFonts w:ascii="Calibri" w:hAnsi="Calibri" w:cs="Calibri"/>
          <w:b/>
          <w:kern w:val="0"/>
          <w:sz w:val="22"/>
        </w:rPr>
        <w:t xml:space="preserve">”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並點擊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 xml:space="preserve">[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545CB8">
        <w:rPr>
          <w:rFonts w:ascii="Calibri" w:hAnsi="Calibri" w:cs="Calibri"/>
          <w:b/>
          <w:kern w:val="0"/>
          <w:sz w:val="22"/>
        </w:rPr>
        <w:t xml:space="preserve">]</w:t>
      </w:r>
    </w:p>
    <w:p w14:paraId="0ED178DB" w14:textId="77777777" w:rsidR="00915369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54DDF13A">
          <v:shape id="_x0000_s1310" type="#_x0000_t109" style="position:absolute;margin-left:117.75pt;margin-top:318.45pt;width:51.75pt;height:14.25pt;flip:y;z-index:2519808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17C1C67">
          <v:shape id="_x0000_s1311" type="#_x0000_t109" style="position:absolute;margin-left:81pt;margin-top:139.95pt;width:189pt;height:17.25pt;flip:y;z-index:251981824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284235CC" wp14:editId="0F16A72F">
            <wp:extent cx="3705225" cy="4341941"/>
            <wp:effectExtent l="19050" t="0" r="9525" b="0"/>
            <wp:docPr id="224" name="图片 223" descr="擷取_2019_05_28_10_26_45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6_45_6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1326" w14:textId="77777777" w:rsidR="00915369" w:rsidRPr="00D27B83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27B83">
        <w:rPr>
          <w:rFonts w:ascii="Calibri" w:hAnsi="Calibri" w:cs="Calibri"/>
          <w:kern w:val="0"/>
          <w:sz w:val="22"/>
        </w:rPr>
        <w:t xml:space="preserve">12.11 </w:t>
      </w:r>
      <w:r w:rsidRPr="00D27B83">
        <w:rPr>
          <w:rFonts w:ascii="Calibri" w:hAnsi="Calibri" w:cs="Calibri" w:hint="eastAsia"/>
          <w:kern w:val="0"/>
          <w:sz w:val="22"/>
        </w:rPr>
        <w:t xml:space="preserve">點擊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="00C941F5" w:rsidRPr="00D27B83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C941F5" w:rsidRPr="00D27B83">
        <w:rPr>
          <w:rFonts w:ascii="Calibri" w:hAnsi="Calibri" w:cs="Calibri" w:hint="eastAsia"/>
          <w:kern w:val="0"/>
          <w:sz w:val="22"/>
        </w:rPr>
        <w:t xml:space="preserve">來運行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Pr="00D27B83">
        <w:rPr>
          <w:rFonts w:ascii="Calibri" w:hAnsi="Calibri" w:cs="Calibri"/>
          <w:b/>
          <w:kern w:val="0"/>
          <w:sz w:val="22"/>
        </w:rPr>
        <w:t xml:space="preserve">DIKO Rendition Manager</w:t>
      </w:r>
    </w:p>
    <w:p w14:paraId="0AE94504" w14:textId="77777777" w:rsidR="00B23F00" w:rsidRDefault="00286A25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17358765">
          <v:shape id="_x0000_s1312" type="#_x0000_t109" style="position:absolute;margin-left:66pt;margin-top:82.95pt;width:51.75pt;height:14.25pt;flip:y;z-index:251982848" filled="f" strokecolor="red" strokeweight="1.5pt"/>
        </w:pict>
      </w:r>
      <w:r w:rsidR="00C941F5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970E517" wp14:editId="4B1154BC">
            <wp:extent cx="5274310" cy="3800475"/>
            <wp:effectExtent l="19050" t="0" r="2540" b="0"/>
            <wp:docPr id="228" name="图片 227" descr="擷取_2019_05_28_10_29_22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9_22_59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6460" w14:textId="77777777" w:rsidR="00B23F00" w:rsidRDefault="000E694E" w:rsidP="000E694E">
      <w:pPr>
        <w:pStyle w:val="1"/>
        <w:rPr>
          <w:color w:val="002060"/>
          <w:kern w:val="0"/>
          <w:sz w:val="40"/>
          <w:szCs w:val="40"/>
        </w:rPr>
      </w:pPr>
      <w:bookmarkStart w:id="17" w:name="_Toc14192946"/>
      <w:r w:rsidRPr="000E694E">
        <w:rPr>
          <w:rFonts w:hint="eastAsia"/>
          <w:color w:val="002060"/>
          <w:kern w:val="0"/>
          <w:sz w:val="40"/>
          <w:szCs w:val="40"/>
        </w:rPr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Windows services</w:t>
      </w:r>
      <w:bookmarkEnd w:id="17"/>
    </w:p>
    <w:p w14:paraId="2D5C7A03" w14:textId="77777777"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 xml:space="preserve">到</w:t>
      </w:r>
      <w:r w:rsidRPr="000E694E">
        <w:rPr>
          <w:rFonts w:ascii="Calibri" w:hAnsi="Calibri" w:cs="Calibri"/>
          <w:b/>
          <w:kern w:val="0"/>
          <w:szCs w:val="24"/>
        </w:rPr>
        <w:t xml:space="preserve"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並經由</w:t>
      </w:r>
      <w:r>
        <w:rPr>
          <w:rFonts w:ascii="Calibri" w:hAnsi="Calibri" w:cs="Calibri" w:hint="eastAsia"/>
          <w:kern w:val="0"/>
          <w:szCs w:val="24"/>
        </w:rPr>
        <w:t xml:space="preserve">Notepad</w:t>
      </w:r>
      <w:r>
        <w:rPr>
          <w:rFonts w:ascii="Calibri" w:hAnsi="Calibri" w:cs="Calibri" w:hint="eastAsia"/>
          <w:kern w:val="0"/>
          <w:szCs w:val="24"/>
        </w:rPr>
        <w:t xml:space="preserve"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 xml:space="preserve">config.ini</w:t>
      </w:r>
    </w:p>
    <w:p w14:paraId="4FC19556" w14:textId="77777777" w:rsidR="00347120" w:rsidRDefault="00286A25" w:rsidP="000E694E">
      <w:pPr>
        <w:rPr>
          <w:b/>
          <w:szCs w:val="24"/>
        </w:rPr>
      </w:pPr>
      <w:r>
        <w:rPr>
          <w:b/>
          <w:noProof/>
          <w:szCs w:val="24"/>
        </w:rPr>
        <w:pict w14:anchorId="7895078B">
          <v:shape id="_x0000_s1315" type="#_x0000_t109" style="position:absolute;margin-left:326.25pt;margin-top:133.95pt;width:101.25pt;height:15pt;flip:y;z-index:251985920" filled="f" strokecolor="red" strokeweight="1.5pt"/>
        </w:pict>
      </w:r>
      <w:r>
        <w:rPr>
          <w:b/>
          <w:noProof/>
          <w:szCs w:val="24"/>
        </w:rPr>
        <w:pict w14:anchorId="084F4926">
          <v:shape id="_x0000_s1314" type="#_x0000_t109" style="position:absolute;margin-left:63.75pt;margin-top:30.45pt;width:180pt;height:17.25pt;flip:y;z-index:251984896" filled="f" strokecolor="red" strokeweight="1.5pt"/>
        </w:pict>
      </w:r>
      <w:r>
        <w:rPr>
          <w:b/>
          <w:noProof/>
          <w:szCs w:val="24"/>
        </w:rPr>
        <w:pict w14:anchorId="64B5EEC6">
          <v:shape id="_x0000_s1313" type="#_x0000_t109" style="position:absolute;margin-left:102.75pt;margin-top:79.95pt;width:46.5pt;height:11.25pt;flip:y;z-index:251983872" filled="f" strokecolor="red" strokeweight="1.5pt"/>
        </w:pict>
      </w:r>
      <w:r w:rsidR="00D27B83">
        <w:rPr>
          <w:b/>
          <w:noProof/>
          <w:szCs w:val="24"/>
        </w:rPr>
        <w:drawing>
          <wp:inline distT="0" distB="0" distL="0" distR="0" wp14:anchorId="66F73734" wp14:editId="350DBC94">
            <wp:extent cx="5922052" cy="3419475"/>
            <wp:effectExtent l="19050" t="0" r="2498" b="0"/>
            <wp:docPr id="239" name="图片 238" descr="擷取_2019_05_28_10_31_23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1_23_53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5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F2B0" w14:textId="77777777" w:rsidR="00445E89" w:rsidRDefault="00445E89" w:rsidP="000E694E">
      <w:pPr>
        <w:rPr>
          <w:b/>
          <w:szCs w:val="24"/>
        </w:rPr>
      </w:pPr>
    </w:p>
    <w:p w14:paraId="7D8D19BC" w14:textId="77777777" w:rsidR="00445E89" w:rsidRDefault="00445E89" w:rsidP="000E694E">
      <w:pPr>
        <w:rPr>
          <w:b/>
          <w:szCs w:val="24"/>
        </w:rPr>
      </w:pPr>
    </w:p>
    <w:p w14:paraId="29212C4C" w14:textId="77777777" w:rsidR="00445E89" w:rsidRDefault="00445E89" w:rsidP="000E694E">
      <w:pPr>
        <w:rPr>
          <w:b/>
          <w:szCs w:val="24"/>
        </w:rPr>
      </w:pPr>
    </w:p>
    <w:p w14:paraId="78AD21C5" w14:textId="77777777" w:rsidR="00445E89" w:rsidRDefault="00445E89" w:rsidP="000E694E">
      <w:pPr>
        <w:rPr>
          <w:b/>
          <w:szCs w:val="24"/>
        </w:rPr>
      </w:pPr>
    </w:p>
    <w:p w14:paraId="24F56B51" w14:textId="77777777" w:rsidR="00445E89" w:rsidRDefault="00445E89" w:rsidP="000E694E">
      <w:pPr>
        <w:rPr>
          <w:b/>
          <w:szCs w:val="24"/>
        </w:rPr>
      </w:pPr>
    </w:p>
    <w:p w14:paraId="7622D9DD" w14:textId="77777777" w:rsidR="00445E89" w:rsidRDefault="00445E89" w:rsidP="000E694E">
      <w:pPr>
        <w:rPr>
          <w:b/>
          <w:szCs w:val="24"/>
        </w:rPr>
      </w:pPr>
    </w:p>
    <w:p w14:paraId="320CF284" w14:textId="77777777" w:rsidR="00445E89" w:rsidRDefault="00445E89" w:rsidP="000E694E">
      <w:pPr>
        <w:rPr>
          <w:b/>
          <w:szCs w:val="24"/>
        </w:rPr>
      </w:pPr>
    </w:p>
    <w:p w14:paraId="35C075EA" w14:textId="77777777" w:rsidR="00445E89" w:rsidRDefault="00445E89" w:rsidP="000E694E">
      <w:pPr>
        <w:rPr>
          <w:b/>
          <w:szCs w:val="24"/>
        </w:rPr>
      </w:pPr>
    </w:p>
    <w:p w14:paraId="3378622F" w14:textId="77777777" w:rsidR="00445E89" w:rsidRDefault="00445E89" w:rsidP="000E694E">
      <w:pPr>
        <w:rPr>
          <w:b/>
          <w:szCs w:val="24"/>
        </w:rPr>
      </w:pPr>
    </w:p>
    <w:p w14:paraId="2C5B6630" w14:textId="77777777" w:rsidR="00445E89" w:rsidRDefault="00445E89" w:rsidP="000E694E">
      <w:pPr>
        <w:rPr>
          <w:b/>
          <w:szCs w:val="24"/>
        </w:rPr>
      </w:pPr>
    </w:p>
    <w:p w14:paraId="496C135B" w14:textId="77777777" w:rsidR="00445E89" w:rsidRDefault="00445E89" w:rsidP="000E694E">
      <w:pPr>
        <w:rPr>
          <w:b/>
          <w:szCs w:val="24"/>
        </w:rPr>
      </w:pPr>
    </w:p>
    <w:p w14:paraId="522F74AE" w14:textId="77777777" w:rsidR="00445E89" w:rsidRDefault="00445E89" w:rsidP="000E694E">
      <w:pPr>
        <w:rPr>
          <w:b/>
          <w:szCs w:val="24"/>
        </w:rPr>
      </w:pPr>
    </w:p>
    <w:p w14:paraId="019C2343" w14:textId="77777777" w:rsidR="00445E89" w:rsidRDefault="00445E89" w:rsidP="000E694E">
      <w:pPr>
        <w:rPr>
          <w:b/>
          <w:szCs w:val="24"/>
        </w:rPr>
      </w:pPr>
    </w:p>
    <w:p w14:paraId="5E0171F8" w14:textId="77777777" w:rsidR="00445E89" w:rsidRDefault="00445E89" w:rsidP="000E694E">
      <w:pPr>
        <w:rPr>
          <w:b/>
          <w:szCs w:val="24"/>
        </w:rPr>
      </w:pPr>
    </w:p>
    <w:p w14:paraId="787E0C83" w14:textId="77777777" w:rsidR="00445E89" w:rsidRDefault="00445E89" w:rsidP="000E694E">
      <w:pPr>
        <w:rPr>
          <w:b/>
          <w:szCs w:val="24"/>
        </w:rPr>
      </w:pPr>
    </w:p>
    <w:p w14:paraId="16B2E598" w14:textId="77777777" w:rsidR="00445E89" w:rsidRPr="00E77486" w:rsidRDefault="001A52D9" w:rsidP="00445E89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A52D9">
        <w:rPr>
          <w:rFonts w:ascii="Calibri" w:hAnsi="Calibri" w:cs="Calibri"/>
        </w:rPr>
        <w:t xml:space="preserve">13.2</w:t>
      </w:r>
      <w:r w:rsidR="00445E89" w:rsidRPr="00E77486">
        <w:rPr>
          <w:rFonts w:ascii="Calibri" w:hAnsi="Calibri" w:cs="Calibri" w:hint="eastAsia"/>
          <w:sz w:val="22"/>
          <w:szCs w:val="22"/>
        </w:rPr>
        <w:t xml:space="preserve">確認</w:t>
      </w:r>
      <w:r w:rsidR="00445E89" w:rsidRPr="00E77486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="00445E89" w:rsidRPr="00E77486">
        <w:rPr>
          <w:rFonts w:ascii="Calibri" w:hAnsi="Calibri" w:cs="Calibri" w:hint="eastAsia"/>
          <w:sz w:val="22"/>
          <w:szCs w:val="22"/>
        </w:rPr>
        <w:t xml:space="preserve">中以下的內容指向正確路徑</w:t>
      </w:r>
      <w:r w:rsidR="00445E89" w:rsidRPr="00E77486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445E89" w:rsidRPr="00E77486">
        <w:rPr>
          <w:rFonts w:asciiTheme="minorEastAsia" w:hAnsiTheme="minorEastAsia" w:cs="Calibri"/>
          <w:sz w:val="22"/>
          <w:szCs w:val="22"/>
        </w:rPr>
        <w:br/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等於“您的伺服器名稱”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的連接畫面中找到此資訊。</w:t>
      </w:r>
    </w:p>
    <w:p w14:paraId="681EB030" w14:textId="77777777" w:rsidR="00A64F42" w:rsidRDefault="00286A25" w:rsidP="000E694E">
      <w:pPr>
        <w:rPr>
          <w:b/>
          <w:szCs w:val="24"/>
        </w:rPr>
      </w:pPr>
      <w:r>
        <w:rPr>
          <w:b/>
          <w:noProof/>
          <w:szCs w:val="24"/>
        </w:rPr>
        <w:pict w14:anchorId="2BFDDB2D">
          <v:shape id="_x0000_s1318" type="#_x0000_t109" style="position:absolute;margin-left:284.25pt;margin-top:93.45pt;width:188.25pt;height:18pt;flip:y;z-index:251987968" filled="f" strokecolor="red" strokeweight="1.5pt"/>
        </w:pict>
      </w:r>
      <w:r>
        <w:rPr>
          <w:b/>
          <w:noProof/>
          <w:szCs w:val="24"/>
        </w:rPr>
        <w:pict w14:anchorId="44CE059E">
          <v:shape id="_x0000_s1316" type="#_x0000_t109" style="position:absolute;margin-left:1.5pt;margin-top:50.7pt;width:136.5pt;height:65.25pt;flip:y;z-index:251986944" filled="f" strokecolor="red" strokeweight="1.5pt"/>
        </w:pict>
      </w:r>
      <w:r w:rsidR="003A4ABF">
        <w:rPr>
          <w:b/>
          <w:noProof/>
          <w:szCs w:val="24"/>
        </w:rPr>
        <w:drawing>
          <wp:inline distT="0" distB="0" distL="0" distR="0" wp14:anchorId="65211077" wp14:editId="4081982C">
            <wp:extent cx="6076950" cy="4000500"/>
            <wp:effectExtent l="19050" t="0" r="0" b="0"/>
            <wp:docPr id="250" name="图片 249" descr="擷取_2019_05_28_10_35_45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5_45_50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163" cy="40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159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6FA971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6827251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5687308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311B91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9F5C61A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4BD8FC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7410E26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5C88744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8FA3622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1FBAEEA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F720472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4218784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558C7C5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9F48ADC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57FFFE7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A88FC8F" w14:textId="77777777" w:rsidR="003A4ABF" w:rsidRPr="001A6EE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44DEA45" w14:textId="77777777" w:rsidR="006061D2" w:rsidRPr="001A6EEF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13.3</w:t>
      </w:r>
      <w:r w:rsidR="00BF26F2" w:rsidRPr="001A6EEF">
        <w:rPr>
          <w:rFonts w:ascii="Calibri" w:hAnsi="Calibri" w:cs="Calibri" w:hint="eastAsia"/>
          <w:kern w:val="0"/>
          <w:sz w:val="22"/>
        </w:rPr>
        <w:t xml:space="preserve"> </w:t>
      </w:r>
      <w:r w:rsidRPr="001A6EEF">
        <w:rPr>
          <w:rFonts w:ascii="Calibri" w:hAnsi="Calibri" w:cs="Calibri" w:hint="eastAsia"/>
          <w:kern w:val="0"/>
          <w:sz w:val="22"/>
        </w:rPr>
        <w:t xml:space="preserve">以系統管理員身分打開命令提示元以用來註冊</w:t>
      </w:r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DIKO </w:t>
      </w:r>
      <w:proofErr w:type="spellStart"/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EmailCapturing</w:t>
      </w:r>
      <w:proofErr w:type="spellEnd"/>
      <w:r w:rsidRPr="001A6EEF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5C211741" w14:textId="77777777" w:rsidR="00361B75" w:rsidRPr="001A6EEF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13.4 </w:t>
      </w:r>
      <w:r w:rsidRPr="001A6EEF">
        <w:rPr>
          <w:rFonts w:ascii="Calibri" w:hAnsi="Calibri" w:cs="Calibri" w:hint="eastAsia"/>
          <w:kern w:val="0"/>
          <w:sz w:val="22"/>
        </w:rPr>
        <w:t xml:space="preserve">輸入</w:t>
      </w:r>
      <w:r w:rsidRPr="001A6EEF">
        <w:rPr>
          <w:rFonts w:ascii="Calibri" w:hAnsi="Calibri" w:cs="Calibri"/>
          <w:kern w:val="0"/>
          <w:sz w:val="22"/>
        </w:rPr>
        <w:t xml:space="preserve"> </w:t>
      </w:r>
      <w:r w:rsidRPr="001A6EEF">
        <w:rPr>
          <w:rFonts w:ascii="Calibri-Bold" w:hAnsi="Calibri-Bold" w:cs="Calibri-Bold"/>
          <w:b/>
          <w:bCs/>
          <w:kern w:val="0"/>
          <w:sz w:val="22"/>
        </w:rPr>
        <w:t xml:space="preserve">cd C:\DIKO\EmailCapturing</w:t>
      </w:r>
      <w:r w:rsidRPr="001A6EEF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1A6EEF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1A6EEF">
        <w:rPr>
          <w:rFonts w:ascii="Calibri" w:hAnsi="Calibri" w:cs="Calibri" w:hint="eastAsia"/>
          <w:kern w:val="0"/>
          <w:sz w:val="22"/>
        </w:rPr>
        <w:t xml:space="preserve">按下</w:t>
      </w:r>
      <w:r w:rsidRPr="001A6EEF">
        <w:rPr>
          <w:rFonts w:ascii="Calibri" w:hAnsi="Calibri" w:cs="Calibri"/>
          <w:kern w:val="0"/>
          <w:sz w:val="22"/>
        </w:rPr>
        <w:t xml:space="preserve">Enter</w:t>
      </w:r>
      <w:r w:rsidRPr="001A6EEF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1A6EEF">
        <w:rPr>
          <w:rFonts w:ascii="Calibri" w:hAnsi="Calibri" w:cs="Calibri"/>
          <w:b/>
          <w:kern w:val="0"/>
          <w:sz w:val="22"/>
        </w:rPr>
        <w:t xml:space="preserve">C:\DIKO\</w:t>
      </w:r>
      <w:r w:rsidRPr="001A6EEF">
        <w:rPr>
          <w:rFonts w:ascii="Calibri-Bold" w:hAnsi="Calibri-Bold" w:cs="Calibri-Bold" w:hint="eastAsia"/>
          <w:b/>
          <w:bCs/>
          <w:kern w:val="0"/>
          <w:sz w:val="22"/>
        </w:rPr>
        <w:t xml:space="preserve">EmailCapturing</w:t>
      </w:r>
    </w:p>
    <w:p w14:paraId="7C860FAC" w14:textId="77777777" w:rsidR="00A64F42" w:rsidRPr="000A28C9" w:rsidRDefault="00286A25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03D524B4">
          <v:shape id="_x0000_s1319" type="#_x0000_t109" style="position:absolute;margin-left:103.5pt;margin-top:49.2pt;width:136.5pt;height:18pt;flip:y;z-index:251988992" filled="f" strokecolor="red" strokeweight="1.5pt"/>
        </w:pict>
      </w:r>
      <w:r w:rsidR="001A6EEF" w:rsidRPr="000A28C9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CE42D62" wp14:editId="28ADBAE1">
            <wp:extent cx="5274310" cy="1020445"/>
            <wp:effectExtent l="19050" t="0" r="2540" b="0"/>
            <wp:docPr id="251" name="图片 250" descr="擷取_2019_05_28_10_39_28_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9_28_44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2B60" w14:textId="77777777" w:rsidR="00572DA2" w:rsidRPr="000A28C9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13.5 </w:t>
      </w:r>
      <w:r w:rsidRPr="000A28C9">
        <w:rPr>
          <w:rFonts w:ascii="Calibri" w:hAnsi="Calibri" w:cs="Calibri" w:hint="eastAsia"/>
          <w:kern w:val="0"/>
          <w:sz w:val="22"/>
        </w:rPr>
        <w:t xml:space="preserve">輸入</w:t>
      </w:r>
      <w:r w:rsidR="00572DA2" w:rsidRPr="000A28C9">
        <w:rPr>
          <w:rFonts w:ascii="Calibri" w:hAnsi="Calibri" w:cs="Calibri"/>
          <w:kern w:val="0"/>
          <w:sz w:val="22"/>
        </w:rPr>
        <w:t xml:space="preserve"> </w:t>
      </w:r>
      <w:r w:rsidR="00572DA2" w:rsidRPr="000A28C9">
        <w:rPr>
          <w:rFonts w:ascii="Calibri-Bold" w:hAnsi="Calibri-Bold" w:cs="Calibri-Bold"/>
          <w:b/>
          <w:bCs/>
          <w:kern w:val="0"/>
          <w:sz w:val="22"/>
        </w:rPr>
        <w:t xml:space="preserve">"Register DIKOEmailCapturing.bat"</w:t>
      </w:r>
      <w:r w:rsidRPr="000A28C9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 xml:space="preserve">並按下</w:t>
      </w:r>
      <w:r w:rsidRPr="000A28C9">
        <w:rPr>
          <w:rFonts w:ascii="Calibri" w:hAnsi="Calibri" w:cs="Calibri"/>
          <w:b/>
          <w:kern w:val="0"/>
          <w:sz w:val="22"/>
        </w:rPr>
        <w:t xml:space="preserve">Enter</w:t>
      </w:r>
      <w:r w:rsidRPr="000A28C9">
        <w:rPr>
          <w:rFonts w:ascii="Calibri" w:hAnsi="Calibri" w:cs="Calibri" w:hint="eastAsia"/>
          <w:kern w:val="0"/>
          <w:sz w:val="22"/>
        </w:rPr>
        <w:t xml:space="preserve">鍵來執行安裝程序</w:t>
      </w:r>
    </w:p>
    <w:p w14:paraId="26D0DF50" w14:textId="77777777" w:rsidR="001704AE" w:rsidRDefault="00286A25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1B6B96BD">
          <v:shape id="_x0000_s1320" type="#_x0000_t109" style="position:absolute;margin-left:120pt;margin-top:67.2pt;width:167.25pt;height:18pt;flip:y;z-index:251990016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C9D5E53" wp14:editId="1C3884C0">
            <wp:extent cx="5274310" cy="1043940"/>
            <wp:effectExtent l="19050" t="0" r="2540" b="0"/>
            <wp:docPr id="253" name="图片 252" descr="擷取_2019_05_28_10_42_14_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2_14_89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6F2" w14:textId="77777777" w:rsidR="001704AE" w:rsidRPr="000A28C9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13.6</w:t>
      </w:r>
      <w:r w:rsidRPr="000A28C9">
        <w:rPr>
          <w:rFonts w:ascii="Calibri" w:hAnsi="Calibri" w:cs="Calibri" w:hint="eastAsia"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0A28C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0A28C9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0A28C9">
        <w:rPr>
          <w:rFonts w:ascii="Calibri" w:hAnsi="Calibri" w:cs="Calibri"/>
          <w:kern w:val="0"/>
          <w:sz w:val="22"/>
        </w:rPr>
        <w:t xml:space="preserve"> </w:t>
      </w:r>
      <w:r w:rsidR="000A28C9" w:rsidRPr="000A28C9">
        <w:rPr>
          <w:rFonts w:ascii="Calibri" w:hAnsi="Calibri" w:cs="Calibri"/>
          <w:b/>
          <w:kern w:val="0"/>
          <w:sz w:val="22"/>
        </w:rPr>
        <w:t xml:space="preserve">“</w:t>
      </w:r>
      <w:r w:rsidR="000A28C9" w:rsidRPr="000A28C9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0A28C9">
        <w:rPr>
          <w:rFonts w:ascii="Calibri" w:hAnsi="Calibri" w:cs="Calibri"/>
          <w:b/>
          <w:kern w:val="0"/>
          <w:sz w:val="22"/>
        </w:rPr>
        <w:t xml:space="preserve">”</w:t>
      </w:r>
    </w:p>
    <w:p w14:paraId="2FC40550" w14:textId="77777777" w:rsidR="001704AE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0762221">
          <v:shape id="_x0000_s1321" type="#_x0000_t109" style="position:absolute;margin-left:1.5pt;margin-top:312.45pt;width:115.5pt;height:18pt;flip:y;z-index:251991040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7F859503" wp14:editId="42B2A3BA">
            <wp:extent cx="5274310" cy="4928870"/>
            <wp:effectExtent l="19050" t="0" r="2540" b="0"/>
            <wp:docPr id="43" name="图片 42" descr="擷取_2019_05_28_10_44_02_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4_02_96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87E9" w14:textId="77777777"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 xml:space="preserve"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關閉命令提示元視窗</w:t>
      </w:r>
    </w:p>
    <w:p w14:paraId="11C6B1D1" w14:textId="77777777" w:rsidR="00BF26F2" w:rsidRPr="0056573E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56573E">
        <w:rPr>
          <w:rFonts w:ascii="Calibri" w:hAnsi="Calibri" w:cs="Calibri"/>
          <w:kern w:val="0"/>
          <w:sz w:val="22"/>
        </w:rPr>
        <w:t xml:space="preserve">13.</w:t>
      </w:r>
      <w:r w:rsidRPr="0056573E">
        <w:rPr>
          <w:rFonts w:ascii="Calibri" w:hAnsi="Calibri" w:cs="Calibri" w:hint="eastAsia"/>
          <w:kern w:val="0"/>
          <w:sz w:val="22"/>
        </w:rPr>
        <w:t xml:space="preserve">8 </w:t>
      </w:r>
      <w:r w:rsidRPr="0056573E">
        <w:rPr>
          <w:rFonts w:ascii="Calibri" w:hAnsi="Calibri" w:cs="Calibri" w:hint="eastAsia"/>
          <w:kern w:val="0"/>
          <w:sz w:val="22"/>
        </w:rPr>
        <w:t xml:space="preserve">搜尋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8B7D5B" w:rsidRPr="0056573E">
        <w:rPr>
          <w:rFonts w:ascii="Calibri" w:hAnsi="Calibri" w:cs="Calibri"/>
          <w:b/>
          <w:kern w:val="0"/>
          <w:sz w:val="22"/>
        </w:rPr>
        <w:t xml:space="preserve">“Service</w:t>
      </w:r>
      <w:r w:rsidRPr="0056573E">
        <w:rPr>
          <w:rFonts w:ascii="Calibri" w:hAnsi="Calibri" w:cs="Calibri"/>
          <w:b/>
          <w:kern w:val="0"/>
          <w:sz w:val="22"/>
        </w:rPr>
        <w:t xml:space="preserve"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並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打開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0E6392" w:rsidRPr="0056573E">
        <w:rPr>
          <w:rFonts w:ascii="Calibri" w:hAnsi="Calibri" w:cs="Calibri"/>
          <w:b/>
          <w:kern w:val="0"/>
          <w:sz w:val="22"/>
        </w:rPr>
        <w:t xml:space="preserve">“</w:t>
      </w:r>
      <w:r w:rsidR="000E6392" w:rsidRPr="0056573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56573E">
        <w:rPr>
          <w:rFonts w:ascii="Calibri" w:hAnsi="Calibri" w:cs="Calibri"/>
          <w:b/>
          <w:kern w:val="0"/>
          <w:sz w:val="22"/>
        </w:rPr>
        <w:t xml:space="preserve"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介面</w:t>
      </w:r>
    </w:p>
    <w:p w14:paraId="0EA04CEF" w14:textId="77777777" w:rsidR="00BF26F2" w:rsidRDefault="00286A25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7F07E4E3">
          <v:shape id="_x0000_s1323" type="#_x0000_t109" style="position:absolute;margin-left:324pt;margin-top:44.7pt;width:54.75pt;height:12pt;flip:y;z-index:25199308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CE4E687">
          <v:shape id="_x0000_s1322" type="#_x0000_t109" style="position:absolute;margin-left:35.25pt;margin-top:74.7pt;width:36.75pt;height:18pt;flip:y;z-index:251992064" filled="f" strokecolor="red" strokeweight="1.5pt"/>
        </w:pict>
      </w:r>
      <w:r w:rsidR="008B7D5B" w:rsidRPr="008B7D5B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7B04ACB9" wp14:editId="7D632B24">
            <wp:extent cx="5274310" cy="3044123"/>
            <wp:effectExtent l="19050" t="0" r="2540" b="0"/>
            <wp:docPr id="44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488" w14:textId="77777777"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13.9 </w:t>
      </w:r>
      <w:r w:rsidRPr="002B4E62">
        <w:rPr>
          <w:rFonts w:ascii="Calibri" w:hAnsi="Calibri" w:cs="Calibri" w:hint="eastAsia"/>
          <w:kern w:val="0"/>
          <w:sz w:val="22"/>
        </w:rPr>
        <w:t xml:space="preserve">右鍵點擊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/>
          <w:b/>
          <w:kern w:val="0"/>
          <w:sz w:val="22"/>
        </w:rPr>
        <w:t xml:space="preserve">DIKO </w:t>
      </w:r>
      <w:r w:rsidR="009D35B1" w:rsidRPr="002B4E62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Email Capturing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並選擇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0C4AB0" w:rsidRPr="002B4E62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3A5018BA" w14:textId="77777777" w:rsidR="00BF26F2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B04E453">
          <v:shape id="_x0000_s1326" type="#_x0000_t109" style="position:absolute;margin-left:180.75pt;margin-top:151.2pt;width:78.75pt;height:11.25pt;flip:y;z-index:25199616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45B80C9C">
          <v:shape id="_x0000_s1325" type="#_x0000_t109" style="position:absolute;margin-left:269.25pt;margin-top:240.45pt;width:76.5pt;height:14.25pt;flip:y;z-index:251995136" filled="f" strokecolor="red" strokeweight="1.5pt"/>
        </w:pict>
      </w:r>
      <w:r w:rsidR="000E6392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51B1686" wp14:editId="0B3BF12B">
            <wp:extent cx="5274310" cy="3898900"/>
            <wp:effectExtent l="19050" t="0" r="2540" b="0"/>
            <wp:docPr id="45" name="图片 44" descr="擷取_2019_05_28_10_50_39_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0_39_93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70D0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6E19BDA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824CE31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706F908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18C6978" w14:textId="77777777"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13.10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改變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為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 xml:space="preserve">“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2B4E62">
        <w:rPr>
          <w:rFonts w:ascii="Calibri" w:hAnsi="Calibri" w:cs="Calibri"/>
          <w:b/>
          <w:kern w:val="0"/>
          <w:sz w:val="22"/>
        </w:rPr>
        <w:t xml:space="preserve">”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並點擊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 xml:space="preserve">[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2B4E62">
        <w:rPr>
          <w:rFonts w:ascii="Calibri" w:hAnsi="Calibri" w:cs="Calibri"/>
          <w:b/>
          <w:kern w:val="0"/>
          <w:sz w:val="22"/>
        </w:rPr>
        <w:t xml:space="preserve">]</w:t>
      </w:r>
    </w:p>
    <w:p w14:paraId="12B6F7F7" w14:textId="77777777" w:rsidR="00BF26F2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2D659285">
          <v:shape id="_x0000_s1328" type="#_x0000_t109" style="position:absolute;margin-left:114.75pt;margin-top:315.45pt;width:49.5pt;height:14.25pt;flip:y;z-index:25199820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2CB2CF76">
          <v:shape id="_x0000_s1327" type="#_x0000_t109" style="position:absolute;margin-left:78.75pt;margin-top:142.95pt;width:182.25pt;height:14.25pt;flip:y;z-index:251997184" filled="f" strokecolor="red" strokeweight="1.5pt"/>
        </w:pict>
      </w:r>
      <w:r w:rsidR="002B4E62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93B2EC5" wp14:editId="4E7E1328">
            <wp:extent cx="3580318" cy="4257675"/>
            <wp:effectExtent l="19050" t="0" r="1082" b="0"/>
            <wp:docPr id="46" name="图片 45" descr="擷取_2019_05_28_10_53_14_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3_14_87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318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A44" w14:textId="77777777" w:rsidR="000B0629" w:rsidRPr="008A1BE2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A1BE2">
        <w:rPr>
          <w:rFonts w:ascii="Calibri" w:hAnsi="Calibri" w:cs="Calibri"/>
          <w:kern w:val="0"/>
          <w:sz w:val="22"/>
        </w:rPr>
        <w:t xml:space="preserve">13.11 </w:t>
      </w:r>
      <w:r w:rsidRPr="008A1BE2">
        <w:rPr>
          <w:rFonts w:ascii="Calibri" w:hAnsi="Calibri" w:cs="Calibri" w:hint="eastAsia"/>
          <w:kern w:val="0"/>
          <w:sz w:val="22"/>
        </w:rPr>
        <w:t xml:space="preserve">點擊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="0056573E" w:rsidRPr="008A1BE2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56573E" w:rsidRPr="008A1BE2">
        <w:rPr>
          <w:rFonts w:ascii="Calibri" w:hAnsi="Calibri" w:cs="Calibri" w:hint="eastAsia"/>
          <w:kern w:val="0"/>
          <w:sz w:val="22"/>
        </w:rPr>
        <w:t xml:space="preserve">來運行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Pr="008A1BE2">
        <w:rPr>
          <w:rFonts w:ascii="Calibri" w:hAnsi="Calibri" w:cs="Calibri"/>
          <w:b/>
          <w:kern w:val="0"/>
          <w:sz w:val="22"/>
        </w:rPr>
        <w:t xml:space="preserve">DIKO Email Capturing</w:t>
      </w:r>
    </w:p>
    <w:p w14:paraId="6B207AA2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0A174F16">
          <v:shape id="_x0000_s1329" type="#_x0000_t109" style="position:absolute;margin-left:65.25pt;margin-top:79.95pt;width:49.5pt;height:14.25pt;flip:y;z-index:251999232" filled="f" strokecolor="red" strokeweight="1.5pt"/>
        </w:pict>
      </w:r>
      <w:r w:rsidR="0056573E">
        <w:rPr>
          <w:noProof/>
        </w:rPr>
        <w:drawing>
          <wp:inline distT="0" distB="0" distL="0" distR="0" wp14:anchorId="20F8BAD0" wp14:editId="0123808D">
            <wp:extent cx="5274310" cy="3855085"/>
            <wp:effectExtent l="19050" t="0" r="2540" b="0"/>
            <wp:docPr id="48" name="图片 47" descr="擷取_2019_05_28_10_55_02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5_02_42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8113" w14:textId="77777777" w:rsidR="009D6DF7" w:rsidRPr="00C92978" w:rsidRDefault="00925002" w:rsidP="00C92978">
      <w:pPr>
        <w:pStyle w:val="1"/>
        <w:rPr>
          <w:color w:val="002060"/>
          <w:kern w:val="0"/>
          <w:sz w:val="40"/>
          <w:szCs w:val="40"/>
        </w:rPr>
      </w:pPr>
      <w:bookmarkStart w:id="18" w:name="_Toc14192947"/>
      <w:r w:rsidRPr="000E694E">
        <w:rPr>
          <w:rFonts w:hint="eastAsia"/>
          <w:color w:val="002060"/>
          <w:kern w:val="0"/>
          <w:sz w:val="40"/>
          <w:szCs w:val="40"/>
        </w:rPr>
        <w:t xml:space="preserve"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Windows services</w:t>
      </w:r>
      <w:bookmarkEnd w:id="18"/>
    </w:p>
    <w:p w14:paraId="191DA938" w14:textId="77777777" w:rsidR="000B0629" w:rsidRDefault="00286A25" w:rsidP="009D6DF7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13E70898">
          <v:rect id="_x0000_s1331" style="position:absolute;margin-left:300.75pt;margin-top:139.2pt;width:90.75pt;height:13.5pt;z-index:252001280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21417175">
          <v:rect id="_x0000_s1330" style="position:absolute;margin-left:88.5pt;margin-top:134.7pt;width:86.25pt;height:13.5pt;z-index:252000256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66AA5EDB">
          <v:rect id="_x0000_s1154" style="position:absolute;margin-left:55.5pt;margin-top:52.2pt;width:210pt;height:13.5pt;z-index:251777024" filled="f" strokecolor="red" strokeweight="1.5pt"/>
        </w:pict>
      </w:r>
      <w:r w:rsidR="00925002" w:rsidRPr="00FC5D70">
        <w:rPr>
          <w:rFonts w:ascii="Calibri" w:hAnsi="Calibri" w:cs="Calibri"/>
          <w:kern w:val="0"/>
          <w:sz w:val="22"/>
        </w:rPr>
        <w:t xml:space="preserve">1</w:t>
      </w:r>
      <w:r w:rsidR="00925002" w:rsidRPr="00FC5D70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="00925002" w:rsidRPr="00FC5D70">
        <w:rPr>
          <w:rFonts w:ascii="Calibri" w:hAnsi="Calibri" w:cs="Calibri"/>
          <w:kern w:val="0"/>
          <w:sz w:val="22"/>
        </w:rPr>
        <w:t xml:space="preserve">.1 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到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C:\DIKO\Email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Capturing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="00925002" w:rsidRPr="00FC5D7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並經由</w:t>
      </w:r>
      <w:r w:rsidR="00C92978" w:rsidRPr="00FC5D70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打開</w:t>
      </w:r>
      <w:r w:rsidR="00925002" w:rsidRPr="00FC5D70">
        <w:rPr>
          <w:rFonts w:ascii="Calibri" w:hAnsi="Calibri" w:cs="Calibri"/>
          <w:kern w:val="0"/>
          <w:sz w:val="22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config.in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i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：</w:t>
      </w:r>
      <w:r w:rsidR="00E12C4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4C48F75" wp14:editId="43C0562B">
            <wp:extent cx="5274310" cy="3068320"/>
            <wp:effectExtent l="19050" t="0" r="2540" b="0"/>
            <wp:docPr id="49" name="图片 48" descr="擷取_2019_05_28_11_01_11_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1_11_54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91BA" w14:textId="77777777"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 xml:space="preserve">1</w:t>
      </w:r>
      <w:r w:rsidR="001B72EB">
        <w:rPr>
          <w:rFonts w:ascii="Calibri" w:eastAsia="SimSun" w:hAnsi="Calibri" w:cs="Calibri" w:hint="eastAsia"/>
          <w:kern w:val="0"/>
          <w:szCs w:val="24"/>
        </w:rPr>
        <w:t xml:space="preserve">4</w:t>
      </w:r>
      <w:r w:rsidRPr="001A52D9">
        <w:rPr>
          <w:rFonts w:ascii="Calibri" w:hAnsi="Calibri" w:cs="Calibri"/>
          <w:kern w:val="0"/>
          <w:szCs w:val="24"/>
        </w:rPr>
        <w:t xml:space="preserve">.2</w:t>
      </w:r>
      <w:r w:rsidR="002B7928" w:rsidRPr="00E77486">
        <w:rPr>
          <w:rFonts w:ascii="Calibri" w:hAnsi="Calibri" w:cs="Calibri" w:hint="eastAsia"/>
          <w:sz w:val="22"/>
        </w:rPr>
        <w:t xml:space="preserve">確認</w:t>
      </w:r>
      <w:r w:rsidR="002B7928" w:rsidRPr="00E77486">
        <w:rPr>
          <w:rFonts w:ascii="Calibri" w:hAnsi="Calibri" w:cs="Calibri" w:hint="eastAsia"/>
          <w:b/>
          <w:sz w:val="22"/>
        </w:rPr>
        <w:t xml:space="preserve">Config.ini</w:t>
      </w:r>
      <w:r w:rsidR="002B7928" w:rsidRPr="00E77486">
        <w:rPr>
          <w:rFonts w:ascii="Calibri" w:hAnsi="Calibri" w:cs="Calibri" w:hint="eastAsia"/>
          <w:sz w:val="22"/>
        </w:rPr>
        <w:t xml:space="preserve">中以下的內容指向正確路徑</w:t>
      </w:r>
      <w:r w:rsidR="002B7928" w:rsidRPr="00E77486">
        <w:rPr>
          <w:rFonts w:asciiTheme="minorEastAsia" w:hAnsiTheme="minorEastAsia" w:cs="Calibri" w:hint="eastAsia"/>
          <w:sz w:val="22"/>
        </w:rPr>
        <w:t xml:space="preserve">。</w:t>
      </w:r>
      <w:r w:rsidR="002B7928" w:rsidRPr="00E77486">
        <w:rPr>
          <w:rFonts w:asciiTheme="minorEastAsia" w:hAnsiTheme="minorEastAsia" w:cs="Calibri"/>
          <w:sz w:val="22"/>
        </w:rPr>
        <w:br/>
      </w:r>
      <w:r w:rsidR="002B7928" w:rsidRPr="00E77486">
        <w:rPr>
          <w:rFonts w:ascii="inherit" w:hAnsi="inherit" w:hint="eastAsia"/>
          <w:color w:val="212121"/>
          <w:sz w:val="22"/>
        </w:rPr>
        <w:t xml:space="preserve">確保</w:t>
      </w:r>
      <w:proofErr w:type="spellStart"/>
      <w:r w:rsidR="002B7928" w:rsidRPr="00E77486">
        <w:rPr>
          <w:rFonts w:ascii="inherit" w:hAnsi="inherit" w:hint="eastAsia"/>
          <w:color w:val="212121"/>
          <w:sz w:val="22"/>
        </w:rPr>
        <w:t xml:space="preserve">DBServer</w:t>
      </w:r>
      <w:proofErr w:type="spellEnd"/>
      <w:r w:rsidR="002B7928" w:rsidRPr="00E77486">
        <w:rPr>
          <w:rFonts w:ascii="inherit" w:hAnsi="inherit" w:hint="eastAsia"/>
          <w:color w:val="212121"/>
          <w:sz w:val="22"/>
        </w:rPr>
        <w:t xml:space="preserve">等於“您的伺服器名稱”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/ SQLEXPRESS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，您可以從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SQL Server Management Studio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的連接畫面中找到此資訊。</w:t>
      </w:r>
    </w:p>
    <w:p w14:paraId="4B7051E1" w14:textId="77777777" w:rsidR="002B7928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0E713BB7">
          <v:shape id="_x0000_s1333" type="#_x0000_t109" style="position:absolute;margin-left:273.75pt;margin-top:70.95pt;width:182.25pt;height:9.75pt;flip:y;z-index:252003328" filled="f" strokecolor="red" strokeweight="1.5pt"/>
        </w:pict>
      </w:r>
      <w:r>
        <w:rPr>
          <w:noProof/>
        </w:rPr>
        <w:pict w14:anchorId="290C885D">
          <v:shape id="_x0000_s1332" type="#_x0000_t109" style="position:absolute;margin-left:6pt;margin-top:37.95pt;width:132.75pt;height:54.75pt;flip:y;z-index:252002304" filled="f" strokecolor="red" strokeweight="1.5pt"/>
        </w:pict>
      </w:r>
      <w:r w:rsidR="002B7928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 wp14:anchorId="076B188E" wp14:editId="3299A49A">
            <wp:extent cx="5924550" cy="2886075"/>
            <wp:effectExtent l="19050" t="0" r="0" b="0"/>
            <wp:docPr id="50" name="图片 49" descr="擷取_2019_05_28_11_03_57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3_57_54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kern w:val="0"/>
          <w:szCs w:val="24"/>
        </w:rPr>
        <w:pict w14:anchorId="20CEDC8B">
          <v:rect id="_x0000_s1153" style="position:absolute;margin-left:4.5pt;margin-top:109.8pt;width:112.5pt;height:14.25pt;z-index:251776000;mso-position-horizontal-relative:text;mso-position-vertical-relative:text" filled="f" strokecolor="red" strokeweight="1.5pt"/>
        </w:pict>
      </w:r>
    </w:p>
    <w:p w14:paraId="2F01FF41" w14:textId="77777777" w:rsidR="00AA12E6" w:rsidRPr="007455BB" w:rsidRDefault="007423F2" w:rsidP="00481EF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455BB">
        <w:rPr>
          <w:rFonts w:ascii="Calibri" w:hAnsi="Calibri" w:cs="Calibri"/>
          <w:kern w:val="0"/>
          <w:sz w:val="22"/>
        </w:rPr>
        <w:t xml:space="preserve">1</w:t>
      </w:r>
      <w:r w:rsidR="001B72EB" w:rsidRPr="007455BB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455BB">
        <w:rPr>
          <w:rFonts w:ascii="Calibri" w:hAnsi="Calibri" w:cs="Calibri"/>
          <w:kern w:val="0"/>
          <w:sz w:val="22"/>
        </w:rPr>
        <w:t xml:space="preserve">.3</w:t>
      </w:r>
      <w:r w:rsidRPr="007455BB">
        <w:rPr>
          <w:rFonts w:ascii="Calibri" w:hAnsi="Calibri" w:cs="Calibri" w:hint="eastAsia"/>
          <w:kern w:val="0"/>
          <w:sz w:val="22"/>
        </w:rPr>
        <w:t xml:space="preserve"> </w:t>
      </w:r>
      <w:bookmarkStart w:id="19" w:name="_Hlk13731709"/>
      <w:r w:rsidRPr="007455BB">
        <w:rPr>
          <w:rFonts w:ascii="Calibri" w:hAnsi="Calibri" w:cs="Calibri" w:hint="eastAsia"/>
          <w:kern w:val="0"/>
          <w:sz w:val="22"/>
        </w:rPr>
        <w:t xml:space="preserve">以系統管理員身分打開命令提示元以用來註冊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DIKO Email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Capturing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7AAA2445" w14:textId="77777777" w:rsidR="00481EFA" w:rsidRPr="007F318E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.4 </w:t>
      </w:r>
      <w:r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cd C:\DIKO\Email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  <w:r w:rsidRPr="007F318E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7F318E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7F318E">
        <w:rPr>
          <w:rFonts w:ascii="Calibri" w:hAnsi="Calibri" w:cs="Calibri" w:hint="eastAsia"/>
          <w:kern w:val="0"/>
          <w:sz w:val="22"/>
        </w:rPr>
        <w:t xml:space="preserve">按下</w:t>
      </w:r>
      <w:r w:rsidRPr="007F318E">
        <w:rPr>
          <w:rFonts w:ascii="Calibri" w:hAnsi="Calibri" w:cs="Calibri"/>
          <w:kern w:val="0"/>
          <w:sz w:val="22"/>
        </w:rPr>
        <w:t xml:space="preserve">Enter</w:t>
      </w:r>
      <w:r w:rsidRPr="007F318E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7F318E">
        <w:rPr>
          <w:rFonts w:ascii="Calibri" w:hAnsi="Calibri" w:cs="Calibri"/>
          <w:b/>
          <w:kern w:val="0"/>
          <w:sz w:val="22"/>
        </w:rPr>
        <w:t xml:space="preserve">C:\DIKO\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</w:p>
    <w:p w14:paraId="6C3E6C17" w14:textId="77777777" w:rsidR="000B0629" w:rsidRPr="007F318E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3AEF8F3F">
          <v:rect id="_x0000_s1151" style="position:absolute;margin-left:100.6pt;margin-top:52.95pt;width:154.4pt;height:18pt;z-index:251773952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0B9C3C7" wp14:editId="3198908C">
            <wp:extent cx="5274310" cy="982980"/>
            <wp:effectExtent l="19050" t="0" r="2540" b="0"/>
            <wp:docPr id="53" name="图片 52" descr="擷取_2019_05_28_11_06_56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6_56_688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677" w14:textId="77777777" w:rsidR="002463B8" w:rsidRPr="007F318E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.5 </w:t>
      </w:r>
      <w:r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"Register DIKOEmailCapturing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Pro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.bat"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 xml:space="preserve">並按下</w:t>
      </w:r>
      <w:r w:rsidRPr="007F318E">
        <w:rPr>
          <w:rFonts w:ascii="Calibri" w:hAnsi="Calibri" w:cs="Calibri"/>
          <w:b/>
          <w:kern w:val="0"/>
          <w:sz w:val="22"/>
        </w:rPr>
        <w:t xml:space="preserve">Enter</w:t>
      </w:r>
      <w:r w:rsidRPr="007F318E">
        <w:rPr>
          <w:rFonts w:ascii="Calibri" w:hAnsi="Calibri" w:cs="Calibri" w:hint="eastAsia"/>
          <w:kern w:val="0"/>
          <w:sz w:val="22"/>
        </w:rPr>
        <w:t xml:space="preserve">鍵來執行安裝程序</w:t>
      </w:r>
    </w:p>
    <w:bookmarkEnd w:id="19"/>
    <w:p w14:paraId="069003AB" w14:textId="77777777" w:rsidR="000B0629" w:rsidRPr="007F318E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02321146">
          <v:rect id="_x0000_s1150" style="position:absolute;margin-left:130.4pt;margin-top:73.95pt;width:195.85pt;height:16.5pt;z-index:251772928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AFDA6FF" wp14:editId="6FFC6F8F">
            <wp:extent cx="5274310" cy="1193800"/>
            <wp:effectExtent l="19050" t="0" r="2540" b="0"/>
            <wp:docPr id="54" name="图片 53" descr="擷取_2019_05_28_11_07_37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7_37_54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61D4" w14:textId="77777777" w:rsidR="00E41FCB" w:rsidRPr="007F318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.6</w:t>
      </w:r>
      <w:r w:rsidRPr="007F318E">
        <w:rPr>
          <w:rFonts w:ascii="Calibri" w:hAnsi="Calibri" w:cs="Calibri" w:hint="eastAsia"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7F318E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7F318E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="00B926DF" w:rsidRPr="007F318E">
        <w:rPr>
          <w:rFonts w:ascii="Calibri" w:hAnsi="Calibri" w:cs="Calibri"/>
          <w:b/>
          <w:kern w:val="0"/>
          <w:sz w:val="22"/>
        </w:rPr>
        <w:t xml:space="preserve">“</w:t>
      </w:r>
      <w:r w:rsidR="00B926DF" w:rsidRPr="007F318E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7F318E">
        <w:rPr>
          <w:rFonts w:ascii="Calibri" w:hAnsi="Calibri" w:cs="Calibri"/>
          <w:b/>
          <w:kern w:val="0"/>
          <w:sz w:val="22"/>
        </w:rPr>
        <w:t xml:space="preserve">”</w:t>
      </w:r>
    </w:p>
    <w:p w14:paraId="5D5AF062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94DFACA">
          <v:rect id="_x0000_s1149" style="position:absolute;margin-left:1.5pt;margin-top:331.95pt;width:117.75pt;height:18pt;z-index:251771904" filled="f" strokecolor="red" strokeweight="1.5pt"/>
        </w:pict>
      </w:r>
      <w:r w:rsidR="00B926D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A79FBAE" wp14:editId="24B91BFA">
            <wp:extent cx="5102860" cy="4744075"/>
            <wp:effectExtent l="19050" t="0" r="2540" b="0"/>
            <wp:docPr id="55" name="图片 54" descr="擷取_2019_05_28_11_08_31_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8_31_67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CECD" w14:textId="77777777" w:rsidR="00E41FCB" w:rsidRPr="008C43E4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 xml:space="preserve">1</w:t>
      </w:r>
      <w:r w:rsidR="001B72EB">
        <w:rPr>
          <w:rFonts w:ascii="Calibri" w:eastAsia="SimSun" w:hAnsi="Calibri" w:cs="Calibri" w:hint="eastAsia"/>
          <w:kern w:val="0"/>
          <w:szCs w:val="24"/>
        </w:rPr>
        <w:t xml:space="preserve">4</w:t>
      </w:r>
      <w:r w:rsidRPr="001704AE">
        <w:rPr>
          <w:rFonts w:ascii="Calibri" w:hAnsi="Calibri" w:cs="Calibri"/>
          <w:kern w:val="0"/>
          <w:szCs w:val="24"/>
        </w:rPr>
        <w:t xml:space="preserve"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關閉命令提示</w:t>
      </w:r>
      <w:r w:rsidR="00250AD0">
        <w:rPr>
          <w:rFonts w:ascii="Calibri" w:hAnsi="Calibri" w:cs="Calibri" w:hint="eastAsia"/>
          <w:kern w:val="0"/>
          <w:szCs w:val="24"/>
        </w:rPr>
        <w:t xml:space="preserve">字</w:t>
      </w:r>
      <w:r>
        <w:rPr>
          <w:rFonts w:ascii="Calibri" w:hAnsi="Calibri" w:cs="Calibri" w:hint="eastAsia"/>
          <w:kern w:val="0"/>
          <w:szCs w:val="24"/>
        </w:rPr>
        <w:t xml:space="preserve">元視窗</w:t>
      </w:r>
    </w:p>
    <w:p w14:paraId="0D3E30DE" w14:textId="77777777" w:rsidR="000B0629" w:rsidRPr="006D4DBE" w:rsidRDefault="00E41FCB" w:rsidP="001704AE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 xml:space="preserve"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 xml:space="preserve">“Service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介面</w:t>
      </w:r>
    </w:p>
    <w:p w14:paraId="25E57670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A63B88E">
          <v:rect id="_x0000_s1335" style="position:absolute;margin-left:325.5pt;margin-top:45.45pt;width:40.5pt;height:12.75pt;z-index:2520053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5EAC0B7B">
          <v:rect id="_x0000_s1334" style="position:absolute;margin-left:36.75pt;margin-top:76.2pt;width:40.5pt;height:18pt;z-index:252004352" filled="f" strokecolor="red" strokeweight="1.5pt"/>
        </w:pict>
      </w:r>
      <w:r w:rsidR="008C43E4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31F9FA6" wp14:editId="4F3C98F1">
            <wp:extent cx="5274310" cy="3044123"/>
            <wp:effectExtent l="19050" t="0" r="2540" b="0"/>
            <wp:docPr id="5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6C98" w14:textId="77777777"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.9 </w:t>
      </w:r>
      <w:r w:rsidRPr="006D4DBE">
        <w:rPr>
          <w:rFonts w:ascii="Calibri" w:hAnsi="Calibri" w:cs="Calibri" w:hint="eastAsia"/>
          <w:kern w:val="0"/>
          <w:sz w:val="22"/>
        </w:rPr>
        <w:t xml:space="preserve"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 </w:t>
      </w:r>
      <w:r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Email Capturing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585C8F"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Pro</w:t>
      </w:r>
      <w:r w:rsidR="00585C8F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0B3BEF1E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5614C398">
          <v:rect id="_x0000_s1336" style="position:absolute;margin-left:4in;margin-top:229.95pt;width:78pt;height:16.5pt;z-index:2520064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75A08B9C">
          <v:rect id="_x0000_s1148" style="position:absolute;margin-left:177.75pt;margin-top:141.45pt;width:92.25pt;height:10.5pt;z-index:251770880" filled="f" strokecolor="red" strokeweight="1.5pt"/>
        </w:pict>
      </w:r>
      <w:r w:rsid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D37D08C" wp14:editId="71487ACD">
            <wp:extent cx="5274310" cy="3858260"/>
            <wp:effectExtent l="19050" t="0" r="2540" b="0"/>
            <wp:docPr id="57" name="图片 56" descr="擷取_2019_05_28_11_12_06_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2_06_66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1AF5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6383E04D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5540C5C2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30EF90E0" w14:textId="77777777"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1959C57" w14:textId="77777777" w:rsidR="006D4DBE" w:rsidRPr="008C43E4" w:rsidRDefault="006D4DBE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39BB3F0" w14:textId="77777777"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.10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改變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6D4DBE">
        <w:rPr>
          <w:rFonts w:ascii="Calibri" w:hAnsi="Calibri" w:cs="Calibri" w:hint="eastAsia"/>
          <w:kern w:val="0"/>
          <w:sz w:val="22"/>
        </w:rPr>
        <w:t xml:space="preserve">為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777F42"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A47FD1" w:rsidRPr="006D4DBE">
        <w:rPr>
          <w:rFonts w:ascii="Calibri" w:hAnsi="Calibri" w:cs="Calibri"/>
          <w:b/>
          <w:kern w:val="0"/>
          <w:sz w:val="22"/>
        </w:rPr>
        <w:t xml:space="preserve">[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6D4DBE">
        <w:rPr>
          <w:rFonts w:ascii="Calibri" w:hAnsi="Calibri" w:cs="Calibri"/>
          <w:b/>
          <w:kern w:val="0"/>
          <w:sz w:val="22"/>
        </w:rPr>
        <w:t xml:space="preserve">]</w:t>
      </w:r>
    </w:p>
    <w:p w14:paraId="5752BB41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548F0B1">
          <v:rect id="_x0000_s1147" style="position:absolute;margin-left:102.75pt;margin-top:280.95pt;width:42.75pt;height:11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5A46594B">
          <v:rect id="_x0000_s1146" style="position:absolute;margin-left:71.25pt;margin-top:125.7pt;width:159.75pt;height:15pt;z-index:251768832" filled="f" strokecolor="red" strokeweight="1.5pt"/>
        </w:pict>
      </w:r>
      <w:r w:rsidR="00A47FD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BBF56C8" wp14:editId="06712195">
            <wp:extent cx="3159743" cy="3760028"/>
            <wp:effectExtent l="19050" t="0" r="2557" b="0"/>
            <wp:docPr id="58" name="图片 57" descr="擷取_2019_05_28_11_13_11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3_11_14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413" cy="37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87E1" w14:textId="77777777" w:rsidR="00E41FCB" w:rsidRPr="00FC52D5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 w:val="22"/>
          <w:lang w:eastAsia="zh-CN"/>
        </w:rPr>
      </w:pPr>
      <w:r w:rsidRPr="00FC52D5">
        <w:rPr>
          <w:rFonts w:ascii="Calibri" w:hAnsi="Calibri" w:cs="Calibri"/>
          <w:kern w:val="0"/>
          <w:sz w:val="22"/>
        </w:rPr>
        <w:t xml:space="preserve">1</w:t>
      </w:r>
      <w:r w:rsidR="001B72EB" w:rsidRPr="00FC52D5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FC52D5">
        <w:rPr>
          <w:rFonts w:ascii="Calibri" w:hAnsi="Calibri" w:cs="Calibri"/>
          <w:kern w:val="0"/>
          <w:sz w:val="22"/>
        </w:rPr>
        <w:t xml:space="preserve">.11 </w:t>
      </w:r>
      <w:r w:rsidRPr="00FC52D5">
        <w:rPr>
          <w:rFonts w:ascii="Calibri" w:hAnsi="Calibri" w:cs="Calibri" w:hint="eastAsia"/>
          <w:kern w:val="0"/>
          <w:sz w:val="22"/>
        </w:rPr>
        <w:t xml:space="preserve">點擊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kern w:val="0"/>
          <w:sz w:val="22"/>
        </w:rPr>
        <w:t xml:space="preserve">來運行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Pr="00FC52D5">
        <w:rPr>
          <w:rFonts w:ascii="Calibri" w:hAnsi="Calibri" w:cs="Calibri"/>
          <w:b/>
          <w:kern w:val="0"/>
          <w:sz w:val="22"/>
        </w:rPr>
        <w:t xml:space="preserve">DIKO Email Capturing</w:t>
      </w:r>
      <w:r w:rsidR="00585C8F" w:rsidRPr="00FC52D5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</w:p>
    <w:p w14:paraId="75F77F5A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9A0D7E1">
          <v:rect id="_x0000_s1145" style="position:absolute;margin-left:68.25pt;margin-top:81.45pt;width:34.5pt;height:13.35pt;z-index:251767808" filled="f" strokecolor="red" strokeweight="1.5pt"/>
        </w:pict>
      </w:r>
      <w:r w:rsidR="00FC52D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E3F92A9" wp14:editId="47EA3450">
            <wp:extent cx="5274310" cy="3825875"/>
            <wp:effectExtent l="19050" t="0" r="2540" b="0"/>
            <wp:docPr id="59" name="图片 58" descr="擷取_2019_05_28_11_14_53_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4_53_66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9DE0" w14:textId="77777777" w:rsidR="00317CD6" w:rsidRDefault="00317CD6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</w:p>
    <w:p w14:paraId="7AFE6FB7" w14:textId="77777777" w:rsidR="00317CD6" w:rsidRPr="00D64FFC" w:rsidRDefault="00317CD6" w:rsidP="003A548F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20" w:name="_Toc14192948"/>
      <w:r w:rsidRPr="00D64FFC">
        <w:rPr>
          <w:color w:val="002060"/>
          <w:kern w:val="0"/>
          <w:sz w:val="40"/>
          <w:szCs w:val="40"/>
        </w:rPr>
        <w:t xml:space="preserve">1</w:t>
      </w:r>
      <w:r w:rsidR="00D64FFC">
        <w:rPr>
          <w:color w:val="002060"/>
          <w:kern w:val="0"/>
          <w:sz w:val="40"/>
          <w:szCs w:val="40"/>
        </w:rPr>
        <w:t xml:space="preserve">5</w:t>
      </w:r>
      <w:r w:rsidR="00D64FFC"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="00011761" w:rsidRPr="00D64FFC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D64FFC">
        <w:rPr>
          <w:color w:val="002060"/>
          <w:kern w:val="0"/>
          <w:sz w:val="40"/>
          <w:szCs w:val="40"/>
        </w:rPr>
        <w:t xml:space="preserve">DIKO </w:t>
      </w:r>
      <w:bookmarkStart w:id="21" w:name="_Hlk13731758"/>
      <w:r w:rsidRPr="00D64FFC">
        <w:rPr>
          <w:color w:val="002060"/>
          <w:kern w:val="0"/>
          <w:sz w:val="40"/>
          <w:szCs w:val="40"/>
        </w:rPr>
        <w:t xml:space="preserve">Sync Folder Mass Monitor</w:t>
      </w:r>
      <w:bookmarkEnd w:id="21"/>
      <w:r w:rsidRPr="00D64FFC">
        <w:rPr>
          <w:color w:val="002060"/>
          <w:kern w:val="0"/>
          <w:sz w:val="40"/>
          <w:szCs w:val="40"/>
        </w:rPr>
        <w:t xml:space="preserve"> </w:t>
      </w:r>
      <w:r w:rsidR="00011761" w:rsidRPr="00D64FFC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D64FFC">
        <w:rPr>
          <w:color w:val="002060"/>
          <w:kern w:val="0"/>
          <w:sz w:val="40"/>
          <w:szCs w:val="40"/>
        </w:rPr>
        <w:t xml:space="preserve"> Windows services</w:t>
      </w:r>
      <w:bookmarkEnd w:id="20"/>
    </w:p>
    <w:p w14:paraId="0E10BB6A" w14:textId="77777777" w:rsidR="00317CD6" w:rsidRDefault="00317CD6" w:rsidP="00317CD6">
      <w:pPr>
        <w:tabs>
          <w:tab w:val="left" w:pos="700"/>
        </w:tabs>
        <w:rPr>
          <w:sz w:val="20"/>
          <w:szCs w:val="20"/>
          <w:lang w:eastAsia="zh-CN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  <w:lang w:eastAsia="zh-CN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.1</w:t>
      </w:r>
      <w:r>
        <w:rPr>
          <w:sz w:val="20"/>
          <w:szCs w:val="20"/>
          <w:lang w:eastAsia="zh-CN"/>
        </w:rPr>
        <w:tab/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到</w:t>
      </w:r>
      <w:r w:rsidR="00011761" w:rsidRPr="00FC5D70">
        <w:rPr>
          <w:rFonts w:ascii="Calibri" w:hAnsi="Calibri" w:cs="Calibri"/>
          <w:b/>
          <w:kern w:val="0"/>
          <w:sz w:val="22"/>
          <w:lang w:eastAsia="zh-CN"/>
        </w:rPr>
        <w:t xml:space="preserve">C:\DIKO\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S</w:t>
      </w:r>
      <w:r w:rsidR="00011761">
        <w:rPr>
          <w:rFonts w:ascii="Calibri" w:hAnsi="Calibri" w:cs="Calibri"/>
          <w:b/>
          <w:kern w:val="0"/>
          <w:sz w:val="22"/>
          <w:lang w:eastAsia="zh-CN"/>
        </w:rPr>
        <w:t xml:space="preserve">yncFolderMass</w:t>
      </w:r>
      <w:r w:rsidR="00011761" w:rsidRPr="00FC5D70">
        <w:rPr>
          <w:rFonts w:asciiTheme="minorEastAsia" w:hAnsiTheme="minorEastAsia" w:cs="Calibri" w:hint="eastAsia"/>
          <w:kern w:val="0"/>
          <w:sz w:val="22"/>
          <w:lang w:eastAsia="zh-CN"/>
        </w:rPr>
        <w:t xml:space="preserve">，</w:t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並經由</w:t>
      </w:r>
      <w:r w:rsidR="00011761" w:rsidRPr="00FC5D70">
        <w:rPr>
          <w:rFonts w:ascii="Calibri" w:hAnsi="Calibri" w:cs="Calibri" w:hint="eastAsia"/>
          <w:b/>
          <w:kern w:val="0"/>
          <w:sz w:val="22"/>
          <w:lang w:eastAsia="zh-CN"/>
        </w:rPr>
        <w:t xml:space="preserve">記事本</w:t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打開</w:t>
      </w:r>
      <w:r w:rsidR="00011761" w:rsidRPr="00FC5D70">
        <w:rPr>
          <w:rFonts w:ascii="Calibri" w:hAnsi="Calibri" w:cs="Calibri"/>
          <w:kern w:val="0"/>
          <w:sz w:val="22"/>
          <w:lang w:eastAsia="zh-CN"/>
        </w:rPr>
        <w:t xml:space="preserve"> </w:t>
      </w:r>
      <w:r w:rsidR="00011761" w:rsidRPr="00FC5D70">
        <w:rPr>
          <w:rFonts w:ascii="Calibri" w:hAnsi="Calibri" w:cs="Calibri"/>
          <w:b/>
          <w:kern w:val="0"/>
          <w:sz w:val="22"/>
          <w:lang w:eastAsia="zh-CN"/>
        </w:rPr>
        <w:t xml:space="preserve">config.in</w:t>
      </w:r>
      <w:r w:rsidR="00011761">
        <w:rPr>
          <w:rFonts w:ascii="Calibri" w:hAnsi="Calibri" w:cs="Calibri" w:hint="eastAsia"/>
          <w:b/>
          <w:kern w:val="0"/>
          <w:sz w:val="22"/>
          <w:lang w:eastAsia="zh-CN"/>
        </w:rPr>
        <w:t xml:space="preserve">i</w:t>
      </w:r>
      <w:r w:rsidR="00011761">
        <w:rPr>
          <w:rFonts w:ascii="Calibri" w:hAnsi="Calibri" w:cs="Calibri" w:hint="eastAsia"/>
          <w:b/>
          <w:kern w:val="0"/>
          <w:sz w:val="22"/>
          <w:lang w:eastAsia="zh-CN"/>
        </w:rPr>
        <w:t xml:space="preserve">：</w:t>
      </w:r>
    </w:p>
    <w:p w14:paraId="32F295C5" w14:textId="77777777" w:rsidR="00317CD6" w:rsidRDefault="00286A25" w:rsidP="00317CD6">
      <w:pPr>
        <w:rPr>
          <w:ins w:id="22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7532EAB2">
          <v:rect id="Rectangle 19" o:spid="_x0000_s1348" style="position:absolute;margin-left:86.55pt;margin-top:70.5pt;width:32.85pt;height:9.75pt;z-index:252016640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Yih+i1QEAAAYEAAAOAAAAZHJzL2Uyb0RvYy54bWysU01v2zAMvQ/YfxB0X2xnW9AacXpYkV2G rWi3H6DIlC1AX5C0OPn3oxjX7bZTi/ogUyL5yPdEbW9O1rAjxKS963izqjkDJ32v3dDxXz/3H644 S1m4XhjvoONnSPxm9/7ddgotrP3oTQ+RIYhL7RQ6PuYc2qpKcgQr0soHcOhUPlqRcRuHqo9iQnRr qnVdb6rJxz5ELyElPL29OPmO8JUCmX8olSAz03HsLdMaaT2UtdptRTtEEUYt5zbEK7qwQjssukDd iizY76j/g7JaRp+8yivpbeWV0hKIA7Jp6n/YPIwiAHFBcVJYZEpvByu/H+8i033HNw1nTli8o3tU TbjBAGuui0BTSC3GPYS7OO8SmoXtSUVb/siDnUjU8yIqnDKTePip2Xxeo/QSXc36Y4M2olRPySGm /BW8ZcXoeMTqJKU4fkv5EvoYUmo5v9fG4LlojWMTgl7XVzVlJG90X7zFmeJw+GIiOwq8+v2+xm8u /FeY1RkKLWzIOPwVshd6ZOWzgUupe1CoE7EkeDnjX4YJpx05Po4UgWFCCVTYzwtz55SSDTTDL8xf kqi+d3nJt9r5SDI8Y1fMg+/PdL0kAA4bKTI/jDLNz/ck09Pz3f0BAAD//wMAUEsDBBQABgAIAAAA IQCKH3k93wAAAAsBAAAPAAAAZHJzL2Rvd25yZXYueG1sTI/NTsMwEITvSLyDtUhcKuq0IVCFOBUq P2cIiLMTL0lEvE5stw19epYT3HZ2R7PfFNvZDuKAPvSOFKyWCQikxpmeWgXvb09XGxAhajJ6cIQK vjHAtjw/K3Ru3JFe8VDFVnAIhVwr6GIccylD06HVYelGJL59Om91ZOlbabw+crgd5DpJbqTVPfGH To+467D5qvZWwUv14R9wtzg9GzSnek6nxfQ4KXV5Md/fgYg4xz8z/OIzOpTMVLs9mSAG1rfpiq08 pBmXYsc63XCZmjfZdQayLOT/DuUPAAAA//8DAFBLAQItABQABgAIAAAAIQC2gziS/gAAAOEBAAAT AAAAAAAAAAAAAAAAAAAAAABbQ29udGVudF9UeXBlc10ueG1sUEsBAi0AFAAGAAgAAAAhADj9If/W AAAAlAEAAAsAAAAAAAAAAAAAAAAALwEAAF9yZWxzLy5yZWxzUEsBAi0AFAAGAAgAAAAhABiKH6LV AQAABgQAAA4AAAAAAAAAAAAAAAAALgIAAGRycy9lMm9Eb2MueG1sUEsBAi0AFAAGAAgAAAAhAIof eT3fAAAACwEAAA8AAAAAAAAAAAAAAAAALwQAAGRycy9kb3ducmV2LnhtbFBLBQYAAAAABAAEAPMA AAA7BQAAAAA= " filled="f" strokecolor="red" strokeweight=".53mm"/>
        </w:pict>
      </w:r>
      <w:r>
        <w:rPr>
          <w:noProof/>
        </w:rPr>
        <w:pict w14:anchorId="3D62A8A6">
          <v:rect id="Rectangle 20" o:spid="_x0000_s1347" style="position:absolute;margin-left:119.35pt;margin-top:107.9pt;width:210.7pt;height:10.3pt;z-index:252017664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TRhs1wEAAAcEAAAOAAAAZHJzL2Uyb0RvYy54bWysU8tu2zAQvAfoPxC815IV1EkFyzk0cC9F GyTtB9DUUiLAF0jGsv++y7Ujp+kpRXWg+NiZ5cwu13cHa9geYtLedXy5qDkDJ32v3dDxXz+3H285 S1m4XhjvoONHSPxu8+FqPYUWGj9600NkSOJSO4WOjzmHtqqSHMGKtPABHB4qH63IuIxD1UcxIbs1 VVPXq2rysQ/RS0gJd+9Ph3xD/EqBzD+USpCZ6TjeLdMYadyVsdqsRTtEEUYtz9cQ/3ALK7TDpDPV vciCPUf9F5XVMvrkVV5IbyuvlJZAGlDNsn6j5mkUAUgLmpPCbFP6f7Ty+/4hMt13fNVw5oTFGj2i a8INBlhDBk0htRj3FB4i2lVWCadF7UFFW/6ogx3I1ONsKhwyk7jZrG4+LVfovcSz5XV9fSKtLugQ U/4K3rIy6XjE9OSl2H9LGTNi6EtISeb8VhtDhTOOTUj6ub6tCZG80X05LXEpDrsvJrK9wNpvtzV+ pdzI9keY1RmKLtw3Dn8XfTTLRwOFzbhHUGgUySR6eeY/dRO2O2p86SkiQ0AJVHifd2LPkIIGauJ3 4mcQ5fcuz3irnY9kwyt1Zbrz/ZHqSwZgt5Ej55dR2vn1mmy6vN/NbwAAAP//AwBQSwMEFAAGAAgA AAAhAB/ocSfgAAAACwEAAA8AAABkcnMvZG93bnJldi54bWxMj81OwzAQhO9IvIO1SFwqajdVQxXi VKj8nCEgzk68JBHxOondNvTpWU5w290ZzX6T72bXiyNOofOkYbVUIJBqbztqNLy/Pd1sQYRoyJre E2r4xgC74vIiN5n1J3rFYxkbwSEUMqOhjXHIpAx1i86EpR+QWPv0kzOR16mRdjInDne9TJRKpTMd 8YfWDLhvsf4qD07DS/kxPeB+cX62aM/VvB4X4+Oo9fXVfH8HIuIc/8zwi8/oUDBT5Q9kg+g1JOvt LVt5UBsuxY40VSsQFV+STQqyyOX/DsUPAAAA//8DAFBLAQItABQABgAIAAAAIQC2gziS/gAAAOEB AAATAAAAAAAAAAAAAAAAAAAAAABbQ29udGVudF9UeXBlc10ueG1sUEsBAi0AFAAGAAgAAAAhADj9 If/WAAAAlAEAAAsAAAAAAAAAAAAAAAAALwEAAF9yZWxzLy5yZWxzUEsBAi0AFAAGAAgAAAAhAO9N GGzXAQAABwQAAA4AAAAAAAAAAAAAAAAALgIAAGRycy9lMm9Eb2MueG1sUEsBAi0AFAAGAAgAAAAh AB/ocSfgAAAACwEAAA8AAAAAAAAAAAAAAAAAMQQAAGRycy9kb3ducmV2LnhtbFBLBQYAAAAABAAE APMAAAA+BQAAAAA= " filled="f" strokecolor="red" strokeweight=".53mm"/>
        </w:pict>
      </w:r>
      <w:r>
        <w:rPr>
          <w:noProof/>
        </w:rPr>
        <w:pict w14:anchorId="0CECB70F">
          <v:rect id="Rectangle 18" o:spid="_x0000_s1349" style="position:absolute;margin-left:54.25pt;margin-top:31.65pt;width:157.45pt;height:10.3pt;z-index:252015616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2Nqqi1QEAAAcEAAAOAAAAZHJzL2Uyb0RvYy54bWysU01v2zAMvQ/YfxB0X2ynQJEYcXpYkV2G rWi3H6DIlC1AX5C0OPn3oxjX7bpTh/kgSyL5yPdI7e7O1rATxKS963izqjkDJ32v3dDxnz8Onzac pSxcL4x30PELJH63//hhN4UW1n70pofIEMSldgodH3MObVUlOYIVaeUDODQqH63IeIxD1UcxIbo1 1bqub6vJxz5ELyElvL2/Gvme8JUCmb8rlSAz03GsLdMaaT2WtdrvRDtEEUYt5zLEP1RhhXaYdIG6 F1mwX1H/BWW1jD55lVfS28orpSUQB2TT1G/YPI0iAHFBcVJYZEr/D1Z+Oz1EpvuO36I8Tljs0SOq JtxggDWbItAUUot+T+EhzqeE28L2rKItf+TBziTqZREVzplJvGy22229QXCJtuamvlmT6tVLdIgp fwFvWdl0PGJ60lKcvqaMGdH12aUkc/6gjaHGGcemkqHgF1PyRvfFSoc4HD+byE4Ce3841PgVNoj2 h5vVGQovvDcOf4XtlR/t8sVAQTPuERQKRTQJXs7412nCcUeOzzNFYBhQHBXW887YOaREAw3xO+OX IMrvXV7irXY+kgyv2JXt0fcX6i8JgNNGiswvo4zz6zPJ9PJ+978BAAD//wMAUEsDBBQABgAIAAAA IQAs7LQw3wAAAAkBAAAPAAAAZHJzL2Rvd25yZXYueG1sTI9NT8MwDIbvSPyHyEhcpi1du8FUmk5o fJxHmTinjWkrGqdtsq3s12NOcLJe+dHrx9l2sp044ehbRwqWiwgEUuVMS7WCw/vLfAPCB01Gd45Q wTd62ObXV5lOjTvTG56KUAsuIZ9qBU0IfSqlrxq02i9cj8S7TzdaHTiOtTSjPnO57WQcRXfS6pb4 QqN73DVYfRVHq2BffIxPuJtdXg2aSzklw2x4HpS6vZkeH0AEnMIfDL/6rA45O5XuSMaLjnO0WTOq YB3zZGAVJysQpYL7ZAkyz+T/D/IfAAAA//8DAFBLAQItABQABgAIAAAAIQC2gziS/gAAAOEBAAAT AAAAAAAAAAAAAAAAAAAAAABbQ29udGVudF9UeXBlc10ueG1sUEsBAi0AFAAGAAgAAAAhADj9If/W AAAAlAEAAAsAAAAAAAAAAAAAAAAALwEAAF9yZWxzLy5yZWxzUEsBAi0AFAAGAAgAAAAhADY2qqLV AQAABwQAAA4AAAAAAAAAAAAAAAAALgIAAGRycy9lMm9Eb2MueG1sUEsBAi0AFAAGAAgAAAAhACzs tDDfAAAACQEAAA8AAAAAAAAAAAAAAAAALwQAAGRycy9kb3ducmV2LnhtbFBLBQYAAAAABAAEAPMA AAA7BQAAAAA= " filled="f" strokecolor="red" strokeweight=".53mm"/>
        </w:pict>
      </w:r>
      <w:r w:rsidR="00317CD6">
        <w:rPr>
          <w:noProof/>
        </w:rPr>
        <w:drawing>
          <wp:inline distT="0" distB="0" distL="19050" distR="0" wp14:anchorId="35C97B09" wp14:editId="0D81C9FC">
            <wp:extent cx="5038090" cy="3543935"/>
            <wp:effectExtent l="0" t="0" r="0" b="0"/>
            <wp:docPr id="69" name="Image7" descr="C:\Users\SIT\AppData\Local\LINE\Cache\tmp\1556595130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" descr="C:\Users\SIT\AppData\Local\LINE\Cache\tmp\1556595130889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C41" w14:textId="77777777" w:rsidR="00011761" w:rsidRDefault="00317CD6" w:rsidP="00011761">
      <w:pPr>
        <w:rPr>
          <w:rFonts w:asciiTheme="minorEastAsia" w:hAnsiTheme="minorEastAsia" w:cs="Calibri"/>
          <w:kern w:val="0"/>
          <w:szCs w:val="24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.2</w:t>
      </w:r>
      <w:r>
        <w:rPr>
          <w:rFonts w:ascii="Calibri" w:eastAsia="PMingLiU" w:hAnsi="Calibri" w:cs="Calibri"/>
          <w:lang w:eastAsia="zh-CN"/>
        </w:rPr>
        <w:tab/>
      </w:r>
      <w:r w:rsidR="00011761" w:rsidRPr="00E77486">
        <w:rPr>
          <w:rFonts w:ascii="Calibri" w:hAnsi="Calibri" w:cs="Calibri" w:hint="eastAsia"/>
          <w:sz w:val="22"/>
        </w:rPr>
        <w:t xml:space="preserve">確認</w:t>
      </w:r>
      <w:r w:rsidR="00011761" w:rsidRPr="00E77486">
        <w:rPr>
          <w:rFonts w:ascii="Calibri" w:hAnsi="Calibri" w:cs="Calibri" w:hint="eastAsia"/>
          <w:b/>
          <w:sz w:val="22"/>
        </w:rPr>
        <w:t xml:space="preserve">Config.ini</w:t>
      </w:r>
      <w:r w:rsidR="00011761" w:rsidRPr="00E77486">
        <w:rPr>
          <w:rFonts w:ascii="Calibri" w:hAnsi="Calibri" w:cs="Calibri" w:hint="eastAsia"/>
          <w:sz w:val="22"/>
        </w:rPr>
        <w:t xml:space="preserve">中以下的內容指向正確路徑</w:t>
      </w:r>
      <w:r w:rsidR="00011761" w:rsidRPr="00E77486">
        <w:rPr>
          <w:rFonts w:asciiTheme="minorEastAsia" w:hAnsiTheme="minorEastAsia" w:cs="Calibri" w:hint="eastAsia"/>
          <w:sz w:val="22"/>
        </w:rPr>
        <w:t xml:space="preserve">。</w:t>
      </w:r>
      <w:r w:rsidR="00011761" w:rsidRPr="00E77486">
        <w:rPr>
          <w:rFonts w:asciiTheme="minorEastAsia" w:hAnsiTheme="minorEastAsia" w:cs="Calibri"/>
          <w:sz w:val="22"/>
        </w:rPr>
        <w:br/>
      </w:r>
      <w:r w:rsidR="00011761" w:rsidRPr="00E77486">
        <w:rPr>
          <w:rFonts w:ascii="inherit" w:hAnsi="inherit" w:hint="eastAsia"/>
          <w:color w:val="212121"/>
          <w:sz w:val="22"/>
        </w:rPr>
        <w:t xml:space="preserve">確保</w:t>
      </w:r>
      <w:proofErr w:type="spellStart"/>
      <w:r w:rsidR="00011761" w:rsidRPr="00E77486">
        <w:rPr>
          <w:rFonts w:ascii="inherit" w:hAnsi="inherit" w:hint="eastAsia"/>
          <w:color w:val="212121"/>
          <w:sz w:val="22"/>
        </w:rPr>
        <w:t xml:space="preserve">DBServer</w:t>
      </w:r>
      <w:proofErr w:type="spellEnd"/>
      <w:r w:rsidR="00011761" w:rsidRPr="00E77486">
        <w:rPr>
          <w:rFonts w:ascii="inherit" w:hAnsi="inherit" w:hint="eastAsia"/>
          <w:color w:val="212121"/>
          <w:sz w:val="22"/>
        </w:rPr>
        <w:t xml:space="preserve">等於“您的伺服器名稱”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/ SQLEXPRESS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，您可以從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SQL Server Management Studio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的連接畫面中找到此資訊。</w:t>
      </w:r>
    </w:p>
    <w:p w14:paraId="040DAA3F" w14:textId="77777777" w:rsidR="00317CD6" w:rsidRDefault="00317CD6" w:rsidP="00317CD6">
      <w:pPr>
        <w:tabs>
          <w:tab w:val="left" w:pos="700"/>
        </w:tabs>
        <w:rPr>
          <w:rFonts w:eastAsia="SimSun"/>
          <w:sz w:val="20"/>
          <w:szCs w:val="20"/>
          <w:lang w:eastAsia="zh-CN"/>
        </w:rPr>
      </w:pPr>
      <w:r>
        <w:rPr>
          <w:rFonts w:eastAsia="SimSun"/>
          <w:sz w:val="20"/>
          <w:szCs w:val="20"/>
          <w:lang w:eastAsia="zh-CN"/>
        </w:rPr>
        <w:tab/>
      </w:r>
      <w:r w:rsidR="00050FD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72E877D" wp14:editId="5F109010">
            <wp:extent cx="4038600" cy="2981325"/>
            <wp:effectExtent l="19050" t="0" r="0" b="0"/>
            <wp:docPr id="60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E1F2" w14:textId="77777777" w:rsidR="00317CD6" w:rsidRDefault="00317CD6" w:rsidP="00317CD6">
      <w:pPr>
        <w:rPr>
          <w:ins w:id="23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drawing>
          <wp:inline distT="0" distB="0" distL="0" distR="0" wp14:anchorId="1973A4DC" wp14:editId="048846BF">
            <wp:extent cx="3780155" cy="3085465"/>
            <wp:effectExtent l="0" t="0" r="0" b="0"/>
            <wp:docPr id="71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圖片 19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noProof/>
        </w:rPr>
        <w:pict w14:anchorId="1A566431">
          <v:roundrect id="AutoShape 31" o:spid="_x0000_s1346" style="position:absolute;margin-left:-6.5pt;margin-top:44.5pt;width:192.8pt;height:68.3pt;z-index:25202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Yjet/7wEAADkEAAAOAAAAZHJzL2Uyb0RvYy54bWysU02PEzEMvSPxH6Lc6UzLaihVpyvEqlwQ rHaXH5Dmow1K4ihJO+2/x3Gn3QVOi7hknHH8/PxsL2+P3rGDTtlC6Pl00nKmgwRlw7bnP57W7+ac 5SKCEg6C7vlJZ367evtmOcSFnsEOnNKJIUjIiyH2fFdKXDRNljvtRZ5A1AGdBpIXBa9p26gkBkT3 rpm1bdcMkFRMIHXO+Pfu7OQrwjdGy/LdmKwLcz1HboXOROemns1qKRbbJOLOypGG+AcWXtiASa9Q d6IItk/2LyhvZYIMpkwk+AaMsVJTDVjNtP2jmsediJpqQXFyvMqU/x+s/Ha4T8yqns+mHWdBeGzS p30Bys3eT6tCQ8wLfPgY79N4y2jWco8m+frFQtiRVD1dVdXHwiT+nN3czNsWxZfom3fdfE6yN8/R MeXyRYNn1eh5gn1QD9g6UlQcvuZC0qqRnlA/OTPeYaMOwrFp13UfKk1EHB+jdcGskQHW1jlqtQts wDn92CKJ6srgrKpeuqTt5rNLDFF7vl4j6QvT354Rv3M+FzBtlecsCFnl5HRFc+FBG5SWdCF4OeKf 5w8XBEW5TCFSpoD60CCfV8aOITVa09i/Mv4aRPkhlGu8twESyfuiumpuQJ1oIEgAnE/qwLhLdQFe 3kmm541f/QIAAP//AwBQSwMEFAAGAAgAAAAhAHj+l3zhAAAACgEAAA8AAABkcnMvZG93bnJldi54 bWxMj0FPg0AQhe8m/ofNmHhrl4JiQYamqXrUpNU08bZlRyCws4RdWvz3ric9vUzey5vvFZvZ9OJM o2stI6yWEQjiyuqWa4SP95fFGoTzirXqLRPCNznYlNdXhcq1vfCezgdfi1DCLlcIjfdDLqWrGjLK Le1AHLwvOxrlwznWUo/qEspNL+MoSqVRLYcPjRpo11DVHSaDkE13n8cn3712x+cq6Xbbt/2QEeLt zbx9BOFp9n9h+MUP6FAGppOdWDvRIyxWSdjiEdZZ0BBIHuIUxAkhju9TkGUh/08ofwAAAP//AwBQ SwECLQAUAAYACAAAACEAtoM4kv4AAADhAQAAEwAAAAAAAAAAAAAAAAAAAAAAW0NvbnRlbnRfVHlw ZXNdLnhtbFBLAQItABQABgAIAAAAIQA4/SH/1gAAAJQBAAALAAAAAAAAAAAAAAAAAC8BAABfcmVs cy8ucmVsc1BLAQItABQABgAIAAAAIQBYjet/7wEAADkEAAAOAAAAAAAAAAAAAAAAAC4CAABkcnMv ZTJvRG9jLnhtbFBLAQItABQABgAIAAAAIQB4/pd84QAAAAoBAAAPAAAAAAAAAAAAAAAAAEkEAABk cnMvZG93bnJldi54bWxQSwUGAAAAAAQABADzAAAAVwUAAAAA " filled="f" strokecolor="red" strokeweight=".53mm"/>
        </w:pict>
      </w:r>
    </w:p>
    <w:p w14:paraId="5610B716" w14:textId="77777777" w:rsidR="00317CD6" w:rsidRDefault="00317CD6" w:rsidP="00317CD6">
      <w:pPr>
        <w:rPr>
          <w:del w:id="24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drawing>
          <wp:inline distT="0" distB="0" distL="19050" distR="1905" wp14:anchorId="7DAB2B3E" wp14:editId="2AA6DC8A">
            <wp:extent cx="5045710" cy="2999740"/>
            <wp:effectExtent l="0" t="0" r="0" b="0"/>
            <wp:docPr id="72" name="Image9" descr="C:\Users\SIT\AppData\Local\LINE\Cache\tmp\1556595313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9" descr="C:\Users\SIT\AppData\Local\LINE\Cache\tmp\1556595313646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noProof/>
        </w:rPr>
        <w:pict w14:anchorId="42197F4A">
          <v:rect id="Rectangle 21" o:spid="_x0000_s1345" style="position:absolute;margin-left:6.35pt;margin-top:33.75pt;width:375.05pt;height:50.75pt;z-index:25201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b5R311gEAAAgEAAAOAAAAZHJzL2Uyb0RvYy54bWysU01v2zAMvQ/YfxB0X+wYQdYZcXpYkV2G rWjXH6DIlC1AX5C0OPn3o2g37bZTh/kgUyL5yPdE7W7P1rATxKS96/h6VXMGTvpeu6HjTz8OH244 S1m4XhjvoOMXSPx2//7dbgotNH70pofIEMSldgodH3MObVUlOYIVaeUDOHQqH63IuI1D1UcxIbo1 VVPX22rysQ/RS0gJT+9mJ98TvlIg83elEmRmOo69ZVojrceyVvudaIcowqjl0ob4hy6s0A6LXqHu RBbsZ9R/QVkto09e5ZX0tvJKaQnEAdms6z/YPI4iAHFBcVK4ypT+H6z8drqPTPcdb9Z4VU5YvKQH lE24wQBr1kWhKaQWAx/DfVx2Cc1C96yiLX8kws6k6uWqKpwzk3i4+bhtNhsUX6JvixbaCFO9ZIeY 8hfwlhWj4xHLk5ji9DXlOfQ5pBRz/qCNwXPRGscmHLtP9U1NGckb3RdvcaY4HD+byE4CL/9wqPFb Cv8WZnWGwgsbMg5/he3Mj6x8MTCXegCFShFNgpcL/jxOOO/I8XmoCAwTSqDCft6Yu6SUbKApfmP+ NYnqe5ev+VY7H0mGV+yKefT9he6XBMBxI0WWp1Hm+fWeZHp5wPtfAAAA//8DAFBLAwQUAAYACAAA ACEAlD5mQ9wAAAAJAQAADwAAAGRycy9kb3ducmV2LnhtbEyPS0+EMBSF9yb+h+aauJk4RYygSJmY 8bFWNK4LvQKR3kLbmcH59V5Xujz5Ts6j3Cx2FHv0YXCk4HKdgEBqnRmoU/D+9nRxAyJETUaPjlDB NwbYVKcnpS6MO9Ar7uvYCQ6hUGgFfYxTIWVoe7Q6rN2ExOzTeasjS99J4/WBw+0o0yTJpNUDcUOv J9z22H7VO6vgpf7wD7hdHZ8NmmOzXM2r+XFW6vxsub8DEXGJf2b4nc/ToeJNjduRCWJknebsVJDl 1yCY51nKVxoG2W0Csirl/wfVDwAAAP//AwBQSwECLQAUAAYACAAAACEAtoM4kv4AAADhAQAAEwAA AAAAAAAAAAAAAAAAAAAAW0NvbnRlbnRfVHlwZXNdLnhtbFBLAQItABQABgAIAAAAIQA4/SH/1gAA AJQBAAALAAAAAAAAAAAAAAAAAC8BAABfcmVscy8ucmVsc1BLAQItABQABgAIAAAAIQDb5R311gEA AAgEAAAOAAAAAAAAAAAAAAAAAC4CAABkcnMvZTJvRG9jLnhtbFBLAQItABQABgAIAAAAIQCUPmZD 3AAAAAkBAAAPAAAAAAAAAAAAAAAAADAEAABkcnMvZG93bnJldi54bWxQSwUGAAAAAAQABADzAAAA OQUAAAAA " filled="f" strokecolor="red" strokeweight=".53mm"/>
        </w:pict>
      </w:r>
    </w:p>
    <w:p w14:paraId="5A4CAD58" w14:textId="77777777" w:rsidR="00011761" w:rsidRPr="008767AC" w:rsidRDefault="00317CD6" w:rsidP="0001176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767AC">
        <w:rPr>
          <w:rFonts w:ascii="Calibri" w:eastAsia="SimSun" w:hAnsi="Calibri" w:cs="Calibri"/>
          <w:sz w:val="22"/>
          <w:lang w:eastAsia="zh-CN"/>
        </w:rPr>
        <w:t xml:space="preserve">1</w:t>
      </w:r>
      <w:r w:rsidRPr="008767AC">
        <w:rPr>
          <w:rFonts w:ascii="Calibri" w:hAnsi="Calibri" w:cs="Calibri"/>
          <w:sz w:val="22"/>
        </w:rPr>
        <w:t xml:space="preserve">5</w:t>
      </w:r>
      <w:r w:rsidRPr="008767AC">
        <w:rPr>
          <w:rFonts w:ascii="Calibri" w:eastAsia="SimSun" w:hAnsi="Calibri" w:cs="Calibri"/>
          <w:sz w:val="22"/>
          <w:lang w:eastAsia="zh-CN"/>
        </w:rPr>
        <w:t xml:space="preserve">.3</w:t>
      </w:r>
      <w:r w:rsidRPr="008767AC">
        <w:rPr>
          <w:rFonts w:ascii="Calibri" w:eastAsia="PMingLiU" w:hAnsi="Calibri" w:cs="Calibri"/>
          <w:sz w:val="22"/>
          <w:lang w:eastAsia="zh-CN"/>
        </w:rPr>
        <w:tab/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以</w:t>
      </w:r>
      <w:r w:rsidR="00011761" w:rsidRPr="008767AC">
        <w:rPr>
          <w:rFonts w:ascii="Calibri" w:hAnsi="Calibri" w:cs="Calibri" w:hint="eastAsia"/>
          <w:b/>
          <w:bCs/>
          <w:kern w:val="0"/>
          <w:sz w:val="22"/>
        </w:rPr>
        <w:t xml:space="preserve">系統管理員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身分打開</w:t>
      </w:r>
      <w:r w:rsidR="00011761" w:rsidRPr="008767AC">
        <w:rPr>
          <w:rFonts w:ascii="Calibri" w:hAnsi="Calibri" w:cs="Calibri" w:hint="eastAsia"/>
          <w:b/>
          <w:bCs/>
          <w:kern w:val="0"/>
          <w:sz w:val="22"/>
        </w:rPr>
        <w:t xml:space="preserve">命令提示字元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以用來註冊</w:t>
      </w:r>
      <w:r w:rsidR="00011761" w:rsidRPr="008767AC">
        <w:rPr>
          <w:rFonts w:ascii="Calibri" w:hAnsi="Calibri" w:cs="Calibri" w:hint="eastAsia"/>
          <w:b/>
          <w:kern w:val="0"/>
          <w:sz w:val="22"/>
        </w:rPr>
        <w:t xml:space="preserve">DIKO </w:t>
      </w:r>
      <w:r w:rsidR="00011761" w:rsidRPr="008767AC">
        <w:rPr>
          <w:rFonts w:ascii="Calibri" w:hAnsi="Calibri" w:cs="Calibri"/>
          <w:b/>
          <w:kern w:val="0"/>
          <w:sz w:val="22"/>
        </w:rPr>
        <w:t xml:space="preserve">Sync Folder Mass Monitor</w:t>
      </w:r>
      <w:r w:rsidR="00011761" w:rsidRPr="008767AC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4AA2E774" w14:textId="77777777" w:rsidR="00317CD6" w:rsidRPr="008767AC" w:rsidRDefault="00286A25" w:rsidP="008767AC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>
        <w:rPr>
          <w:noProof/>
        </w:rPr>
        <w:pict w14:anchorId="67350290">
          <v:rect id="Rectangle 23" o:spid="_x0000_s1344" style="position:absolute;margin-left:119.3pt;margin-top:46.15pt;width:137.05pt;height:14.55pt;z-index:252019712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ny1i02AEAAAcEAAAOAAAAZHJzL2Uyb0RvYy54bWysU01v2zAMvQ/YfxB0X+wkQ5cacXpokV2G rWi7H6DIlC1AX5C0OPn3oxjX7bZTh/ogSyL5yPdIbW9O1rAjxKS9a/lyUXMGTvpOu77lP5/2nzac pSxcJ4x30PIzJH6z+/hhO4YGVn7wpoPIEMSlZgwtH3IOTVUlOYAVaeEDODQqH63IeIx91UUxIro1 1aqur6rRxy5ELyElvL27GPmO8JUCmX8olSAz03KsLdMaaT2UtdptRdNHEQYtpzLEf1RhhXaYdIa6 E1mwX1H/A2W1jD55lRfS28orpSUQB2SzrP9i8ziIAMQFxUlhlim9H6z8fryPTHctv1pz5oTFHj2g asL1BthqXQQaQ2rQ7zHcx+mUcFvYnlS05Y882IlEPc+iwikziZfLL+vrzQa1l2hbbj6vV6R69RId YspfwVtWNi2PmJ60FMdvKWNGdH12Kcmc32tjqHHGsRFBr2vEL6bkje6KlQ6xP9yayI4Ce7/f1/gV Noj2h5vVGQovvDcOf4XthR/t8tlAQTPuARQKRTQJXk74l2nCcUeOzzNFYBhQHBXW88bYKaREAw3x G+PnIMrvXZ7jrXY+kgyv2JXtwXdn6i8JgNNGikwvo4zz6zPJ9PJ+d78BAAD//wMAUEsDBBQABgAI AAAAIQAJzgTA3wAAAAoBAAAPAAAAZHJzL2Rvd25yZXYueG1sTI9NT8MwDIbvSPyHyEhcJpZsFZSV phMaH2coiHPamLaicdom28p+PeYEN1t+9Pp58+3senHAKXSeNKyWCgRS7W1HjYb3t6erWxAhGrKm 94QavjHAtjg/y01m/ZFe8VDGRnAIhcxoaGMcMilD3aIzYekHJL59+smZyOvUSDuZI4e7Xq6VupHO dMQfWjPgrsX6q9w7DS/lx/SAu8Xp2aI9VXMyLsbHUevLi/n+DkTEOf7B8KvP6lCwU+X3ZIPoNayT DatHDWm6AcHA9SrhoWJSpQpkkcv/FYofAAAA//8DAFBLAQItABQABgAIAAAAIQC2gziS/gAAAOEB AAATAAAAAAAAAAAAAAAAAAAAAABbQ29udGVudF9UeXBlc10ueG1sUEsBAi0AFAAGAAgAAAAhADj9 If/WAAAAlAEAAAsAAAAAAAAAAAAAAAAALwEAAF9yZWxzLy5yZWxzUEsBAi0AFAAGAAgAAAAhAKfL WLTYAQAABwQAAA4AAAAAAAAAAAAAAAAALgIAAGRycy9lMm9Eb2MueG1sUEsBAi0AFAAGAAgAAAAh AAnOBMDfAAAACgEAAA8AAAAAAAAAAAAAAAAAMgQAAGRycy9kb3ducmV2LnhtbFBLBQYAAAAABAAE APMAAAA+BQAAAAA= " filled="f" strokecolor="red" strokeweight=".53mm"/>
        </w:pict>
      </w:r>
      <w:r w:rsidR="00011761" w:rsidRPr="008767AC">
        <w:rPr>
          <w:rFonts w:ascii="Calibri" w:eastAsia="SimSun" w:hAnsi="Calibri" w:cs="Calibri"/>
          <w:sz w:val="22"/>
          <w:lang w:eastAsia="zh-CN"/>
        </w:rPr>
        <w:t xml:space="preserve">1</w:t>
      </w:r>
      <w:r w:rsidR="008767AC" w:rsidRPr="008767AC">
        <w:rPr>
          <w:rFonts w:ascii="Calibri" w:eastAsia="SimSun" w:hAnsi="Calibri" w:cs="Calibri" w:hint="eastAsia"/>
          <w:sz w:val="22"/>
          <w:lang w:eastAsia="zh-CN"/>
        </w:rPr>
        <w:t xml:space="preserve">5</w:t>
      </w:r>
      <w:r w:rsidR="00011761" w:rsidRPr="008767AC">
        <w:rPr>
          <w:rFonts w:ascii="Calibri" w:eastAsia="SimSun" w:hAnsi="Calibri" w:cs="Calibri"/>
          <w:sz w:val="22"/>
          <w:lang w:eastAsia="zh-CN"/>
        </w:rPr>
        <w:t xml:space="preserve">.4 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輸入</w:t>
      </w:r>
      <w:r w:rsidR="00011761" w:rsidRPr="008767AC">
        <w:rPr>
          <w:rFonts w:ascii="Calibri" w:hAnsi="Calibri" w:cs="Calibri"/>
          <w:kern w:val="0"/>
          <w:sz w:val="22"/>
        </w:rPr>
        <w:t xml:space="preserve"> </w:t>
      </w:r>
      <w:r w:rsidR="00011761" w:rsidRPr="008767AC">
        <w:rPr>
          <w:rFonts w:ascii="Calibri-Bold" w:hAnsi="Calibri-Bold" w:cs="Calibri-Bold"/>
          <w:b/>
          <w:bCs/>
          <w:kern w:val="0"/>
          <w:sz w:val="22"/>
        </w:rPr>
        <w:t xml:space="preserve">cd C:\DIKO\</w:t>
      </w:r>
      <w:r w:rsidR="008767AC" w:rsidRP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yncFolderMa</w:t>
      </w:r>
      <w:r w:rsidR="008767AC" w:rsidRP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ss</w:t>
      </w:r>
      <w:r w:rsidR="00011761" w:rsidRPr="008767AC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="00011761" w:rsidRPr="008767AC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按下</w:t>
      </w:r>
      <w:r w:rsidR="00011761" w:rsidRPr="008767AC">
        <w:rPr>
          <w:rFonts w:ascii="Calibri" w:hAnsi="Calibri" w:cs="Calibri"/>
          <w:kern w:val="0"/>
          <w:sz w:val="22"/>
        </w:rPr>
        <w:t xml:space="preserve">Enter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="008767AC" w:rsidRPr="008767AC">
        <w:rPr>
          <w:rFonts w:ascii="Calibri" w:hAnsi="Calibri" w:cs="Calibri"/>
          <w:kern w:val="0"/>
          <w:sz w:val="22"/>
        </w:rPr>
        <w:br/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C:\DIKO\</w:t>
      </w:r>
      <w:r w:rsidR="008767AC" w:rsidRP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yncFolderMa</w:t>
      </w:r>
      <w:r w:rsidR="008767AC" w:rsidRP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ss</w:t>
      </w:r>
      <w:r w:rsidR="00317CD6">
        <w:t xml:space="preserve"> </w:t>
      </w:r>
      <w:r w:rsidR="00317CD6">
        <w:rPr>
          <w:noProof/>
        </w:rPr>
        <w:drawing>
          <wp:inline distT="0" distB="0" distL="19050" distR="3175" wp14:anchorId="18266271" wp14:editId="139B34D0">
            <wp:extent cx="5387975" cy="958215"/>
            <wp:effectExtent l="0" t="0" r="0" b="0"/>
            <wp:docPr id="73" name="Image10" descr="C:\Users\SIT\AppData\Local\LINE\Cache\tmp\155659549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0" descr="C:\Users\SIT\AppData\Local\LINE\Cache\tmp\1556595493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/>
                    <a:srcRect t="31935"/>
                    <a:stretch/>
                  </pic:blipFill>
                  <pic:spPr bwMode="auto">
                    <a:xfrm>
                      <a:off x="0" y="0"/>
                      <a:ext cx="5387975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628DA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29AA19A0" w14:textId="77777777" w:rsidR="00317CD6" w:rsidRPr="008767AC" w:rsidRDefault="00286A25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  <w:r>
        <w:rPr>
          <w:noProof/>
        </w:rPr>
        <w:pict w14:anchorId="33EBB121">
          <v:rect id="Rectangle 24" o:spid="_x0000_s1343" style="position:absolute;margin-left:131.95pt;margin-top:35.5pt;width:187.65pt;height:16.95pt;z-index:252020736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r5jCJ2AEAAAcEAAAOAAAAZHJzL2Uyb0RvYy54bWysU01v2zAMvQ/YfxB0X+x4WZAFcXpYkV2G rWi3H6DIlC1AX5C0OPn3oxjX7bZTi/ogSyL5yPdI7W7O1rATxKS9a/lyUXMGTvpOu77lv34ePmw4 S1m4ThjvoOUXSPxm//7dbgxbaPzgTQeRIYhL2zG0fMg5bKsqyQGsSAsfwKFR+WhFxmPsqy6KEdGt qZq6Xlejj12IXkJKeHt7NfI94SsFMv9QKkFmpuVYW6Y10nosa7XfiW0fRRi0nMoQr6jCCu0w6Qx1 K7Jgv6P+D8pqGX3yKi+kt5VXSksgDshmWf/D5mEQAYgLipPCLFN6O1j5/XQXme5avl5x5oTFHt2j asL1BlizKgKNIW3R7yHcxemUcFvYnlW05Y882JlEvcyiwjkziZfNx02z2qD2Em3NcvVpTapXT9Eh pvwVvGVl0/KI6UlLcfqWMmZE10eXksz5gzaGGmccG3HqPteIX0zJG90VKx1if/xiIjsJ7P3hUONX 2CDaX25WZyi88N44/BW2V360yxcDBc24e1AoFNEkeDnhX6cJxx05Ps4UgWFAcVRYzwtjp5ASDTTE L4yfgyi/d3mOt9r5SDI8Y1e2R99dqL8kAE4bKTK9jDLOz88k09P73f8BAAD//wMAUEsDBBQABgAI AAAAIQBD/7813wAAAAsBAAAPAAAAZHJzL2Rvd25yZXYueG1sTI9NT8MwDIbvSPyHyEhcJpZ2bAGV phMaH2coiHPamLaicdom28p+PeYER/t99Ppxvp1dLw44hc6ThnSZgECqve2o0fD+9nR1CyJEQ9b0 nlDDNwbYFudnucmsP9IrHsrYCC6hkBkNbYxDJmWoW3QmLP2AxNmnn5yJPE6NtJM5crnr5SpJlHSm I77QmgF3LdZf5d5peCk/pgfcLU7PFu2pmq/Hxfg4an15Md/fgYg4xz8YfvVZHQp2qvyebBC9htVN mjLKQaoUCCbUWq1BVLzZJBuQRS7//1D8AAAA//8DAFBLAQItABQABgAIAAAAIQC2gziS/gAAAOEB AAATAAAAAAAAAAAAAAAAAAAAAABbQ29udGVudF9UeXBlc10ueG1sUEsBAi0AFAAGAAgAAAAhADj9 If/WAAAAlAEAAAsAAAAAAAAAAAAAAAAALwEAAF9yZWxzLy5yZWxzUEsBAi0AFAAGAAgAAAAhACvm MInYAQAABwQAAA4AAAAAAAAAAAAAAAAALgIAAGRycy9lMm9Eb2MueG1sUEsBAi0AFAAGAAgAAAAh AEP/vzXfAAAACwEAAA8AAAAAAAAAAAAAAAAAMgQAAGRycy9kb3ducmV2LnhtbFBLBQYAAAAABAAE APMAAAA+BQAAAAA= " filled="f" strokecolor="red" strokeweight=".53mm"/>
        </w:pict>
      </w:r>
      <w:r w:rsidR="00317CD6">
        <w:rPr>
          <w:rFonts w:ascii="Calibri" w:eastAsia="SimSun" w:hAnsi="Calibri" w:cs="Calibri"/>
          <w:lang w:eastAsia="zh-CN"/>
        </w:rPr>
        <w:t xml:space="preserve">1</w:t>
      </w:r>
      <w:r w:rsidR="00317CD6">
        <w:rPr>
          <w:rFonts w:ascii="Calibri" w:hAnsi="Calibri" w:cs="Calibri"/>
        </w:rPr>
        <w:t xml:space="preserve">5</w:t>
      </w:r>
      <w:r w:rsidR="00317CD6">
        <w:rPr>
          <w:rFonts w:ascii="Calibri" w:eastAsia="SimSun" w:hAnsi="Calibri" w:cs="Calibri"/>
          <w:lang w:eastAsia="zh-CN"/>
        </w:rPr>
        <w:t xml:space="preserve">.5</w:t>
      </w:r>
      <w:r w:rsidR="00317CD6">
        <w:rPr>
          <w:rFonts w:ascii="Calibri" w:eastAsia="PMingLiU" w:hAnsi="Calibri" w:cs="Calibri"/>
          <w:lang w:eastAsia="zh-CN"/>
        </w:rPr>
        <w:tab/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="008767AC" w:rsidRPr="007F318E">
        <w:rPr>
          <w:rFonts w:ascii="Calibri" w:hAnsi="Calibri" w:cs="Calibri"/>
          <w:kern w:val="0"/>
          <w:sz w:val="22"/>
        </w:rPr>
        <w:t xml:space="preserve"> </w:t>
      </w:r>
      <w:r w:rsidR="008767AC" w:rsidRPr="007F318E">
        <w:rPr>
          <w:rFonts w:ascii="Calibri-Bold" w:hAnsi="Calibri-Bold" w:cs="Calibri-Bold"/>
          <w:b/>
          <w:bCs/>
          <w:kern w:val="0"/>
          <w:sz w:val="22"/>
        </w:rPr>
        <w:t xml:space="preserve">"Register DIKO</w:t>
      </w:r>
      <w:r w:rsid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>
        <w:rPr>
          <w:rFonts w:ascii="Calibri-Bold" w:hAnsi="Calibri-Bold" w:cs="Calibri-Bold"/>
          <w:b/>
          <w:bCs/>
          <w:kern w:val="0"/>
          <w:sz w:val="22"/>
        </w:rPr>
        <w:t xml:space="preserve">yncFolder</w:t>
      </w:r>
      <w:r w:rsid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Mass</w:t>
      </w:r>
      <w:r w:rsidR="008767AC" w:rsidRPr="007F318E">
        <w:rPr>
          <w:rFonts w:ascii="Calibri-Bold" w:hAnsi="Calibri-Bold" w:cs="Calibri-Bold"/>
          <w:b/>
          <w:bCs/>
          <w:kern w:val="0"/>
          <w:sz w:val="22"/>
        </w:rPr>
        <w:t xml:space="preserve">.bat"</w:t>
      </w:r>
      <w:r w:rsidR="008767AC"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並按下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Enter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鍵來執行安裝程序</w:t>
      </w:r>
      <w:r w:rsidR="00317CD6">
        <w:t xml:space="preserve"> </w:t>
      </w:r>
      <w:r w:rsidR="00317CD6">
        <w:rPr>
          <w:noProof/>
        </w:rPr>
        <w:drawing>
          <wp:inline distT="0" distB="0" distL="19050" distR="8890" wp14:anchorId="43CB2322" wp14:editId="630F9D5A">
            <wp:extent cx="5896610" cy="905510"/>
            <wp:effectExtent l="0" t="0" r="0" b="0"/>
            <wp:docPr id="74" name="Image11" descr="C:\Users\SIT\AppData\Local\LINE\Cache\tmp\1556595587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" descr="C:\Users\SIT\AppData\Local\LINE\Cache\tmp\15565955878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/>
                    <a:srcRect t="36054"/>
                    <a:stretch/>
                  </pic:blipFill>
                  <pic:spPr bwMode="auto">
                    <a:xfrm>
                      <a:off x="0" y="0"/>
                      <a:ext cx="5896610" cy="9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CE36" w14:textId="77777777" w:rsidR="00317CD6" w:rsidRDefault="00317CD6" w:rsidP="00317CD6">
      <w:pPr>
        <w:tabs>
          <w:tab w:val="left" w:pos="700"/>
        </w:tabs>
        <w:rPr>
          <w:ins w:id="25" w:author="Tom-v3" w:date="2019-05-15T14:43:00Z"/>
          <w:sz w:val="20"/>
          <w:szCs w:val="20"/>
        </w:rPr>
      </w:pPr>
    </w:p>
    <w:p w14:paraId="5CE4EB92" w14:textId="77777777" w:rsidR="008767AC" w:rsidRPr="007F318E" w:rsidRDefault="00317CD6" w:rsidP="008767A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.6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 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如果安裝成功後</w:t>
      </w:r>
      <w:r w:rsidR="008767AC" w:rsidRPr="007F318E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="008767AC" w:rsidRPr="007F318E">
        <w:rPr>
          <w:rFonts w:ascii="Calibri" w:hAnsi="Calibri" w:cs="Calibri"/>
          <w:kern w:val="0"/>
          <w:sz w:val="22"/>
        </w:rPr>
        <w:t xml:space="preserve"> 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“</w:t>
      </w:r>
      <w:r w:rsidR="008767AC" w:rsidRPr="007F318E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”</w:t>
      </w:r>
    </w:p>
    <w:p w14:paraId="552E26EA" w14:textId="77777777" w:rsidR="00317CD6" w:rsidRDefault="00317CD6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t xml:space="preserve"> </w:t>
      </w:r>
      <w:r w:rsidR="00286A25">
        <w:rPr>
          <w:noProof/>
        </w:rPr>
        <w:pict w14:anchorId="39FFAEE8">
          <v:rect id="Rectangle 25" o:spid="_x0000_s1342" style="position:absolute;margin-left:1.05pt;margin-top:185.5pt;width:225.55pt;height:32pt;z-index:252021760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zxdt92QEAAAcEAAAOAAAAZHJzL2Uyb0RvYy54bWysU8tu2zAQvBfoPxC811LU2nUFyzkkcC9F GyTtB9DUUiLAF0jWsv++y7WjJO0pRXSgluTOLGe43FwfrWEHiEl71/GrRc0ZOOl77YaO//q5+7Dm LGXhemG8g46fIPHr7ft3mym00PjRmx4iQxKX2il0fMw5tFWV5AhWpIUP4HBT+WhFxmkcqj6KCdmt qZq6XlWTj32IXkJKuHp73uRb4lcKZP6hVILMTMfxbJnGSOO+jNV2I9ohijBqeTmG+I9TWKEdFp2p bkUW7HfU/1BZLaNPXuWF9LbySmkJpAHVXNV/qXkYRQDSguakMNuU3o5Wfj/cRab7jq+WnDlh8Y7u 0TXhBgOsWRaDppBazHsId/EySxgWtUcVbfmjDnYkU0+zqXDMTOJis159XNfovcS9T/Xyc0OuV0/o EFP+Ct6yEnQ8YnnyUhy+pYwVMfUxpRRzfqeNoYszjk3YdV/qdU2I5I3uy27JS3HY35jIDgLvfrer 8StqkO1FmtUZii5cNw5/Re1ZH0X5ZKCwGXcPCo0imUQvL/znbsJ2R42PPUVkCCiJCs/zSuwFUtBA TfxK/Ayi+t7lGW+185FseKauhHvfn+h+yQDsNnLk8jJKOz+fk01P73f7BwAA//8DAFBLAwQUAAYA CAAAACEAT7g7Gd8AAAAKAQAADwAAAGRycy9kb3ducmV2LnhtbEyPwU6DQBCG7ya+w2ZMvDR2ERRb ZGlM1Z4VjeeFHYHIzgK7bbFP73jS20zmyz/fn29m24sDTr5zpOB6GYFAqp3pqFHw/vZ8tQLhgyaj e0eo4Bs9bIrzs1xnxh3pFQ9laASHkM+0gjaEIZPS1y1a7ZduQOLbp5usDrxOjTSTPnK47WUcRam0 uiP+0OoBty3WX+XeKngpP6ZH3C5OO4PmVM3JuBifRqUuL+aHexAB5/AHw68+q0PBTpXbk/GiVxDH t0wqSNLVGgQDN3dJCqLiIYnXIItc/q9Q/AAAAP//AwBQSwECLQAUAAYACAAAACEAtoM4kv4AAADh AQAAEwAAAAAAAAAAAAAAAAAAAAAAW0NvbnRlbnRfVHlwZXNdLnhtbFBLAQItABQABgAIAAAAIQA4 /SH/1gAAAJQBAAALAAAAAAAAAAAAAAAAAC8BAABfcmVscy8ucmVsc1BLAQItABQABgAIAAAAIQBz xdt92QEAAAcEAAAOAAAAAAAAAAAAAAAAAC4CAABkcnMvZTJvRG9jLnhtbFBLAQItABQABgAIAAAA IQBPuDsZ3wAAAAoBAAAPAAAAAAAAAAAAAAAAADMEAABkcnMvZG93bnJldi54bWxQSwUGAAAAAAQA BADzAAAAPwUAAAAA " filled="f" strokecolor="red" strokeweight=".53mm"/>
        </w:pict>
      </w:r>
      <w:r>
        <w:rPr>
          <w:noProof/>
        </w:rPr>
        <w:drawing>
          <wp:inline distT="0" distB="0" distL="19050" distR="0" wp14:anchorId="4E23369F" wp14:editId="37F35185">
            <wp:extent cx="5928360" cy="2953385"/>
            <wp:effectExtent l="0" t="0" r="0" b="0"/>
            <wp:docPr id="75" name="Image12" descr="C:\Users\SIT\AppData\Local\LINE\Cache\tmp\15565956615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" descr="C:\Users\SIT\AppData\Local\LINE\Cache\tmp\1556595661564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C7E8" w14:textId="77777777" w:rsidR="003A548F" w:rsidRDefault="00317CD6" w:rsidP="003A548F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.7</w:t>
      </w:r>
      <w:r>
        <w:rPr>
          <w:rFonts w:ascii="Calibri" w:eastAsia="PMingLiU" w:hAnsi="Calibri" w:cs="Calibri"/>
          <w:lang w:eastAsia="zh-CN"/>
        </w:rPr>
        <w:tab/>
      </w:r>
      <w:r w:rsidR="003A548F">
        <w:rPr>
          <w:rFonts w:ascii="Calibri" w:hAnsi="Calibri" w:cs="Calibri" w:hint="eastAsia"/>
          <w:kern w:val="0"/>
          <w:szCs w:val="24"/>
        </w:rPr>
        <w:t xml:space="preserve">關閉命令提示字元視窗。</w:t>
      </w:r>
    </w:p>
    <w:p w14:paraId="67DCF482" w14:textId="77777777" w:rsidR="003A548F" w:rsidRDefault="003A548F" w:rsidP="003A548F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29D084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D53589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17AA008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5859FA18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EDC447D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333C1F3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2486567A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50B04376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1518E81A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78CE5F0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35E26BD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E0118EB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B25DDBE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46B88AEE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30B69C30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68929B1A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Pr="003A548F">
        <w:rPr>
          <w:rFonts w:ascii="Calibri" w:hAnsi="Calibri" w:cs="Calibri" w:hint="eastAsia"/>
          <w:kern w:val="0"/>
          <w:sz w:val="22"/>
        </w:rPr>
        <w:t xml:space="preserve">5</w:t>
      </w:r>
      <w:r w:rsidRPr="006D4DBE">
        <w:rPr>
          <w:rFonts w:ascii="Calibri" w:hAnsi="Calibri" w:cs="Calibri"/>
          <w:kern w:val="0"/>
          <w:sz w:val="22"/>
        </w:rPr>
        <w:t xml:space="preserve"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 xml:space="preserve"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“Service”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介面</w:t>
      </w:r>
    </w:p>
    <w:p w14:paraId="5B552117" w14:textId="77777777" w:rsidR="003A548F" w:rsidRDefault="00286A25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5BA4C90">
          <v:rect id="_x0000_s1352" style="position:absolute;margin-left:325.5pt;margin-top:45.45pt;width:40.5pt;height:12.75pt;z-index:25202892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7181757">
          <v:rect id="_x0000_s1351" style="position:absolute;margin-left:36.75pt;margin-top:76.2pt;width:40.5pt;height:18pt;z-index:252027904" filled="f" strokecolor="red" strokeweight="1.5pt"/>
        </w:pict>
      </w:r>
      <w:r w:rsidR="003A548F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D78C5A1" wp14:editId="6D427393">
            <wp:extent cx="5274310" cy="3044123"/>
            <wp:effectExtent l="19050" t="0" r="2540" b="0"/>
            <wp:docPr id="28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57BA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A548F">
        <w:rPr>
          <w:rFonts w:ascii="Calibri" w:eastAsia="SimSun" w:hAnsi="Calibri" w:cs="Calibri"/>
          <w:lang w:eastAsia="zh-CN"/>
        </w:rPr>
        <w:t xml:space="preserve">1</w:t>
      </w:r>
      <w:r w:rsidRPr="003A548F">
        <w:rPr>
          <w:rFonts w:ascii="Calibri" w:eastAsia="SimSun" w:hAnsi="Calibri" w:cs="Calibri" w:hint="eastAsia"/>
          <w:lang w:eastAsia="zh-CN"/>
        </w:rPr>
        <w:t xml:space="preserve">5</w:t>
      </w:r>
      <w:r w:rsidRPr="003A548F">
        <w:rPr>
          <w:rFonts w:ascii="Calibri" w:eastAsia="SimSun" w:hAnsi="Calibri" w:cs="Calibri"/>
          <w:lang w:eastAsia="zh-CN"/>
        </w:rPr>
        <w:t xml:space="preserve">.</w:t>
      </w:r>
      <w:r w:rsidRPr="006D4DBE">
        <w:rPr>
          <w:rFonts w:ascii="Calibri" w:hAnsi="Calibri" w:cs="Calibri"/>
          <w:kern w:val="0"/>
          <w:sz w:val="22"/>
        </w:rPr>
        <w:t xml:space="preserve">9 </w:t>
      </w:r>
      <w:r w:rsidRPr="006D4DBE">
        <w:rPr>
          <w:rFonts w:ascii="Calibri" w:hAnsi="Calibri" w:cs="Calibri" w:hint="eastAsia"/>
          <w:kern w:val="0"/>
          <w:sz w:val="22"/>
        </w:rPr>
        <w:t xml:space="preserve"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</w:t>
      </w:r>
      <w:r w:rsidRPr="003A548F">
        <w:rPr>
          <w:rFonts w:ascii="Calibri" w:eastAsia="SimSun" w:hAnsi="Calibri" w:cs="Calibri"/>
          <w:b/>
          <w:kern w:val="0"/>
          <w:sz w:val="22"/>
          <w:lang w:eastAsia="zh-CN"/>
        </w:rPr>
        <w:t xml:space="preserve"> Sync Folder Mass </w:t>
      </w:r>
      <w:r>
        <w:rPr>
          <w:rFonts w:ascii="Calibri" w:eastAsia="SimSun" w:hAnsi="Calibri" w:cs="Calibri"/>
          <w:b/>
          <w:kern w:val="0"/>
          <w:sz w:val="22"/>
          <w:lang w:eastAsia="zh-CN"/>
        </w:rPr>
        <w:t xml:space="preserve">Monitor </w:t>
      </w:r>
      <w:r w:rsidRPr="006D4DBE">
        <w:rPr>
          <w:rFonts w:ascii="Calibri" w:hAnsi="Calibri" w:cs="Calibri" w:hint="eastAsia"/>
          <w:kern w:val="0"/>
          <w:sz w:val="22"/>
        </w:rPr>
        <w:t xml:space="preserve"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>
        <w:rPr>
          <w:rFonts w:ascii="Calibri" w:hAnsi="Calibri" w:cs="Calibri"/>
          <w:kern w:val="0"/>
          <w:sz w:val="22"/>
        </w:rPr>
        <w:t xml:space="preserve">Properties</w:t>
      </w:r>
      <w:r>
        <w:rPr>
          <w:rFonts w:ascii="Calibri" w:hAnsi="Calibri" w:cs="Calibri" w:hint="eastAsia"/>
          <w:kern w:val="0"/>
          <w:sz w:val="22"/>
        </w:rPr>
        <w:t xml:space="preserve">（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內容</w:t>
      </w:r>
      <w:r w:rsidRPr="003A548F">
        <w:rPr>
          <w:rFonts w:ascii="Calibri" w:hAnsi="Calibri" w:cs="Calibri" w:hint="eastAsia"/>
          <w:bCs/>
          <w:kern w:val="0"/>
          <w:sz w:val="22"/>
        </w:rPr>
        <w:t xml:space="preserve">）</w:t>
      </w:r>
    </w:p>
    <w:p w14:paraId="0BA97BC0" w14:textId="77777777" w:rsidR="00317CD6" w:rsidRDefault="00286A25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28300A0D">
          <v:rect id="Rectangle 26" o:spid="_x0000_s1341" style="position:absolute;margin-left:234pt;margin-top:245.85pt;width:66.1pt;height:12.95pt;z-index:252022784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aJU741AEAAAYEAAAOAAAAZHJzL2Uyb0RvYy54bWysU01v2zAMvQ/YfxB0X+ykgOEZcXpokV6G rWi3H6DIVCJAX5C0OPn3o2jX7bZTh/kgUyL5yPdEbW8v1rAzxKS96/l6VXMGTvpBu2PPf3zff2o5 S1m4QRjvoOdXSPx29/HDdgwdbPzJmwEiQxCXujH0/JRz6KoqyRNYkVY+gEOn8tGKjNt4rIYoRkS3 ptrUdVONPg4hegkp4en95OQ7wlcKZP6mVILMTM+xt0xrpPVQ1mq3Fd0xinDScm5D/EMXVmiHRReo e5EF+xn1X1BWy+iTV3klva28UloCcUA26/oPNs8nEYC4oDgpLDKl/wcrv54fI9NDz5uGMycs3tET qibc0QDbNEWgMaQO457DY5x3Cc3C9qKiLX/kwS4k6nURFS6ZSTxsb9q2RuklutbNTbERpXpNDjHl B/CWFaPnEauTlOL8JeUp9CWk1HJ+r43Bc9EZx0YE/Vy3NWUkb/RQvMWZ4vFwZyI7C7z6/b7Gby78 W5jVGQotbMg4/BWyEz2y8tXAVOoJFOpELAlezvjTMOG0I8eXkSIwTCiBCvt5Z+6cUrKBZvid+UsS 1fcuL/lWOx9Jhjfsinnww5WulwTAYSNF5odRpvntnmR6fb67XwAAAP//AwBQSwMEFAAGAAgAAAAh AO4e8ZbgAAAACwEAAA8AAABkcnMvZG93bnJldi54bWxMj81OwzAQhO9IvIO1SFwqareUEIU4FSo/ ZwiIsxMvSUS8TmK3DX16lhPcZjWj2W/y7ex6ccApdJ40rJYKBFLtbUeNhve3p6sURIiGrOk9oYZv DLAtzs9yk1l/pFc8lLERXEIhMxraGIdMylC36ExY+gGJvU8/ORP5nBppJ3PkctfLtVKJdKYj/tCa AXct1l/l3ml4KT+mB9wtTs8W7amar8fF+DhqfXkx39+BiDjHvzD84jM6FMxU+T3ZIHoNmyTlLZFF urkFwYlEqTWISsPNSiUgi1z+31D8AAAA//8DAFBLAQItABQABgAIAAAAIQC2gziS/gAAAOEBAAAT AAAAAAAAAAAAAAAAAAAAAABbQ29udGVudF9UeXBlc10ueG1sUEsBAi0AFAAGAAgAAAAhADj9If/W AAAAlAEAAAsAAAAAAAAAAAAAAAAALwEAAF9yZWxzLy5yZWxzUEsBAi0AFAAGAAgAAAAhABolTvjU AQAABgQAAA4AAAAAAAAAAAAAAAAALgIAAGRycy9lMm9Eb2MueG1sUEsBAi0AFAAGAAgAAAAhAO4e 8ZbgAAAACwEAAA8AAAAAAAAAAAAAAAAALgQAAGRycy9kb3ducmV2LnhtbFBLBQYAAAAABAAEAPMA AAA7BQAAAAA=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0" wp14:anchorId="4A6BD690" wp14:editId="261323D6">
            <wp:extent cx="5067300" cy="3554095"/>
            <wp:effectExtent l="0" t="0" r="0" b="0"/>
            <wp:docPr id="78" name="Image14" descr="C:\Users\SIT\AppData\Local\LINE\Cache\tmp\1556595874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" descr="C:\Users\SIT\AppData\Local\LINE\Cache\tmp\1556595874147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DEB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2ED780EA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1C796441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7807E3E2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61BE3FDF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5AA54812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11CAB043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>
        <w:rPr>
          <w:rFonts w:ascii="Calibri" w:hAnsi="Calibri" w:cs="Calibri" w:hint="eastAsia"/>
          <w:kern w:val="0"/>
          <w:sz w:val="22"/>
        </w:rPr>
        <w:t xml:space="preserve">5.1</w:t>
      </w:r>
      <w:r w:rsidRPr="006D4DBE">
        <w:rPr>
          <w:rFonts w:ascii="Calibri" w:hAnsi="Calibri" w:cs="Calibri"/>
          <w:kern w:val="0"/>
          <w:sz w:val="22"/>
        </w:rPr>
        <w:t xml:space="preserve">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>
        <w:rPr>
          <w:rFonts w:ascii="Calibri" w:hAnsi="Calibri" w:cs="Calibri" w:hint="eastAsia"/>
          <w:kern w:val="0"/>
          <w:sz w:val="22"/>
        </w:rPr>
        <w:t xml:space="preserve">將其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6D4DBE">
        <w:rPr>
          <w:rFonts w:ascii="Calibri" w:hAnsi="Calibri" w:cs="Calibri" w:hint="eastAsia"/>
          <w:kern w:val="0"/>
          <w:sz w:val="22"/>
        </w:rPr>
        <w:t xml:space="preserve">改變為</w:t>
      </w:r>
      <w:r>
        <w:rPr>
          <w:rFonts w:ascii="Calibri" w:hAnsi="Calibri" w:cs="Calibri" w:hint="eastAsia"/>
          <w:b/>
          <w:kern w:val="0"/>
          <w:sz w:val="22"/>
        </w:rPr>
        <w:t xml:space="preserve">「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自動</w:t>
      </w:r>
      <w:r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(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)</w:t>
      </w:r>
      <w:r>
        <w:rPr>
          <w:rFonts w:ascii="Calibri" w:hAnsi="Calibri" w:cs="Calibri" w:hint="eastAsia"/>
          <w:b/>
          <w:kern w:val="0"/>
          <w:sz w:val="22"/>
        </w:rPr>
        <w:t xml:space="preserve">」</w:t>
      </w:r>
      <w:r w:rsidRPr="006D4DBE">
        <w:rPr>
          <w:rFonts w:ascii="Calibri" w:hAnsi="Calibri" w:cs="Calibri" w:hint="eastAsia"/>
          <w:kern w:val="0"/>
          <w:sz w:val="22"/>
        </w:rPr>
        <w:t xml:space="preserve"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[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6D4DBE">
        <w:rPr>
          <w:rFonts w:ascii="Calibri" w:hAnsi="Calibri" w:cs="Calibri"/>
          <w:b/>
          <w:kern w:val="0"/>
          <w:sz w:val="22"/>
        </w:rPr>
        <w:t xml:space="preserve">]</w:t>
      </w:r>
    </w:p>
    <w:p w14:paraId="27D8A606" w14:textId="77777777" w:rsidR="00317CD6" w:rsidRDefault="00286A25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0DF2D13E">
          <v:rect id="Rectangle 27" o:spid="_x0000_s1340" style="position:absolute;margin-left:73.9pt;margin-top:141.5pt;width:160.15pt;height:11.95pt;z-index:252023808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FPW9e1QEAAAcEAAAOAAAAZHJzL2Uyb0RvYy54bWysU01v2zAMvQ/YfxB0X+y4WNsZcXpokV2G rWi7H6DIlC1AX6C0OPn3o2Q37bZTh/ogkxL5yPdEbW6O1rADYNTedXy9qjkDJ32v3dDxn0+7T9ec xSRcL4x30PETRH6z/fhhM4UWGj960wMyAnGxnULHx5RCW1VRjmBFXPkAjg6VRysSuThUPYqJ0K2p mrq+rCaPfUAvIUbavZsP+bbgKwUy/VAqQmKm49RbKiuWdZ/XarsR7YAijFoubYj/6MIK7ajoGepO JMF+of4HymqJPnqVVtLbyiulJRQOxGZd/8XmcRQBChcSJ4azTPH9YOX3wz0y3Xf88oozJyzd0QOp JtxggDVXWaApxJbiHsM9Ll4kM7M9KrT5TzzYsYh6OosKx8QkbTb1xUVzTdpLOlt/XtOtZdDqJTtg TF/BW5aNjiOVL1qKw7eY5tDnkFzM+Z02hvZFaxybCPRLTfjZj97oPp8WB4f9rUF2EHT3u11N31L4 jzCrE2Re1JBx9MtsZ37FSicDc6kHUCRUoVng5YI/TxONO3F8nqkCRgk5UFE/b8xdUnI2lCF+Y/45 qdT3Lp3zrXYeiwyv2GVz7/tTud8iAE1bUWR5GXmcX/tFppf3u/0NAAD//wMAUEsDBBQABgAIAAAA IQDlV5Uj4AAAAAsBAAAPAAAAZHJzL2Rvd25yZXYueG1sTI/BTsMwEETvSPyDtUhcqtZpKW0a4lSo QM+QIs5OvCQR8TqJ3Tb061lOcJzZ0eybdDvaVpxw8I0jBfNZBAKpdKahSsH74WUag/BBk9GtI1Tw jR622fVVqhPjzvSGpzxUgkvIJ1pBHUKXSOnLGq32M9ch8e3TDVYHlkMlzaDPXG5buYiilbS6If5Q 6w53NZZf+dEqeM0/hifcTS57g+ZSjHf9pH/ulbq9GR8fQAQcw18YfvEZHTJmKtyRjBct6+Wa0YOC xfqeR3FiuYrnIAp2NvEGZJbK/xuyHwAAAP//AwBQSwECLQAUAAYACAAAACEAtoM4kv4AAADhAQAA EwAAAAAAAAAAAAAAAAAAAAAAW0NvbnRlbnRfVHlwZXNdLnhtbFBLAQItABQABgAIAAAAIQA4/SH/ 1gAAAJQBAAALAAAAAAAAAAAAAAAAAC8BAABfcmVscy8ucmVsc1BLAQItABQABgAIAAAAIQBFPW9e 1QEAAAcEAAAOAAAAAAAAAAAAAAAAAC4CAABkcnMvZTJvRG9jLnhtbFBLAQItABQABgAIAAAAIQDl V5Uj4AAAAAsBAAAPAAAAAAAAAAAAAAAAAC8EAABkcnMvZG93bnJldi54bWxQSwUGAAAAAAQABADz AAAAPAUAAAAA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2540" wp14:anchorId="460C18A2" wp14:editId="5919C9DB">
            <wp:extent cx="3121660" cy="3507105"/>
            <wp:effectExtent l="0" t="0" r="0" b="0"/>
            <wp:docPr id="79" name="Image15" descr="C:\Users\SIT\AppData\Local\LINE\Cache\tmp\1556596038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" descr="C:\Users\SIT\AppData\Local\LINE\Cache\tmp\1556596038108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0A0C" w14:textId="77777777" w:rsidR="00317CD6" w:rsidRDefault="00317CD6" w:rsidP="00317CD6">
      <w:pPr>
        <w:tabs>
          <w:tab w:val="left" w:pos="700"/>
        </w:tabs>
        <w:rPr>
          <w:sz w:val="20"/>
          <w:szCs w:val="20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.11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kern w:val="0"/>
          <w:sz w:val="22"/>
        </w:rPr>
        <w:t xml:space="preserve">點擊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kern w:val="0"/>
          <w:sz w:val="22"/>
        </w:rPr>
        <w:t xml:space="preserve">來運行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Pr="008767AC">
        <w:rPr>
          <w:rFonts w:ascii="Calibri" w:eastAsia="SimSun" w:hAnsi="Calibri" w:cs="Calibri"/>
          <w:b/>
          <w:bCs/>
          <w:sz w:val="21"/>
          <w:szCs w:val="21"/>
          <w:lang w:eastAsia="zh-CN"/>
        </w:rPr>
        <w:t xml:space="preserve">DIKO </w:t>
      </w:r>
      <w:r w:rsidRPr="008767AC">
        <w:rPr>
          <w:rFonts w:ascii="Calibri" w:hAnsi="Calibri" w:cs="Calibri"/>
          <w:b/>
          <w:bCs/>
          <w:sz w:val="21"/>
          <w:szCs w:val="21"/>
        </w:rPr>
        <w:t xml:space="preserve">Folder Mass Sync Monitor</w:t>
      </w:r>
    </w:p>
    <w:p w14:paraId="0E9C4E59" w14:textId="77777777" w:rsidR="00317CD6" w:rsidRDefault="00286A25" w:rsidP="00317CD6">
      <w:r>
        <w:rPr>
          <w:noProof/>
        </w:rPr>
        <w:pict w14:anchorId="3DEC0564">
          <v:rect id="Rectangle 28" o:spid="_x0000_s1339" style="position:absolute;margin-left:54.25pt;margin-top:52.4pt;width:14.55pt;height:9.2pt;z-index:25202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0WoS01gEAAAYEAAAOAAAAZHJzL2Uyb0RvYy54bWysU01v2zAMvQ/YfxB0b/zRIciMOD2syC7D VrTbD1BkyhagL0hanPz7UYybdtupw3yQKZF81Huktncna9gRYtLe9bxZ1ZyBk37Qbuz5j+/7mw1n KQs3COMd9PwMid/t3r/bzqGD1k/eDBAZgrjUzaHnU86hq6okJ7AirXwAh07loxUZt3GshihmRLem aut6Xc0+DiF6CSnh6f3FyXeErxTI/E2pBJmZnuPdMq2R1kNZq91WdGMUYdJyuYb4h1tYoR0WvULd iyzYz6j/grJaRp+8yivpbeWV0hKIA7Jp6j/YPE0iAHFBcVK4ypT+H6z8enyITA89X2OnnLDYo0dU TbjRAGs3RaA5pA7jnsJDXHYJzcL2pKItf+TBTiTq+SoqnDKTeNhsPty2KL1EV9Os2w2JXr0kh5jy Z/CWFaPnEauTlOL4JWUsiKHPIaWW83ttDPXNODYj6McaMYsreaOH4qVNHA+fTGRHga3f72v8ChlE +y3M6gyFFp4bh79C9kKPrHw2UNCMewSFOhFLgpcL/mWYcNqR4/NIERgmlECF93lj7pJSsoFm+I35 1ySq712+5lvtfCQZXrEr5sEPZ2ovCYDDRoosD6NM8+s9yfTyfHe/AAAA//8DAFBLAwQUAAYACAAA ACEAu08z6N0AAAALAQAADwAAAGRycy9kb3ducmV2LnhtbEyPQU+DQBCF7yb+h82YeGnsImhtkKUx VXtWNJ4XdgQiOwvstsX++g4nvb2X+fLmvWwz2U4ccPStIwW3ywgEUuVMS7WCz4/XmzUIHzQZ3TlC Bb/oYZNfXmQ6Ne5I73goQi04hHyqFTQh9KmUvmrQar90PRLfvt1odWA71tKM+sjhtpNxFK2k1S3x h0b3uG2w+in2VsFb8TU+43Zx2hk0p3JKhsXwMih1fTU9PYIIOIU/GOb6XB1y7lS6PRkvOvbR+p7R WdzxhplIHlYgShZxEoPMM/l/Q34GAAD//wMAUEsBAi0AFAAGAAgAAAAhALaDOJL+AAAA4QEAABMA AAAAAAAAAAAAAAAAAAAAAFtDb250ZW50X1R5cGVzXS54bWxQSwECLQAUAAYACAAAACEAOP0h/9YA AACUAQAACwAAAAAAAAAAAAAAAAAvAQAAX3JlbHMvLnJlbHNQSwECLQAUAAYACAAAACEAtFqEtNYB AAAGBAAADgAAAAAAAAAAAAAAAAAuAgAAZHJzL2Uyb0RvYy54bWxQSwECLQAUAAYACAAAACEAu08z 6N0AAAALAQAADwAAAAAAAAAAAAAAAAAwBAAAZHJzL2Rvd25yZXYueG1sUEsFBgAAAAAEAAQA8wAA ADoFAAAAAA==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0" wp14:anchorId="36B3767F" wp14:editId="1DD5B6E9">
            <wp:extent cx="4139565" cy="2856865"/>
            <wp:effectExtent l="0" t="0" r="0" b="0"/>
            <wp:docPr id="80" name="Image16" descr="C:\Users\SIT\AppData\Local\LINE\Cache\tmp\1556596116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6" descr="C:\Users\SIT\AppData\Local\LINE\Cache\tmp\1556596116016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Hlk8833807"/>
      <w:bookmarkEnd w:id="26"/>
    </w:p>
    <w:p w14:paraId="1D765399" w14:textId="77777777" w:rsidR="00317CD6" w:rsidRDefault="00317CD6">
      <w:pPr>
        <w:widowControl/>
        <w:rPr>
          <w:rFonts w:ascii="Calibri" w:hAnsi="Calibri" w:cs="Calibri"/>
          <w:b/>
          <w:kern w:val="0"/>
          <w:szCs w:val="24"/>
        </w:rPr>
      </w:pPr>
    </w:p>
    <w:p w14:paraId="5F71CEF3" w14:textId="77777777" w:rsidR="00317CD6" w:rsidRDefault="00317CD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C1D2D3A" w14:textId="77777777" w:rsidR="008767AC" w:rsidRDefault="008767AC">
      <w:pPr>
        <w:widowControl/>
        <w:rPr>
          <w:rFonts w:asciiTheme="majorHAnsi" w:eastAsiaTheme="majorEastAsia" w:hAnsiTheme="majorHAnsi" w:cstheme="majorBidi"/>
          <w:b/>
          <w:bCs/>
          <w:color w:val="002060"/>
          <w:kern w:val="0"/>
          <w:sz w:val="40"/>
          <w:szCs w:val="40"/>
        </w:rPr>
      </w:pPr>
      <w:r>
        <w:rPr>
          <w:color w:val="002060"/>
          <w:kern w:val="0"/>
          <w:sz w:val="40"/>
          <w:szCs w:val="40"/>
        </w:rPr>
        <w:br w:type="page"/>
      </w:r>
    </w:p>
    <w:p w14:paraId="765CC197" w14:textId="77777777" w:rsidR="00302086" w:rsidRDefault="00464FFC" w:rsidP="00464FFC">
      <w:pPr>
        <w:pStyle w:val="1"/>
        <w:rPr>
          <w:color w:val="002060"/>
          <w:kern w:val="0"/>
          <w:sz w:val="40"/>
          <w:szCs w:val="40"/>
        </w:rPr>
      </w:pPr>
      <w:bookmarkStart w:id="27" w:name="_Toc14192949"/>
      <w:r w:rsidRPr="00464FFC">
        <w:rPr>
          <w:rFonts w:hint="eastAsia"/>
          <w:color w:val="002060"/>
          <w:kern w:val="0"/>
          <w:sz w:val="40"/>
          <w:szCs w:val="40"/>
        </w:rPr>
        <w:t xml:space="preserve">1</w:t>
      </w:r>
      <w:r w:rsidR="00317CD6" w:rsidRPr="00D64FFC">
        <w:rPr>
          <w:rFonts w:hint="eastAsia"/>
          <w:color w:val="002060"/>
          <w:kern w:val="0"/>
          <w:sz w:val="40"/>
          <w:szCs w:val="40"/>
        </w:rPr>
        <w:t xml:space="preserve">6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DIKO</w:t>
      </w:r>
      <w:bookmarkEnd w:id="27"/>
    </w:p>
    <w:p w14:paraId="5F7BAE8C" w14:textId="77777777"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</w:t>
      </w:r>
      <w:r w:rsidR="00317CD6">
        <w:rPr>
          <w:rFonts w:asciiTheme="minorEastAsia" w:hAnsiTheme="minorEastAsia" w:cs="Calibri" w:hint="eastAsia"/>
          <w:kern w:val="0"/>
          <w:szCs w:val="24"/>
        </w:rPr>
        <w:t xml:space="preserve">6</w:t>
      </w:r>
      <w:r w:rsidR="00925002">
        <w:rPr>
          <w:rFonts w:ascii="Calibri" w:eastAsia="SimSun" w:hAnsi="Calibri" w:cs="Calibri" w:hint="eastAsia"/>
          <w:kern w:val="0"/>
          <w:szCs w:val="24"/>
        </w:rPr>
        <w:t xml:space="preserve">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 xml:space="preserve">打開</w:t>
      </w:r>
      <w:r w:rsidRPr="00464FFC">
        <w:rPr>
          <w:rFonts w:ascii="Calibri" w:hAnsi="Calibri" w:cs="Calibri" w:hint="eastAsia"/>
          <w:b/>
          <w:kern w:val="0"/>
          <w:szCs w:val="24"/>
        </w:rPr>
        <w:t xml:space="preserve"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 xml:space="preserve">例如</w:t>
      </w:r>
      <w:r w:rsidRPr="00464FFC">
        <w:rPr>
          <w:rFonts w:ascii="Calibri" w:hAnsi="Calibri" w:cs="Calibri"/>
          <w:kern w:val="0"/>
          <w:szCs w:val="24"/>
        </w:rPr>
        <w:t xml:space="preserve">:</w:t>
      </w:r>
      <w:r w:rsidRPr="00464FFC">
        <w:rPr>
          <w:rFonts w:ascii="Calibri" w:hAnsi="Calibri" w:cs="Calibri" w:hint="eastAsia"/>
          <w:b/>
          <w:kern w:val="0"/>
          <w:szCs w:val="24"/>
        </w:rPr>
        <w:t xml:space="preserve"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 xml:space="preserve">)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“http://127.0.0.1/</w:t>
      </w:r>
      <w:proofErr w:type="spellStart"/>
      <w:r w:rsidRPr="00464FFC">
        <w:rPr>
          <w:rFonts w:ascii="Calibri" w:hAnsi="Calibri" w:cs="Calibri"/>
          <w:b/>
          <w:kern w:val="0"/>
          <w:szCs w:val="24"/>
        </w:rPr>
        <w:t xml:space="preserve">diko</w:t>
      </w:r>
      <w:proofErr w:type="spellEnd"/>
      <w:r w:rsidRPr="00464FFC">
        <w:rPr>
          <w:rFonts w:ascii="Calibri" w:hAnsi="Calibri" w:cs="Calibri"/>
          <w:b/>
          <w:kern w:val="0"/>
          <w:szCs w:val="24"/>
        </w:rPr>
        <w:t xml:space="preserve">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預設</w:t>
      </w:r>
      <w:r>
        <w:rPr>
          <w:rFonts w:ascii="Calibri" w:hAnsi="Calibri" w:cs="Calibri" w:hint="eastAsia"/>
          <w:kern w:val="0"/>
          <w:szCs w:val="24"/>
        </w:rPr>
        <w:t xml:space="preserve">ID</w:t>
      </w:r>
      <w:r>
        <w:rPr>
          <w:rFonts w:ascii="Calibri" w:hAnsi="Calibri" w:cs="Calibri" w:hint="eastAsia"/>
          <w:kern w:val="0"/>
          <w:szCs w:val="24"/>
        </w:rPr>
        <w:t xml:space="preserve"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12345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最後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或按下</w:t>
      </w:r>
      <w:r>
        <w:rPr>
          <w:rFonts w:ascii="Calibri" w:hAnsi="Calibri" w:cs="Calibri" w:hint="eastAsia"/>
          <w:kern w:val="0"/>
          <w:szCs w:val="24"/>
        </w:rPr>
        <w:t xml:space="preserve">Enter</w:t>
      </w:r>
      <w:r>
        <w:rPr>
          <w:rFonts w:ascii="Calibri" w:hAnsi="Calibri" w:cs="Calibri" w:hint="eastAsia"/>
          <w:kern w:val="0"/>
          <w:szCs w:val="24"/>
        </w:rPr>
        <w:t xml:space="preserve">鍵</w:t>
      </w:r>
    </w:p>
    <w:p w14:paraId="26E411E5" w14:textId="77777777" w:rsidR="00464FFC" w:rsidRPr="00464FFC" w:rsidRDefault="00286A25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0F273B2C">
          <v:shape id="_x0000_s1122" type="#_x0000_t109" style="position:absolute;margin-left:216.9pt;margin-top:223.8pt;width:59.25pt;height:14.25pt;z-index:251749376" filled="f" strokecolor="red" strokeweight="3pt"/>
        </w:pict>
      </w:r>
      <w:r w:rsidR="00050FDA">
        <w:rPr>
          <w:noProof/>
        </w:rPr>
        <w:drawing>
          <wp:inline distT="0" distB="0" distL="0" distR="0" wp14:anchorId="6F15C193" wp14:editId="30B02641">
            <wp:extent cx="5274310" cy="358902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FFC" w:rsidRPr="00464FFC" w:rsidSect="00286A25">
      <w:headerReference w:type="default" r:id="rId144"/>
      <w:footerReference w:type="default" r:id="rId145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CB1AA" w14:textId="77777777" w:rsidR="00BC3E2B" w:rsidRDefault="00BC3E2B" w:rsidP="00405C39">
      <w:r>
        <w:separator/>
      </w:r>
    </w:p>
  </w:endnote>
  <w:endnote w:type="continuationSeparator" w:id="0">
    <w:p w14:paraId="5991333A" w14:textId="77777777" w:rsidR="00BC3E2B" w:rsidRDefault="00BC3E2B" w:rsidP="00405C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 Ming Li 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mbria-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9E5E18" w14:textId="77777777" w:rsidR="00286A25" w:rsidRDefault="00286A25" w:rsidP="00700DF5">
    <w:pPr>
      <w:pStyle w:val="a6"/>
      <w:ind w:right="800"/>
    </w:pPr>
    <w:sdt>
      <w:sdtPr>
        <w:id w:val="49975046"/>
        <w:docPartObj>
          <w:docPartGallery w:val="Page Numbers (Bottom of Page)"/>
          <w:docPartUnique/>
        </w:docPartObj>
      </w:sdtPr>
      <w:sdtContent>
        <w:r>
          <w:tab/>
        </w:r>
        <w:r>
          <w:tab/>
        </w:r>
        <w:r>
          <w:rPr>
            <w:rFonts w:hint="eastAsia"/>
          </w:rPr>
          <w:t xml:space="preserve">第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75DA">
          <w:rPr>
            <w:noProof/>
            <w:lang w:val="zh-CN"/>
          </w:rPr>
          <w:t xml:space="preserve">1</w:t>
        </w:r>
        <w:r>
          <w:rPr>
            <w:noProof/>
            <w:lang w:val="zh-CN"/>
          </w:rPr>
          <w:fldChar w:fldCharType="end"/>
        </w:r>
      </w:sdtContent>
    </w:sdt>
    <w:r>
      <w:rPr>
        <w:rFonts w:hint="eastAsia"/>
      </w:rPr>
      <w:t xml:space="preserve">頁／共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 xml:space="preserve">82</w:t>
    </w:r>
    <w:r>
      <w:rPr>
        <w:noProof/>
      </w:rPr>
      <w:fldChar w:fldCharType="end"/>
    </w:r>
    <w:r>
      <w:rPr>
        <w:rFonts w:hint="eastAsia"/>
      </w:rPr>
      <w:t xml:space="preserve">頁</w:t>
    </w:r>
  </w:p>
  <w:p w14:paraId="128CA154" w14:textId="77777777" w:rsidR="00286A25" w:rsidRDefault="00286A2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CE55D" w14:textId="77777777" w:rsidR="00BC3E2B" w:rsidRDefault="00BC3E2B" w:rsidP="00405C39">
      <w:r>
        <w:separator/>
      </w:r>
    </w:p>
  </w:footnote>
  <w:footnote w:type="continuationSeparator" w:id="0">
    <w:p w14:paraId="69E8A604" w14:textId="77777777" w:rsidR="00BC3E2B" w:rsidRDefault="00BC3E2B" w:rsidP="00405C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9289D7" w14:textId="77777777" w:rsidR="00286A25" w:rsidRPr="00286A25" w:rsidRDefault="00286A25" w:rsidP="00286A25">
    <w:pPr>
      <w:autoSpaceDE w:val="0"/>
      <w:autoSpaceDN w:val="0"/>
      <w:adjustRightInd w:val="0"/>
      <w:rPr>
        <w:rFonts w:ascii="Calibri" w:hAnsi="Calibri" w:cs="Calibri"/>
        <w:color w:val="000000"/>
        <w:kern w:val="0"/>
        <w:szCs w:val="24"/>
      </w:rPr>
    </w:pPr>
  </w:p>
  <w:p w14:paraId="3D0E4EEE" w14:textId="5CFCADFB" w:rsidR="00286A25" w:rsidRDefault="00286A25" w:rsidP="00286A25">
    <w:pPr>
      <w:pStyle w:val="a4"/>
    </w:pPr>
    <w:r w:rsidRPr="00286A25">
      <w:rPr>
        <w:rFonts w:ascii="Calibri" w:hAnsi="Calibri" w:cs="Calibri"/>
        <w:color w:val="000000"/>
        <w:kern w:val="0"/>
        <w:sz w:val="22"/>
        <w:szCs w:val="22"/>
      </w:rPr>
      <w:t xml:space="preserve">DIKO</w:t>
    </w:r>
    <w:r w:rsidRPr="00286A25">
      <w:rPr>
        <w:rFonts w:ascii="PMingLiU" w:eastAsia="PMingLiU" w:hAnsi="Calibri" w:cs="PMingLiU" w:hint="eastAsia"/>
        <w:color w:val="000000"/>
        <w:kern w:val="0"/>
        <w:sz w:val="22"/>
        <w:szCs w:val="22"/>
      </w:rPr>
      <w:t xml:space="preserve">安裝導覽</w:t>
    </w:r>
    <w:r w:rsidRPr="00286A25">
      <w:rPr>
        <w:rFonts w:ascii="Calibri" w:eastAsia="PMingLiU" w:hAnsi="Calibri" w:cs="Calibri"/>
        <w:color w:val="000000"/>
        <w:kern w:val="0"/>
        <w:sz w:val="22"/>
        <w:szCs w:val="22"/>
      </w:rPr>
      <w:t xml:space="preserve">v1.0</w:t>
    </w:r>
    <w:r w:rsidRPr="003D74A2">
      <w:rPr>
        <w:noProof/>
      </w:rPr>
      <w:drawing>
        <wp:anchor distT="0" distB="0" distL="114300" distR="114300" simplePos="0" relativeHeight="251661312" behindDoc="1" locked="0" layoutInCell="1" allowOverlap="1" wp14:anchorId="50F8632D" wp14:editId="45FF79AD">
          <wp:simplePos x="0" y="0"/>
          <wp:positionH relativeFrom="column">
            <wp:posOffset>4754880</wp:posOffset>
          </wp:positionH>
          <wp:positionV relativeFrom="paragraph">
            <wp:posOffset>-182880</wp:posOffset>
          </wp:positionV>
          <wp:extent cx="1032471" cy="548640"/>
          <wp:effectExtent l="0" t="0" r="0" b="3810"/>
          <wp:wrapNone/>
          <wp:docPr id="32" name="圖片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\AppData\Local\Temp\決定色 LOGO-with Chinese name-2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32471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33B4"/>
    <w:rsid w:val="00006736"/>
    <w:rsid w:val="00007E05"/>
    <w:rsid w:val="00010A90"/>
    <w:rsid w:val="00011761"/>
    <w:rsid w:val="0001222B"/>
    <w:rsid w:val="00014FB3"/>
    <w:rsid w:val="00050FDA"/>
    <w:rsid w:val="000548CC"/>
    <w:rsid w:val="000552DB"/>
    <w:rsid w:val="00070794"/>
    <w:rsid w:val="00071A45"/>
    <w:rsid w:val="000808E2"/>
    <w:rsid w:val="00082987"/>
    <w:rsid w:val="000A1527"/>
    <w:rsid w:val="000A28C9"/>
    <w:rsid w:val="000A3794"/>
    <w:rsid w:val="000B0629"/>
    <w:rsid w:val="000C14A6"/>
    <w:rsid w:val="000C4AB0"/>
    <w:rsid w:val="000C643E"/>
    <w:rsid w:val="000D5A36"/>
    <w:rsid w:val="000E4F9D"/>
    <w:rsid w:val="000E6392"/>
    <w:rsid w:val="000E694E"/>
    <w:rsid w:val="000E7747"/>
    <w:rsid w:val="000F2410"/>
    <w:rsid w:val="000F3F49"/>
    <w:rsid w:val="00107497"/>
    <w:rsid w:val="001258C2"/>
    <w:rsid w:val="0013279F"/>
    <w:rsid w:val="00143F3A"/>
    <w:rsid w:val="00146B82"/>
    <w:rsid w:val="001504C8"/>
    <w:rsid w:val="00151FA5"/>
    <w:rsid w:val="00156D31"/>
    <w:rsid w:val="00157245"/>
    <w:rsid w:val="001662D8"/>
    <w:rsid w:val="001704AE"/>
    <w:rsid w:val="00173690"/>
    <w:rsid w:val="00175B84"/>
    <w:rsid w:val="0018061B"/>
    <w:rsid w:val="001914B3"/>
    <w:rsid w:val="0019359A"/>
    <w:rsid w:val="001976D8"/>
    <w:rsid w:val="001A4DB9"/>
    <w:rsid w:val="001A52D9"/>
    <w:rsid w:val="001A57E0"/>
    <w:rsid w:val="001A694A"/>
    <w:rsid w:val="001A6EEF"/>
    <w:rsid w:val="001A7A1C"/>
    <w:rsid w:val="001B0B07"/>
    <w:rsid w:val="001B5425"/>
    <w:rsid w:val="001B72EB"/>
    <w:rsid w:val="001B7609"/>
    <w:rsid w:val="001B77D6"/>
    <w:rsid w:val="001C0AD6"/>
    <w:rsid w:val="001C1E6A"/>
    <w:rsid w:val="001C30A5"/>
    <w:rsid w:val="001C41D0"/>
    <w:rsid w:val="001C4AE5"/>
    <w:rsid w:val="001D1E64"/>
    <w:rsid w:val="001D64F8"/>
    <w:rsid w:val="001E3A9A"/>
    <w:rsid w:val="001E41E4"/>
    <w:rsid w:val="001E42E1"/>
    <w:rsid w:val="001E472E"/>
    <w:rsid w:val="001F250F"/>
    <w:rsid w:val="001F605E"/>
    <w:rsid w:val="001F7703"/>
    <w:rsid w:val="002001AA"/>
    <w:rsid w:val="00200CEA"/>
    <w:rsid w:val="0021130C"/>
    <w:rsid w:val="00211ACE"/>
    <w:rsid w:val="00212902"/>
    <w:rsid w:val="00212FC9"/>
    <w:rsid w:val="002231BD"/>
    <w:rsid w:val="002336AC"/>
    <w:rsid w:val="00234AFC"/>
    <w:rsid w:val="002463B8"/>
    <w:rsid w:val="00250AD0"/>
    <w:rsid w:val="002632E8"/>
    <w:rsid w:val="00266CFB"/>
    <w:rsid w:val="00270E27"/>
    <w:rsid w:val="002713DC"/>
    <w:rsid w:val="00274B05"/>
    <w:rsid w:val="002849F9"/>
    <w:rsid w:val="00284B8C"/>
    <w:rsid w:val="002856BF"/>
    <w:rsid w:val="00286A25"/>
    <w:rsid w:val="002917AE"/>
    <w:rsid w:val="002953B0"/>
    <w:rsid w:val="002958D8"/>
    <w:rsid w:val="002A30EB"/>
    <w:rsid w:val="002B4E62"/>
    <w:rsid w:val="002B5BD1"/>
    <w:rsid w:val="002B7928"/>
    <w:rsid w:val="002C682B"/>
    <w:rsid w:val="002D60F4"/>
    <w:rsid w:val="002E21C0"/>
    <w:rsid w:val="002E42F8"/>
    <w:rsid w:val="002F1340"/>
    <w:rsid w:val="002F65D3"/>
    <w:rsid w:val="00302086"/>
    <w:rsid w:val="00303575"/>
    <w:rsid w:val="00311F45"/>
    <w:rsid w:val="00312058"/>
    <w:rsid w:val="00317CD6"/>
    <w:rsid w:val="00323EFD"/>
    <w:rsid w:val="00325825"/>
    <w:rsid w:val="00330B5C"/>
    <w:rsid w:val="00336CB0"/>
    <w:rsid w:val="00341AC4"/>
    <w:rsid w:val="00345355"/>
    <w:rsid w:val="00347120"/>
    <w:rsid w:val="00357687"/>
    <w:rsid w:val="003602B9"/>
    <w:rsid w:val="00361B75"/>
    <w:rsid w:val="00380969"/>
    <w:rsid w:val="00392045"/>
    <w:rsid w:val="00395F8C"/>
    <w:rsid w:val="003A266B"/>
    <w:rsid w:val="003A2BDC"/>
    <w:rsid w:val="003A4ABF"/>
    <w:rsid w:val="003A548F"/>
    <w:rsid w:val="003C241B"/>
    <w:rsid w:val="003C2731"/>
    <w:rsid w:val="003C4FE6"/>
    <w:rsid w:val="003C7252"/>
    <w:rsid w:val="003D5371"/>
    <w:rsid w:val="003E37E8"/>
    <w:rsid w:val="003E3A62"/>
    <w:rsid w:val="003F221E"/>
    <w:rsid w:val="003F3836"/>
    <w:rsid w:val="003F7537"/>
    <w:rsid w:val="00400594"/>
    <w:rsid w:val="00403070"/>
    <w:rsid w:val="00405552"/>
    <w:rsid w:val="00405C39"/>
    <w:rsid w:val="00411C93"/>
    <w:rsid w:val="004173EE"/>
    <w:rsid w:val="00420713"/>
    <w:rsid w:val="004270C1"/>
    <w:rsid w:val="00445E89"/>
    <w:rsid w:val="00451C8E"/>
    <w:rsid w:val="004537D9"/>
    <w:rsid w:val="004547E5"/>
    <w:rsid w:val="00464FFC"/>
    <w:rsid w:val="00465674"/>
    <w:rsid w:val="00481EFA"/>
    <w:rsid w:val="00490931"/>
    <w:rsid w:val="004A06D4"/>
    <w:rsid w:val="004A162F"/>
    <w:rsid w:val="004A188A"/>
    <w:rsid w:val="004A2981"/>
    <w:rsid w:val="004C4B9A"/>
    <w:rsid w:val="004C7A1C"/>
    <w:rsid w:val="004D1A4C"/>
    <w:rsid w:val="004D6392"/>
    <w:rsid w:val="004D7A7E"/>
    <w:rsid w:val="004E78D9"/>
    <w:rsid w:val="004F0EB8"/>
    <w:rsid w:val="004F2794"/>
    <w:rsid w:val="004F2BF7"/>
    <w:rsid w:val="00512859"/>
    <w:rsid w:val="00520902"/>
    <w:rsid w:val="00522170"/>
    <w:rsid w:val="00530AB8"/>
    <w:rsid w:val="00540DF5"/>
    <w:rsid w:val="0054293F"/>
    <w:rsid w:val="00545CB8"/>
    <w:rsid w:val="005463AF"/>
    <w:rsid w:val="005506A7"/>
    <w:rsid w:val="0055506E"/>
    <w:rsid w:val="00556F0D"/>
    <w:rsid w:val="005579DE"/>
    <w:rsid w:val="005603C2"/>
    <w:rsid w:val="0056573E"/>
    <w:rsid w:val="00572DA2"/>
    <w:rsid w:val="00585C8F"/>
    <w:rsid w:val="0059359F"/>
    <w:rsid w:val="00596315"/>
    <w:rsid w:val="005A6039"/>
    <w:rsid w:val="005B45BD"/>
    <w:rsid w:val="005C2874"/>
    <w:rsid w:val="005C3D1B"/>
    <w:rsid w:val="005D57AC"/>
    <w:rsid w:val="005E1142"/>
    <w:rsid w:val="005E4C79"/>
    <w:rsid w:val="005F10BC"/>
    <w:rsid w:val="005F625E"/>
    <w:rsid w:val="005F6D4B"/>
    <w:rsid w:val="00600D78"/>
    <w:rsid w:val="00604610"/>
    <w:rsid w:val="006061D2"/>
    <w:rsid w:val="00625C3D"/>
    <w:rsid w:val="00626DDC"/>
    <w:rsid w:val="0063100A"/>
    <w:rsid w:val="0063418F"/>
    <w:rsid w:val="00650EB9"/>
    <w:rsid w:val="006573A6"/>
    <w:rsid w:val="00660E41"/>
    <w:rsid w:val="00676400"/>
    <w:rsid w:val="006773DF"/>
    <w:rsid w:val="006A0729"/>
    <w:rsid w:val="006A559A"/>
    <w:rsid w:val="006C30CA"/>
    <w:rsid w:val="006C3C5A"/>
    <w:rsid w:val="006C5225"/>
    <w:rsid w:val="006D11A9"/>
    <w:rsid w:val="006D32DD"/>
    <w:rsid w:val="006D4DBE"/>
    <w:rsid w:val="006E0324"/>
    <w:rsid w:val="006E209F"/>
    <w:rsid w:val="006E3D64"/>
    <w:rsid w:val="006E7225"/>
    <w:rsid w:val="006E7B42"/>
    <w:rsid w:val="006F491A"/>
    <w:rsid w:val="00700DF5"/>
    <w:rsid w:val="00701DCD"/>
    <w:rsid w:val="007134BE"/>
    <w:rsid w:val="00723565"/>
    <w:rsid w:val="007342CE"/>
    <w:rsid w:val="007423F2"/>
    <w:rsid w:val="007455BB"/>
    <w:rsid w:val="00747313"/>
    <w:rsid w:val="007527CD"/>
    <w:rsid w:val="00760D79"/>
    <w:rsid w:val="00766A9B"/>
    <w:rsid w:val="00766B78"/>
    <w:rsid w:val="00774E32"/>
    <w:rsid w:val="0077675C"/>
    <w:rsid w:val="00777F42"/>
    <w:rsid w:val="00780C55"/>
    <w:rsid w:val="00780E41"/>
    <w:rsid w:val="007844D2"/>
    <w:rsid w:val="00790A3D"/>
    <w:rsid w:val="00790E41"/>
    <w:rsid w:val="00793909"/>
    <w:rsid w:val="00797CC1"/>
    <w:rsid w:val="007A1CA1"/>
    <w:rsid w:val="007B78CD"/>
    <w:rsid w:val="007D2FB1"/>
    <w:rsid w:val="007D37C9"/>
    <w:rsid w:val="007D5D33"/>
    <w:rsid w:val="007E02B8"/>
    <w:rsid w:val="007E12AA"/>
    <w:rsid w:val="007E3809"/>
    <w:rsid w:val="007E39EF"/>
    <w:rsid w:val="007E50FC"/>
    <w:rsid w:val="007F019C"/>
    <w:rsid w:val="007F318E"/>
    <w:rsid w:val="00805083"/>
    <w:rsid w:val="00810A9D"/>
    <w:rsid w:val="00817349"/>
    <w:rsid w:val="00817FCA"/>
    <w:rsid w:val="008239AE"/>
    <w:rsid w:val="00823A06"/>
    <w:rsid w:val="00826C2A"/>
    <w:rsid w:val="008313A6"/>
    <w:rsid w:val="00832DDA"/>
    <w:rsid w:val="00834B09"/>
    <w:rsid w:val="00836EEA"/>
    <w:rsid w:val="00844123"/>
    <w:rsid w:val="00844D3F"/>
    <w:rsid w:val="00845423"/>
    <w:rsid w:val="008549F1"/>
    <w:rsid w:val="00855890"/>
    <w:rsid w:val="00857B87"/>
    <w:rsid w:val="00860A3D"/>
    <w:rsid w:val="00871CA3"/>
    <w:rsid w:val="00874673"/>
    <w:rsid w:val="008750DB"/>
    <w:rsid w:val="008767AC"/>
    <w:rsid w:val="00883A59"/>
    <w:rsid w:val="00883F57"/>
    <w:rsid w:val="0088555A"/>
    <w:rsid w:val="00885776"/>
    <w:rsid w:val="008902F7"/>
    <w:rsid w:val="008926E9"/>
    <w:rsid w:val="0089404A"/>
    <w:rsid w:val="00895C48"/>
    <w:rsid w:val="008A1293"/>
    <w:rsid w:val="008A1BE2"/>
    <w:rsid w:val="008A246D"/>
    <w:rsid w:val="008B4935"/>
    <w:rsid w:val="008B7D5B"/>
    <w:rsid w:val="008C3271"/>
    <w:rsid w:val="008C43E4"/>
    <w:rsid w:val="008C5445"/>
    <w:rsid w:val="008C76D7"/>
    <w:rsid w:val="008D0967"/>
    <w:rsid w:val="008D15A6"/>
    <w:rsid w:val="008D2BE6"/>
    <w:rsid w:val="008D2D86"/>
    <w:rsid w:val="008D56AE"/>
    <w:rsid w:val="008F6BB9"/>
    <w:rsid w:val="00915369"/>
    <w:rsid w:val="00916055"/>
    <w:rsid w:val="00925002"/>
    <w:rsid w:val="00926244"/>
    <w:rsid w:val="00930472"/>
    <w:rsid w:val="009307C7"/>
    <w:rsid w:val="009324FD"/>
    <w:rsid w:val="009335BB"/>
    <w:rsid w:val="00934C2D"/>
    <w:rsid w:val="009374F2"/>
    <w:rsid w:val="00941191"/>
    <w:rsid w:val="009449C9"/>
    <w:rsid w:val="00947CC1"/>
    <w:rsid w:val="00951F53"/>
    <w:rsid w:val="00952BA9"/>
    <w:rsid w:val="00964B54"/>
    <w:rsid w:val="009772E8"/>
    <w:rsid w:val="00980B98"/>
    <w:rsid w:val="00983EF1"/>
    <w:rsid w:val="00984C0C"/>
    <w:rsid w:val="0098508D"/>
    <w:rsid w:val="00985FAE"/>
    <w:rsid w:val="00991CCA"/>
    <w:rsid w:val="009A09C0"/>
    <w:rsid w:val="009A55EE"/>
    <w:rsid w:val="009A631F"/>
    <w:rsid w:val="009A7076"/>
    <w:rsid w:val="009B31B0"/>
    <w:rsid w:val="009B3DCF"/>
    <w:rsid w:val="009C5F9E"/>
    <w:rsid w:val="009D2F89"/>
    <w:rsid w:val="009D3414"/>
    <w:rsid w:val="009D35B1"/>
    <w:rsid w:val="009D6DF7"/>
    <w:rsid w:val="009E5316"/>
    <w:rsid w:val="00A02853"/>
    <w:rsid w:val="00A1597E"/>
    <w:rsid w:val="00A15E26"/>
    <w:rsid w:val="00A20CD8"/>
    <w:rsid w:val="00A211EE"/>
    <w:rsid w:val="00A2453C"/>
    <w:rsid w:val="00A37034"/>
    <w:rsid w:val="00A37A8A"/>
    <w:rsid w:val="00A428CB"/>
    <w:rsid w:val="00A42DA6"/>
    <w:rsid w:val="00A47FD1"/>
    <w:rsid w:val="00A51738"/>
    <w:rsid w:val="00A51B9E"/>
    <w:rsid w:val="00A617F4"/>
    <w:rsid w:val="00A64F42"/>
    <w:rsid w:val="00A674C8"/>
    <w:rsid w:val="00A67B23"/>
    <w:rsid w:val="00A761AC"/>
    <w:rsid w:val="00A802E8"/>
    <w:rsid w:val="00A866A0"/>
    <w:rsid w:val="00A9084B"/>
    <w:rsid w:val="00A90C67"/>
    <w:rsid w:val="00AA12E6"/>
    <w:rsid w:val="00AA2B77"/>
    <w:rsid w:val="00AA589C"/>
    <w:rsid w:val="00AC501D"/>
    <w:rsid w:val="00AD1772"/>
    <w:rsid w:val="00AF23E7"/>
    <w:rsid w:val="00AF7093"/>
    <w:rsid w:val="00B16490"/>
    <w:rsid w:val="00B170C6"/>
    <w:rsid w:val="00B22231"/>
    <w:rsid w:val="00B23F00"/>
    <w:rsid w:val="00B24842"/>
    <w:rsid w:val="00B31D56"/>
    <w:rsid w:val="00B504FA"/>
    <w:rsid w:val="00B51CFA"/>
    <w:rsid w:val="00B658D6"/>
    <w:rsid w:val="00B733B4"/>
    <w:rsid w:val="00B75740"/>
    <w:rsid w:val="00B77675"/>
    <w:rsid w:val="00B85458"/>
    <w:rsid w:val="00B86837"/>
    <w:rsid w:val="00B91801"/>
    <w:rsid w:val="00B926DF"/>
    <w:rsid w:val="00B94900"/>
    <w:rsid w:val="00B97883"/>
    <w:rsid w:val="00BA30FC"/>
    <w:rsid w:val="00BB1B7A"/>
    <w:rsid w:val="00BC2025"/>
    <w:rsid w:val="00BC312F"/>
    <w:rsid w:val="00BC3E2B"/>
    <w:rsid w:val="00BC54CE"/>
    <w:rsid w:val="00BC56BD"/>
    <w:rsid w:val="00BC5F0D"/>
    <w:rsid w:val="00BD2C18"/>
    <w:rsid w:val="00BD3F29"/>
    <w:rsid w:val="00BD52C0"/>
    <w:rsid w:val="00BD5C59"/>
    <w:rsid w:val="00BD6290"/>
    <w:rsid w:val="00BD7468"/>
    <w:rsid w:val="00BE042D"/>
    <w:rsid w:val="00BE3D0A"/>
    <w:rsid w:val="00BE706A"/>
    <w:rsid w:val="00BF0113"/>
    <w:rsid w:val="00BF26F2"/>
    <w:rsid w:val="00BF6252"/>
    <w:rsid w:val="00C00698"/>
    <w:rsid w:val="00C008A1"/>
    <w:rsid w:val="00C05DB2"/>
    <w:rsid w:val="00C113F8"/>
    <w:rsid w:val="00C12986"/>
    <w:rsid w:val="00C217B3"/>
    <w:rsid w:val="00C22272"/>
    <w:rsid w:val="00C254A9"/>
    <w:rsid w:val="00C25EFF"/>
    <w:rsid w:val="00C27960"/>
    <w:rsid w:val="00C27A46"/>
    <w:rsid w:val="00C36056"/>
    <w:rsid w:val="00C45A39"/>
    <w:rsid w:val="00C53FF1"/>
    <w:rsid w:val="00C54BF3"/>
    <w:rsid w:val="00C55BDA"/>
    <w:rsid w:val="00C575DA"/>
    <w:rsid w:val="00C60244"/>
    <w:rsid w:val="00C6211F"/>
    <w:rsid w:val="00C735B3"/>
    <w:rsid w:val="00C92978"/>
    <w:rsid w:val="00C941F5"/>
    <w:rsid w:val="00C95D5D"/>
    <w:rsid w:val="00CA23B2"/>
    <w:rsid w:val="00CA3E18"/>
    <w:rsid w:val="00CA7F54"/>
    <w:rsid w:val="00CB0922"/>
    <w:rsid w:val="00CB3AD5"/>
    <w:rsid w:val="00CB67E9"/>
    <w:rsid w:val="00CB70E7"/>
    <w:rsid w:val="00CC05E8"/>
    <w:rsid w:val="00CC24CE"/>
    <w:rsid w:val="00CC34EC"/>
    <w:rsid w:val="00CC5187"/>
    <w:rsid w:val="00CD3E41"/>
    <w:rsid w:val="00CD60FA"/>
    <w:rsid w:val="00CE3C9E"/>
    <w:rsid w:val="00CE4F67"/>
    <w:rsid w:val="00CE585E"/>
    <w:rsid w:val="00CE6F9A"/>
    <w:rsid w:val="00CF5A20"/>
    <w:rsid w:val="00CF6EB9"/>
    <w:rsid w:val="00D04EB6"/>
    <w:rsid w:val="00D11689"/>
    <w:rsid w:val="00D11F20"/>
    <w:rsid w:val="00D25363"/>
    <w:rsid w:val="00D27B83"/>
    <w:rsid w:val="00D45667"/>
    <w:rsid w:val="00D64FFC"/>
    <w:rsid w:val="00D71D66"/>
    <w:rsid w:val="00D723A3"/>
    <w:rsid w:val="00D81FA1"/>
    <w:rsid w:val="00D82D88"/>
    <w:rsid w:val="00D917C3"/>
    <w:rsid w:val="00D942E4"/>
    <w:rsid w:val="00DA597D"/>
    <w:rsid w:val="00DB10D9"/>
    <w:rsid w:val="00DB382D"/>
    <w:rsid w:val="00DC1C25"/>
    <w:rsid w:val="00DC387E"/>
    <w:rsid w:val="00DC4A08"/>
    <w:rsid w:val="00DD1396"/>
    <w:rsid w:val="00DD2BBE"/>
    <w:rsid w:val="00DD3DF5"/>
    <w:rsid w:val="00DD4F61"/>
    <w:rsid w:val="00DD6BC7"/>
    <w:rsid w:val="00DD7EE2"/>
    <w:rsid w:val="00DE228C"/>
    <w:rsid w:val="00DE38C2"/>
    <w:rsid w:val="00DE63B4"/>
    <w:rsid w:val="00DF4778"/>
    <w:rsid w:val="00DF5898"/>
    <w:rsid w:val="00E003C3"/>
    <w:rsid w:val="00E0402A"/>
    <w:rsid w:val="00E1092A"/>
    <w:rsid w:val="00E12C4B"/>
    <w:rsid w:val="00E1332F"/>
    <w:rsid w:val="00E13BE1"/>
    <w:rsid w:val="00E15A9A"/>
    <w:rsid w:val="00E25C04"/>
    <w:rsid w:val="00E37235"/>
    <w:rsid w:val="00E40BF9"/>
    <w:rsid w:val="00E410CE"/>
    <w:rsid w:val="00E41FCB"/>
    <w:rsid w:val="00E45125"/>
    <w:rsid w:val="00E50E3B"/>
    <w:rsid w:val="00E5279A"/>
    <w:rsid w:val="00E55EC5"/>
    <w:rsid w:val="00E56196"/>
    <w:rsid w:val="00E61B3D"/>
    <w:rsid w:val="00E6472D"/>
    <w:rsid w:val="00E64F5F"/>
    <w:rsid w:val="00E76305"/>
    <w:rsid w:val="00E77486"/>
    <w:rsid w:val="00E80856"/>
    <w:rsid w:val="00E8158D"/>
    <w:rsid w:val="00E9679C"/>
    <w:rsid w:val="00E96C47"/>
    <w:rsid w:val="00EA3A51"/>
    <w:rsid w:val="00EB43CD"/>
    <w:rsid w:val="00EB4ADA"/>
    <w:rsid w:val="00EB681D"/>
    <w:rsid w:val="00EB7005"/>
    <w:rsid w:val="00EC32B0"/>
    <w:rsid w:val="00EC68C1"/>
    <w:rsid w:val="00EC6E43"/>
    <w:rsid w:val="00ED20B0"/>
    <w:rsid w:val="00ED4500"/>
    <w:rsid w:val="00EF2C4A"/>
    <w:rsid w:val="00EF3F70"/>
    <w:rsid w:val="00F06BE5"/>
    <w:rsid w:val="00F07BEA"/>
    <w:rsid w:val="00F126B8"/>
    <w:rsid w:val="00F140B0"/>
    <w:rsid w:val="00F146C6"/>
    <w:rsid w:val="00F158EC"/>
    <w:rsid w:val="00F21892"/>
    <w:rsid w:val="00F21C24"/>
    <w:rsid w:val="00F265EA"/>
    <w:rsid w:val="00F321F2"/>
    <w:rsid w:val="00F3282E"/>
    <w:rsid w:val="00F63135"/>
    <w:rsid w:val="00F67D6A"/>
    <w:rsid w:val="00F82301"/>
    <w:rsid w:val="00F85418"/>
    <w:rsid w:val="00F90D82"/>
    <w:rsid w:val="00F92172"/>
    <w:rsid w:val="00F93E60"/>
    <w:rsid w:val="00FA5C36"/>
    <w:rsid w:val="00FC3092"/>
    <w:rsid w:val="00FC52D5"/>
    <w:rsid w:val="00FC5D70"/>
    <w:rsid w:val="00FD4CF9"/>
    <w:rsid w:val="00FE263D"/>
    <w:rsid w:val="00FE611E"/>
    <w:rsid w:val="00FF0CC0"/>
    <w:rsid w:val="00FF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E6AA26"/>
  <w15:docId w15:val="{DE70BB5F-B69F-46F1-87E5-C6C041C9B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a5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5C3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5C39"/>
    <w:rPr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PMingLiU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405C39"/>
    <w:rPr>
      <w:rFonts w:asciiTheme="majorHAnsi" w:eastAsia="PMingLiU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No Spacing"/>
    <w:uiPriority w:val="1"/>
    <w:qFormat/>
    <w:rsid w:val="00405C39"/>
    <w:pPr>
      <w:widowControl w:val="0"/>
    </w:pPr>
  </w:style>
  <w:style w:type="paragraph" w:styleId="ab">
    <w:name w:val="Subtitle"/>
    <w:basedOn w:val="a"/>
    <w:next w:val="a"/>
    <w:link w:val="ac"/>
    <w:uiPriority w:val="11"/>
    <w:qFormat/>
    <w:rsid w:val="002856BF"/>
    <w:pPr>
      <w:spacing w:after="60"/>
      <w:jc w:val="center"/>
      <w:outlineLvl w:val="1"/>
    </w:pPr>
    <w:rPr>
      <w:rFonts w:asciiTheme="majorHAnsi" w:eastAsia="PMingLiU" w:hAnsiTheme="majorHAnsi" w:cstheme="majorBidi"/>
      <w:i/>
      <w:iCs/>
      <w:szCs w:val="24"/>
    </w:rPr>
  </w:style>
  <w:style w:type="character" w:customStyle="1" w:styleId="ac">
    <w:name w:val="副標題 字元"/>
    <w:basedOn w:val="a0"/>
    <w:link w:val="ab"/>
    <w:uiPriority w:val="11"/>
    <w:rsid w:val="002856BF"/>
    <w:rPr>
      <w:rFonts w:asciiTheme="majorHAnsi" w:eastAsia="PMingLiU" w:hAnsiTheme="majorHAnsi" w:cstheme="majorBidi"/>
      <w:i/>
      <w:iCs/>
      <w:szCs w:val="24"/>
    </w:rPr>
  </w:style>
  <w:style w:type="character" w:styleId="ad">
    <w:name w:val="Strong"/>
    <w:basedOn w:val="a0"/>
    <w:uiPriority w:val="22"/>
    <w:qFormat/>
    <w:rsid w:val="002856BF"/>
    <w:rPr>
      <w:b/>
      <w:bCs/>
    </w:rPr>
  </w:style>
  <w:style w:type="character" w:customStyle="1" w:styleId="30">
    <w:name w:val="標題 3 字元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e">
    <w:name w:val="Balloon Text"/>
    <w:basedOn w:val="a"/>
    <w:link w:val="af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9A09C0"/>
    <w:rPr>
      <w:rFonts w:ascii="MingLiU" w:eastAsia="MingLiU" w:hAnsi="MingLiU" w:cs="MingLiU"/>
      <w:kern w:val="0"/>
      <w:szCs w:val="24"/>
    </w:rPr>
  </w:style>
  <w:style w:type="paragraph" w:styleId="af0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1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1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f1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PMingLiU" w:eastAsia="PMingLiU" w:hAnsi="PMingLiU" w:cs="PMingLiU"/>
      <w:kern w:val="0"/>
      <w:szCs w:val="24"/>
    </w:rPr>
  </w:style>
  <w:style w:type="character" w:styleId="af2">
    <w:name w:val="FollowedHyperlink"/>
    <w:basedOn w:val="a0"/>
    <w:uiPriority w:val="99"/>
    <w:semiHidden/>
    <w:unhideWhenUsed/>
    <w:rsid w:val="000548CC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3F7537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3F7537"/>
  </w:style>
  <w:style w:type="character" w:customStyle="1" w:styleId="af5">
    <w:name w:val="註解文字 字元"/>
    <w:basedOn w:val="a0"/>
    <w:link w:val="af4"/>
    <w:uiPriority w:val="99"/>
    <w:semiHidden/>
    <w:rsid w:val="003F7537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3F7537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3F7537"/>
    <w:rPr>
      <w:b/>
      <w:bCs/>
    </w:rPr>
  </w:style>
  <w:style w:type="paragraph" w:customStyle="1" w:styleId="Default">
    <w:name w:val="Default"/>
    <w:rsid w:val="00286A25"/>
    <w:pPr>
      <w:widowControl w:val="0"/>
      <w:autoSpaceDE w:val="0"/>
      <w:autoSpaceDN w:val="0"/>
      <w:adjustRightInd w:val="0"/>
    </w:pPr>
    <w:rPr>
      <w:rFonts w:ascii="PMingLiU" w:eastAsia="PMingLiU" w:cs="PMingLiU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2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www.microsoft.com/zh-tw/download/details.aspx?id=29062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jpe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jpe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316AFC-0138-47A7-894B-8BF2B2688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3349</TotalTime>
  <Pages>78</Pages>
  <Words>1690</Words>
  <Characters>9638</Characters>
  <Application>Microsoft Office Word</Application>
  <DocSecurity>0</DocSecurity>
  <Lines>80</Lines>
  <Paragraphs>22</Paragraphs>
  <ScaleCrop>false</ScaleCrop>
  <Company/>
  <LinksUpToDate>false</LinksUpToDate>
  <CharactersWithSpaces>11306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</cp:lastModifiedBy>
  <cp:revision>373</cp:revision>
  <cp:lastPrinted>2019-07-16T10:08:00Z</cp:lastPrinted>
  <dcterms:created xsi:type="dcterms:W3CDTF">2018-05-22T08:56:00Z</dcterms:created>
  <dcterms:modified xsi:type="dcterms:W3CDTF">2019-07-16T10:10:00Z</dcterms:modified>
</cp:coreProperties>
</file>
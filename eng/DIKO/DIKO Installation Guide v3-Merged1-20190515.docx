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5DD7" w:rsidRDefault="00D95DD7">
      <w:pPr>
        <w:spacing w:line="200" w:lineRule="exact"/>
        <w:rPr>
          <w:sz w:val="24"/>
          <w:szCs w:val="24"/>
        </w:rPr>
      </w:pPr>
      <w:bookmarkStart w:id="0" w:name="page1"/>
      <w:bookmarkEnd w:id="0"/>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CA15F4">
      <w:pPr>
        <w:spacing w:line="200" w:lineRule="exact"/>
        <w:rPr>
          <w:sz w:val="24"/>
          <w:szCs w:val="24"/>
        </w:rPr>
      </w:pPr>
      <w:r>
        <w:rPr>
          <w:noProof/>
          <w:sz w:val="24"/>
          <w:szCs w:val="24"/>
        </w:rPr>
        <w:drawing>
          <wp:anchor distT="0" distB="0" distL="0" distR="0" simplePos="0" relativeHeight="2" behindDoc="1" locked="0" layoutInCell="1" allowOverlap="1">
            <wp:simplePos x="0" y="0"/>
            <wp:positionH relativeFrom="page">
              <wp:posOffset>1152525</wp:posOffset>
            </wp:positionH>
            <wp:positionV relativeFrom="page">
              <wp:posOffset>2301240</wp:posOffset>
            </wp:positionV>
            <wp:extent cx="5638165" cy="2595245"/>
            <wp:effectExtent l="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638165" cy="2595245"/>
                    </a:xfrm>
                    <a:prstGeom prst="rect">
                      <a:avLst/>
                    </a:prstGeom>
                  </pic:spPr>
                </pic:pic>
              </a:graphicData>
            </a:graphic>
            <wp14:sizeRelV relativeFrom="margin">
              <wp14:pctHeight>0</wp14:pctHeight>
            </wp14:sizeRelV>
          </wp:anchor>
        </w:drawing>
      </w: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382" w:lineRule="exact"/>
        <w:rPr>
          <w:sz w:val="24"/>
          <w:szCs w:val="24"/>
        </w:rPr>
      </w:pPr>
    </w:p>
    <w:p w:rsidR="00D95DD7" w:rsidRDefault="00F96ECC">
      <w:pPr>
        <w:jc w:val="center"/>
        <w:rPr>
          <w:sz w:val="20"/>
          <w:szCs w:val="20"/>
        </w:rPr>
      </w:pPr>
      <w:proofErr w:type="spellStart"/>
      <w:r>
        <w:rPr>
          <w:rFonts w:eastAsia="SimSun"/>
          <w:b/>
          <w:bCs/>
          <w:sz w:val="24"/>
          <w:szCs w:val="24"/>
          <w:lang w:eastAsia="zh-CN"/>
        </w:rPr>
        <w:t>Diko</w:t>
      </w:r>
      <w:proofErr w:type="spellEnd"/>
      <w:r>
        <w:rPr>
          <w:rFonts w:eastAsia="SimSun"/>
          <w:b/>
          <w:bCs/>
          <w:sz w:val="24"/>
          <w:szCs w:val="24"/>
          <w:lang w:eastAsia="zh-CN"/>
        </w:rPr>
        <w:t xml:space="preserve"> </w:t>
      </w:r>
      <w:r>
        <w:rPr>
          <w:rFonts w:eastAsia="SimSun"/>
          <w:sz w:val="24"/>
          <w:szCs w:val="24"/>
          <w:lang w:eastAsia="zh-CN"/>
        </w:rPr>
        <w:t>Installation Guide</w:t>
      </w: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400" w:lineRule="exact"/>
        <w:rPr>
          <w:sz w:val="24"/>
          <w:szCs w:val="24"/>
        </w:rPr>
      </w:pPr>
    </w:p>
    <w:p w:rsidR="00D95DD7" w:rsidRDefault="00F96ECC">
      <w:pPr>
        <w:jc w:val="center"/>
        <w:rPr>
          <w:sz w:val="20"/>
          <w:szCs w:val="20"/>
        </w:rPr>
      </w:pPr>
      <w:r>
        <w:rPr>
          <w:rFonts w:eastAsia="SimSun"/>
          <w:sz w:val="24"/>
          <w:szCs w:val="24"/>
          <w:lang w:eastAsia="zh-CN"/>
        </w:rPr>
        <w:t>v1.0</w:t>
      </w:r>
    </w:p>
    <w:p w:rsidR="00D95DD7" w:rsidRDefault="00D95DD7">
      <w:pPr>
        <w:spacing w:line="138" w:lineRule="exact"/>
        <w:rPr>
          <w:sz w:val="24"/>
          <w:szCs w:val="24"/>
        </w:rPr>
      </w:pPr>
    </w:p>
    <w:p w:rsidR="00D95DD7" w:rsidRDefault="00F96ECC">
      <w:pPr>
        <w:jc w:val="center"/>
        <w:rPr>
          <w:sz w:val="20"/>
          <w:szCs w:val="20"/>
        </w:rPr>
        <w:sectPr w:rsidR="00D95DD7">
          <w:pgSz w:w="12240" w:h="15840"/>
          <w:pgMar w:top="1440" w:right="1440" w:bottom="1440" w:left="1440" w:header="0" w:footer="0" w:gutter="0"/>
          <w:cols w:space="720"/>
          <w:formProt w:val="0"/>
          <w:docGrid w:linePitch="100" w:charSpace="4096"/>
        </w:sectPr>
      </w:pPr>
      <w:r>
        <w:rPr>
          <w:rFonts w:eastAsia="SimSun"/>
          <w:sz w:val="23"/>
          <w:szCs w:val="23"/>
          <w:lang w:eastAsia="zh-CN"/>
        </w:rPr>
        <w:t>Copyright 2017</w:t>
      </w:r>
      <w:r w:rsidR="00B43624">
        <w:rPr>
          <w:rFonts w:eastAsia="SimSun"/>
          <w:sz w:val="23"/>
          <w:szCs w:val="23"/>
          <w:lang w:eastAsia="zh-CN"/>
        </w:rPr>
        <w:t>-2019</w:t>
      </w:r>
      <w:r>
        <w:rPr>
          <w:rFonts w:eastAsia="SimSun"/>
          <w:sz w:val="23"/>
          <w:szCs w:val="23"/>
          <w:lang w:eastAsia="zh-CN"/>
        </w:rPr>
        <w:t xml:space="preserve"> All rights reserved</w:t>
      </w:r>
    </w:p>
    <w:p w:rsidR="00D95DD7" w:rsidRDefault="00F96ECC">
      <w:pPr>
        <w:rPr>
          <w:sz w:val="20"/>
          <w:szCs w:val="20"/>
        </w:rPr>
      </w:pPr>
      <w:bookmarkStart w:id="1" w:name="page2"/>
      <w:bookmarkEnd w:id="1"/>
      <w:r>
        <w:rPr>
          <w:noProof/>
        </w:rPr>
        <w:lastRenderedPageBreak/>
        <w:drawing>
          <wp:anchor distT="0" distB="0" distL="0" distR="0" simplePos="0" relativeHeight="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0" w:lineRule="exact"/>
        <w:rPr>
          <w:sz w:val="20"/>
          <w:szCs w:val="20"/>
        </w:rPr>
      </w:pPr>
    </w:p>
    <w:p w:rsidR="00D95DD7" w:rsidRDefault="00F96ECC">
      <w:pPr>
        <w:rPr>
          <w:sz w:val="20"/>
          <w:szCs w:val="20"/>
        </w:rPr>
      </w:pPr>
      <w:r>
        <w:rPr>
          <w:rFonts w:ascii="Calibri" w:eastAsia="SimSun" w:hAnsi="Calibri" w:cs="Calibri"/>
          <w:color w:val="17365D"/>
          <w:sz w:val="52"/>
          <w:szCs w:val="52"/>
          <w:lang w:eastAsia="zh-CN"/>
        </w:rPr>
        <w:t>DIKO Installation &amp; Configuration</w:t>
      </w:r>
    </w:p>
    <w:p w:rsidR="00D95DD7" w:rsidRDefault="00F96ECC">
      <w:pPr>
        <w:spacing w:line="20" w:lineRule="exact"/>
        <w:rPr>
          <w:sz w:val="20"/>
          <w:szCs w:val="20"/>
        </w:rPr>
      </w:pPr>
      <w:r>
        <w:rPr>
          <w:noProof/>
          <w:sz w:val="20"/>
          <w:szCs w:val="20"/>
        </w:rPr>
        <mc:AlternateContent>
          <mc:Choice Requires="wps">
            <w:drawing>
              <wp:anchor distT="0" distB="0" distL="0" distR="0" simplePos="0" relativeHeight="170" behindDoc="0" locked="0" layoutInCell="1" allowOverlap="1">
                <wp:simplePos x="0" y="0"/>
                <wp:positionH relativeFrom="column">
                  <wp:posOffset>-12700</wp:posOffset>
                </wp:positionH>
                <wp:positionV relativeFrom="paragraph">
                  <wp:posOffset>60960</wp:posOffset>
                </wp:positionV>
                <wp:extent cx="6530340" cy="635"/>
                <wp:effectExtent l="15240" t="8890" r="8255" b="10160"/>
                <wp:wrapNone/>
                <wp:docPr id="3" name="Shape 3"/>
                <wp:cNvGraphicFramePr/>
                <a:graphic xmlns:a="http://schemas.openxmlformats.org/drawingml/2006/main">
                  <a:graphicData uri="http://schemas.microsoft.com/office/word/2010/wordprocessingShape">
                    <wps:wsp>
                      <wps:cNvCnPr/>
                      <wps:spPr>
                        <a:xfrm>
                          <a:off x="0" y="0"/>
                          <a:ext cx="6529680" cy="0"/>
                        </a:xfrm>
                        <a:prstGeom prst="line">
                          <a:avLst/>
                        </a:prstGeom>
                        <a:ln w="12240">
                          <a:solidFill>
                            <a:srgbClr val="4F82BD"/>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pt,4.8pt" to="513.1pt,4.8pt" ID="Shape 3" stroked="t" style="position:absolute">
                <v:stroke color="#4f82bd" weight="12240" joinstyle="round" endcap="flat"/>
                <v:fill o:detectmouseclick="t" on="false"/>
              </v:line>
            </w:pict>
          </mc:Fallback>
        </mc:AlternateContent>
      </w:r>
    </w:p>
    <w:p w:rsidR="00D95DD7" w:rsidRDefault="00D95DD7">
      <w:pPr>
        <w:spacing w:line="360" w:lineRule="exact"/>
        <w:rPr>
          <w:sz w:val="20"/>
          <w:szCs w:val="20"/>
        </w:rPr>
      </w:pPr>
    </w:p>
    <w:p w:rsidR="00D95DD7" w:rsidRDefault="00F96ECC">
      <w:pPr>
        <w:rPr>
          <w:sz w:val="20"/>
          <w:szCs w:val="20"/>
        </w:rPr>
      </w:pPr>
      <w:r>
        <w:rPr>
          <w:rFonts w:ascii="Arial" w:eastAsia="SimSun" w:hAnsi="Arial" w:cs="Arial"/>
          <w:b/>
          <w:bCs/>
          <w:sz w:val="32"/>
          <w:szCs w:val="32"/>
          <w:lang w:eastAsia="zh-CN"/>
        </w:rPr>
        <w:t>Table of Contents</w:t>
      </w:r>
    </w:p>
    <w:p w:rsidR="00D95DD7" w:rsidRDefault="00D95DD7">
      <w:pPr>
        <w:spacing w:line="205" w:lineRule="exact"/>
        <w:rPr>
          <w:sz w:val="20"/>
          <w:szCs w:val="20"/>
        </w:rPr>
      </w:pPr>
    </w:p>
    <w:p w:rsidR="00D95DD7" w:rsidRDefault="00F96ECC">
      <w:pPr>
        <w:tabs>
          <w:tab w:val="left" w:pos="700"/>
          <w:tab w:val="left" w:leader="dot" w:pos="10100"/>
        </w:tabs>
        <w:rPr>
          <w:rFonts w:ascii="Calibri" w:hAnsi="Calibri"/>
        </w:rPr>
      </w:pPr>
      <w:r>
        <w:rPr>
          <w:rFonts w:ascii="Calibri" w:eastAsia="SimSun" w:hAnsi="Calibri" w:cs="Calibri"/>
          <w:lang w:eastAsia="zh-CN"/>
        </w:rPr>
        <w:t>1</w:t>
      </w:r>
      <w:r>
        <w:rPr>
          <w:rFonts w:ascii="Calibri" w:hAnsi="Calibri"/>
          <w:rPrChange w:id="2" w:author="Tom-v3" w:date="2019-05-15T14:43:00Z">
            <w:rPr>
              <w:sz w:val="20"/>
              <w:szCs w:val="20"/>
              <w:lang w:eastAsia="zh-CN"/>
            </w:rPr>
          </w:rPrChange>
        </w:rPr>
        <w:tab/>
      </w:r>
      <w:r>
        <w:rPr>
          <w:rFonts w:ascii="Calibri" w:eastAsia="SimSun" w:hAnsi="Calibri" w:cs="Calibri"/>
          <w:lang w:eastAsia="zh-CN"/>
        </w:rPr>
        <w:t>Requirement</w:t>
      </w:r>
      <w:r>
        <w:rPr>
          <w:rFonts w:ascii="Calibri" w:hAnsi="Calibri"/>
          <w:rPrChange w:id="3" w:author="Tom-v3" w:date="2019-05-15T14:43:00Z">
            <w:rPr>
              <w:sz w:val="20"/>
              <w:szCs w:val="20"/>
              <w:lang w:eastAsia="zh-CN"/>
            </w:rPr>
          </w:rPrChange>
        </w:rPr>
        <w:tab/>
      </w:r>
      <w:r>
        <w:rPr>
          <w:rFonts w:ascii="Calibri" w:hAnsi="Calibri"/>
          <w:rPrChange w:id="4" w:author="Tom-v3" w:date="2019-05-15T14:43:00Z">
            <w:rPr>
              <w:rFonts w:ascii="Calibri" w:eastAsia="SimSun" w:hAnsi="Calibri" w:cs="Calibri"/>
              <w:sz w:val="19"/>
              <w:szCs w:val="19"/>
              <w:lang w:eastAsia="zh-CN"/>
            </w:rPr>
          </w:rPrChange>
        </w:rPr>
        <w:t>3</w:t>
      </w:r>
    </w:p>
    <w:p w:rsidR="00D95DD7" w:rsidRDefault="00D95DD7">
      <w:pPr>
        <w:spacing w:line="120" w:lineRule="exact"/>
        <w:rPr>
          <w:rFonts w:ascii="Calibri" w:hAnsi="Calibri"/>
        </w:rPr>
      </w:pPr>
    </w:p>
    <w:p w:rsidR="00D95DD7" w:rsidRDefault="00F96ECC">
      <w:pPr>
        <w:tabs>
          <w:tab w:val="left" w:pos="700"/>
          <w:tab w:val="left" w:leader="dot" w:pos="10100"/>
        </w:tabs>
        <w:rPr>
          <w:rFonts w:ascii="Calibri" w:hAnsi="Calibri"/>
        </w:rPr>
      </w:pPr>
      <w:r>
        <w:rPr>
          <w:rFonts w:ascii="Calibri" w:eastAsia="SimSun" w:hAnsi="Calibri" w:cs="Calibri"/>
          <w:lang w:eastAsia="zh-CN"/>
        </w:rPr>
        <w:t>2</w:t>
      </w:r>
      <w:r>
        <w:rPr>
          <w:rFonts w:ascii="Calibri" w:hAnsi="Calibri"/>
          <w:rPrChange w:id="5" w:author="Tom-v3" w:date="2019-05-15T14:43:00Z">
            <w:rPr>
              <w:sz w:val="20"/>
              <w:szCs w:val="20"/>
              <w:lang w:eastAsia="zh-CN"/>
            </w:rPr>
          </w:rPrChange>
        </w:rPr>
        <w:tab/>
      </w:r>
      <w:r>
        <w:rPr>
          <w:rFonts w:ascii="Calibri" w:eastAsia="SimSun" w:hAnsi="Calibri" w:cs="Calibri"/>
          <w:lang w:eastAsia="zh-CN"/>
        </w:rPr>
        <w:t>Install IIS Server within .net Framework 3.5.1 &amp; 4.5</w:t>
      </w:r>
      <w:r>
        <w:rPr>
          <w:rFonts w:ascii="Calibri" w:hAnsi="Calibri"/>
          <w:rPrChange w:id="6" w:author="Tom-v3" w:date="2019-05-15T14:43:00Z">
            <w:rPr>
              <w:sz w:val="20"/>
              <w:szCs w:val="20"/>
              <w:lang w:eastAsia="zh-CN"/>
            </w:rPr>
          </w:rPrChange>
        </w:rPr>
        <w:tab/>
      </w:r>
      <w:r>
        <w:rPr>
          <w:rFonts w:ascii="Calibri" w:hAnsi="Calibri"/>
          <w:rPrChange w:id="7" w:author="Tom-v3" w:date="2019-05-15T14:43:00Z">
            <w:rPr>
              <w:rFonts w:ascii="Calibri" w:eastAsia="SimSun" w:hAnsi="Calibri" w:cs="Calibri"/>
              <w:sz w:val="19"/>
              <w:szCs w:val="19"/>
              <w:lang w:eastAsia="zh-CN"/>
            </w:rPr>
          </w:rPrChange>
        </w:rPr>
        <w:t>4</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3</w:t>
      </w:r>
      <w:r>
        <w:rPr>
          <w:rFonts w:ascii="Calibri" w:hAnsi="Calibri"/>
          <w:rPrChange w:id="8" w:author="Tom-v3" w:date="2019-05-15T14:43:00Z">
            <w:rPr>
              <w:sz w:val="20"/>
              <w:szCs w:val="20"/>
              <w:lang w:eastAsia="zh-CN"/>
            </w:rPr>
          </w:rPrChange>
        </w:rPr>
        <w:tab/>
      </w:r>
      <w:r>
        <w:rPr>
          <w:rFonts w:ascii="Calibri" w:eastAsia="SimSun" w:hAnsi="Calibri" w:cs="Calibri"/>
          <w:lang w:eastAsia="zh-CN"/>
        </w:rPr>
        <w:t>Install the Microsoft WSE 2.0</w:t>
      </w:r>
      <w:r>
        <w:rPr>
          <w:rFonts w:ascii="Calibri" w:hAnsi="Calibri"/>
          <w:rPrChange w:id="9" w:author="Tom-v3" w:date="2019-05-15T14:43:00Z">
            <w:rPr>
              <w:sz w:val="20"/>
              <w:szCs w:val="20"/>
              <w:lang w:eastAsia="zh-CN"/>
            </w:rPr>
          </w:rPrChange>
        </w:rPr>
        <w:tab/>
      </w:r>
      <w:r>
        <w:rPr>
          <w:rFonts w:ascii="Calibri" w:hAnsi="Calibri"/>
          <w:rPrChange w:id="10" w:author="Tom-v3" w:date="2019-05-15T14:43:00Z">
            <w:rPr>
              <w:rFonts w:ascii="Calibri" w:eastAsia="SimSun" w:hAnsi="Calibri" w:cs="Calibri"/>
              <w:sz w:val="21"/>
              <w:szCs w:val="21"/>
              <w:lang w:eastAsia="zh-CN"/>
            </w:rPr>
          </w:rPrChange>
        </w:rPr>
        <w:t>13</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4</w:t>
      </w:r>
      <w:r>
        <w:rPr>
          <w:rFonts w:ascii="Calibri" w:hAnsi="Calibri"/>
          <w:rPrChange w:id="11" w:author="Tom-v3" w:date="2019-05-15T14:43:00Z">
            <w:rPr>
              <w:sz w:val="20"/>
              <w:szCs w:val="20"/>
              <w:lang w:eastAsia="zh-CN"/>
            </w:rPr>
          </w:rPrChange>
        </w:rPr>
        <w:tab/>
      </w:r>
      <w:r>
        <w:rPr>
          <w:rFonts w:ascii="Calibri" w:eastAsia="SimSun" w:hAnsi="Calibri" w:cs="Calibri"/>
          <w:lang w:eastAsia="zh-CN"/>
        </w:rPr>
        <w:t>DIKO Server Core</w:t>
      </w:r>
      <w:r>
        <w:rPr>
          <w:rFonts w:ascii="Calibri" w:hAnsi="Calibri"/>
          <w:rPrChange w:id="12" w:author="Tom-v3" w:date="2019-05-15T14:43:00Z">
            <w:rPr>
              <w:sz w:val="20"/>
              <w:szCs w:val="20"/>
              <w:lang w:eastAsia="zh-CN"/>
            </w:rPr>
          </w:rPrChange>
        </w:rPr>
        <w:tab/>
      </w:r>
      <w:r>
        <w:rPr>
          <w:rFonts w:ascii="Calibri" w:hAnsi="Calibri"/>
          <w:rPrChange w:id="13" w:author="Tom-v3" w:date="2019-05-15T14:43:00Z">
            <w:rPr>
              <w:rFonts w:ascii="Calibri" w:eastAsia="SimSun" w:hAnsi="Calibri" w:cs="Calibri"/>
              <w:sz w:val="21"/>
              <w:szCs w:val="21"/>
              <w:lang w:eastAsia="zh-CN"/>
            </w:rPr>
          </w:rPrChange>
        </w:rPr>
        <w:t>16</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5</w:t>
      </w:r>
      <w:r>
        <w:rPr>
          <w:rFonts w:ascii="Calibri" w:hAnsi="Calibri"/>
          <w:rPrChange w:id="14" w:author="Tom-v3" w:date="2019-05-15T14:43:00Z">
            <w:rPr>
              <w:sz w:val="20"/>
              <w:szCs w:val="20"/>
              <w:lang w:eastAsia="zh-CN"/>
            </w:rPr>
          </w:rPrChange>
        </w:rPr>
        <w:tab/>
      </w:r>
      <w:r>
        <w:rPr>
          <w:rFonts w:ascii="Calibri" w:eastAsia="SimSun" w:hAnsi="Calibri" w:cs="Calibri"/>
          <w:lang w:eastAsia="zh-CN"/>
        </w:rPr>
        <w:t>Installing Open Office</w:t>
      </w:r>
      <w:r>
        <w:rPr>
          <w:rFonts w:ascii="Calibri" w:hAnsi="Calibri"/>
          <w:rPrChange w:id="15" w:author="Tom-v3" w:date="2019-05-15T14:43:00Z">
            <w:rPr>
              <w:sz w:val="20"/>
              <w:szCs w:val="20"/>
              <w:lang w:eastAsia="zh-CN"/>
            </w:rPr>
          </w:rPrChange>
        </w:rPr>
        <w:tab/>
      </w:r>
      <w:r>
        <w:rPr>
          <w:rFonts w:ascii="Calibri" w:hAnsi="Calibri"/>
          <w:rPrChange w:id="16" w:author="Tom-v3" w:date="2019-05-15T14:43:00Z">
            <w:rPr>
              <w:rFonts w:ascii="Calibri" w:eastAsia="SimSun" w:hAnsi="Calibri" w:cs="Calibri"/>
              <w:sz w:val="21"/>
              <w:szCs w:val="21"/>
              <w:lang w:eastAsia="zh-CN"/>
            </w:rPr>
          </w:rPrChange>
        </w:rPr>
        <w:t>19</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6</w:t>
      </w:r>
      <w:r>
        <w:rPr>
          <w:rFonts w:ascii="Calibri" w:hAnsi="Calibri"/>
          <w:rPrChange w:id="17" w:author="Tom-v3" w:date="2019-05-15T14:43:00Z">
            <w:rPr>
              <w:sz w:val="20"/>
              <w:szCs w:val="20"/>
              <w:lang w:eastAsia="zh-CN"/>
            </w:rPr>
          </w:rPrChange>
        </w:rPr>
        <w:tab/>
      </w:r>
      <w:r>
        <w:rPr>
          <w:rFonts w:ascii="Calibri" w:eastAsia="SimSun" w:hAnsi="Calibri" w:cs="Calibri"/>
          <w:lang w:eastAsia="zh-CN"/>
        </w:rPr>
        <w:t>Install “Microsoft SQL 2012 Express”</w:t>
      </w:r>
      <w:r>
        <w:rPr>
          <w:rFonts w:ascii="Calibri" w:hAnsi="Calibri"/>
          <w:rPrChange w:id="18" w:author="Tom-v3" w:date="2019-05-15T14:43:00Z">
            <w:rPr>
              <w:sz w:val="20"/>
              <w:szCs w:val="20"/>
              <w:lang w:eastAsia="zh-CN"/>
            </w:rPr>
          </w:rPrChange>
        </w:rPr>
        <w:tab/>
      </w:r>
      <w:r>
        <w:rPr>
          <w:rFonts w:ascii="Calibri" w:hAnsi="Calibri"/>
          <w:rPrChange w:id="19" w:author="Tom-v3" w:date="2019-05-15T14:43:00Z">
            <w:rPr>
              <w:rFonts w:ascii="Calibri" w:eastAsia="SimSun" w:hAnsi="Calibri" w:cs="Calibri"/>
              <w:sz w:val="21"/>
              <w:szCs w:val="21"/>
              <w:lang w:eastAsia="zh-CN"/>
            </w:rPr>
          </w:rPrChange>
        </w:rPr>
        <w:t>23</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7</w:t>
      </w:r>
      <w:r>
        <w:rPr>
          <w:rFonts w:ascii="Calibri" w:hAnsi="Calibri"/>
          <w:rPrChange w:id="20" w:author="Tom-v3" w:date="2019-05-15T14:43:00Z">
            <w:rPr>
              <w:sz w:val="20"/>
              <w:szCs w:val="20"/>
              <w:lang w:eastAsia="zh-CN"/>
            </w:rPr>
          </w:rPrChange>
        </w:rPr>
        <w:tab/>
      </w:r>
      <w:r>
        <w:rPr>
          <w:rFonts w:ascii="Calibri" w:eastAsia="SimSun" w:hAnsi="Calibri" w:cs="Calibri"/>
          <w:lang w:eastAsia="zh-CN"/>
        </w:rPr>
        <w:t>Generate software license for DIKO</w:t>
      </w:r>
      <w:r>
        <w:rPr>
          <w:rFonts w:ascii="Calibri" w:hAnsi="Calibri"/>
          <w:rPrChange w:id="21" w:author="Tom-v3" w:date="2019-05-15T14:43:00Z">
            <w:rPr>
              <w:sz w:val="20"/>
              <w:szCs w:val="20"/>
              <w:lang w:eastAsia="zh-CN"/>
            </w:rPr>
          </w:rPrChange>
        </w:rPr>
        <w:tab/>
      </w:r>
      <w:r>
        <w:rPr>
          <w:rFonts w:ascii="Calibri" w:hAnsi="Calibri"/>
          <w:rPrChange w:id="22" w:author="Tom-v3" w:date="2019-05-15T14:43:00Z">
            <w:rPr>
              <w:rFonts w:ascii="Calibri" w:eastAsia="SimSun" w:hAnsi="Calibri" w:cs="Calibri"/>
              <w:sz w:val="21"/>
              <w:szCs w:val="21"/>
              <w:lang w:eastAsia="zh-CN"/>
            </w:rPr>
          </w:rPrChange>
        </w:rPr>
        <w:t>36</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8</w:t>
      </w:r>
      <w:r>
        <w:rPr>
          <w:rFonts w:ascii="Calibri" w:hAnsi="Calibri"/>
          <w:rPrChange w:id="23" w:author="Tom-v3" w:date="2019-05-15T14:43:00Z">
            <w:rPr>
              <w:sz w:val="20"/>
              <w:szCs w:val="20"/>
              <w:lang w:eastAsia="zh-CN"/>
            </w:rPr>
          </w:rPrChange>
        </w:rPr>
        <w:tab/>
      </w:r>
      <w:r>
        <w:rPr>
          <w:rFonts w:ascii="Calibri" w:eastAsia="SimSun" w:hAnsi="Calibri" w:cs="Calibri"/>
          <w:lang w:eastAsia="zh-CN"/>
        </w:rPr>
        <w:t xml:space="preserve">Setting </w:t>
      </w:r>
      <w:proofErr w:type="spellStart"/>
      <w:proofErr w:type="gramStart"/>
      <w:r>
        <w:rPr>
          <w:rFonts w:ascii="Calibri" w:eastAsia="SimSun" w:hAnsi="Calibri" w:cs="Calibri"/>
          <w:lang w:eastAsia="zh-CN"/>
        </w:rPr>
        <w:t>web</w:t>
      </w:r>
      <w:proofErr w:type="gramEnd"/>
      <w:r>
        <w:rPr>
          <w:rFonts w:ascii="Calibri" w:eastAsia="SimSun" w:hAnsi="Calibri" w:cs="Calibri"/>
          <w:lang w:eastAsia="zh-CN"/>
        </w:rPr>
        <w:t>.config</w:t>
      </w:r>
      <w:proofErr w:type="spellEnd"/>
      <w:r>
        <w:rPr>
          <w:rFonts w:ascii="Calibri" w:hAnsi="Calibri"/>
          <w:rPrChange w:id="24" w:author="Tom-v3" w:date="2019-05-15T14:43:00Z">
            <w:rPr>
              <w:sz w:val="20"/>
              <w:szCs w:val="20"/>
              <w:lang w:eastAsia="zh-CN"/>
            </w:rPr>
          </w:rPrChange>
        </w:rPr>
        <w:tab/>
      </w:r>
      <w:r>
        <w:rPr>
          <w:rFonts w:ascii="Calibri" w:hAnsi="Calibri"/>
          <w:rPrChange w:id="25" w:author="Tom-v3" w:date="2019-05-15T14:43:00Z">
            <w:rPr>
              <w:rFonts w:ascii="Calibri" w:eastAsia="SimSun" w:hAnsi="Calibri" w:cs="Calibri"/>
              <w:sz w:val="21"/>
              <w:szCs w:val="21"/>
              <w:lang w:eastAsia="zh-CN"/>
            </w:rPr>
          </w:rPrChange>
        </w:rPr>
        <w:t>38</w:t>
      </w:r>
    </w:p>
    <w:p w:rsidR="00D95DD7" w:rsidRDefault="00D95DD7">
      <w:pPr>
        <w:spacing w:line="120"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9</w:t>
      </w:r>
      <w:r>
        <w:rPr>
          <w:rFonts w:ascii="Calibri" w:hAnsi="Calibri"/>
          <w:rPrChange w:id="26" w:author="Tom-v3" w:date="2019-05-15T14:43:00Z">
            <w:rPr>
              <w:sz w:val="20"/>
              <w:szCs w:val="20"/>
              <w:lang w:eastAsia="zh-CN"/>
            </w:rPr>
          </w:rPrChange>
        </w:rPr>
        <w:tab/>
      </w:r>
      <w:r>
        <w:rPr>
          <w:rFonts w:ascii="Calibri" w:eastAsia="SimSun" w:hAnsi="Calibri" w:cs="Calibri"/>
          <w:lang w:eastAsia="zh-CN"/>
        </w:rPr>
        <w:t>Add Web application on IIS</w:t>
      </w:r>
      <w:r>
        <w:rPr>
          <w:rFonts w:ascii="Calibri" w:hAnsi="Calibri"/>
          <w:rPrChange w:id="27" w:author="Tom-v3" w:date="2019-05-15T14:43:00Z">
            <w:rPr>
              <w:sz w:val="20"/>
              <w:szCs w:val="20"/>
              <w:lang w:eastAsia="zh-CN"/>
            </w:rPr>
          </w:rPrChange>
        </w:rPr>
        <w:tab/>
      </w:r>
      <w:r>
        <w:rPr>
          <w:rFonts w:ascii="Calibri" w:hAnsi="Calibri"/>
          <w:rPrChange w:id="28" w:author="Tom-v3" w:date="2019-05-15T14:43:00Z">
            <w:rPr>
              <w:rFonts w:ascii="Calibri" w:eastAsia="SimSun" w:hAnsi="Calibri" w:cs="Calibri"/>
              <w:sz w:val="21"/>
              <w:szCs w:val="21"/>
              <w:lang w:eastAsia="zh-CN"/>
            </w:rPr>
          </w:rPrChange>
        </w:rPr>
        <w:t>39</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10</w:t>
      </w:r>
      <w:r>
        <w:rPr>
          <w:rFonts w:ascii="Calibri" w:hAnsi="Calibri"/>
          <w:rPrChange w:id="29" w:author="Tom-v3" w:date="2019-05-15T14:43:00Z">
            <w:rPr>
              <w:sz w:val="20"/>
              <w:szCs w:val="20"/>
              <w:lang w:eastAsia="zh-CN"/>
            </w:rPr>
          </w:rPrChange>
        </w:rPr>
        <w:tab/>
      </w:r>
      <w:r>
        <w:rPr>
          <w:rFonts w:ascii="Calibri" w:eastAsia="SimSun" w:hAnsi="Calibri" w:cs="Calibri"/>
          <w:lang w:eastAsia="zh-CN"/>
        </w:rPr>
        <w:t xml:space="preserve">Setup and initialize </w:t>
      </w:r>
      <w:proofErr w:type="spellStart"/>
      <w:r>
        <w:rPr>
          <w:rFonts w:ascii="Calibri" w:eastAsia="SimSun" w:hAnsi="Calibri" w:cs="Calibri"/>
          <w:lang w:eastAsia="zh-CN"/>
        </w:rPr>
        <w:t>Solr</w:t>
      </w:r>
      <w:proofErr w:type="spellEnd"/>
      <w:r>
        <w:rPr>
          <w:rFonts w:ascii="Calibri" w:eastAsia="SimSun" w:hAnsi="Calibri" w:cs="Calibri"/>
          <w:lang w:eastAsia="zh-CN"/>
        </w:rPr>
        <w:t xml:space="preserve"> system</w:t>
      </w:r>
      <w:r>
        <w:rPr>
          <w:rFonts w:ascii="Calibri" w:hAnsi="Calibri"/>
          <w:rPrChange w:id="30" w:author="Tom-v3" w:date="2019-05-15T14:43:00Z">
            <w:rPr>
              <w:sz w:val="20"/>
              <w:szCs w:val="20"/>
              <w:lang w:eastAsia="zh-CN"/>
            </w:rPr>
          </w:rPrChange>
        </w:rPr>
        <w:tab/>
      </w:r>
      <w:r>
        <w:rPr>
          <w:rFonts w:ascii="Calibri" w:hAnsi="Calibri"/>
          <w:rPrChange w:id="31" w:author="Tom-v3" w:date="2019-05-15T14:43:00Z">
            <w:rPr>
              <w:rFonts w:ascii="Calibri" w:eastAsia="SimSun" w:hAnsi="Calibri" w:cs="Calibri"/>
              <w:sz w:val="21"/>
              <w:szCs w:val="21"/>
              <w:lang w:eastAsia="zh-CN"/>
            </w:rPr>
          </w:rPrChange>
        </w:rPr>
        <w:t>42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11</w:t>
      </w:r>
      <w:r>
        <w:rPr>
          <w:rFonts w:ascii="Calibri" w:hAnsi="Calibri"/>
          <w:rPrChange w:id="32" w:author="Tom-v3" w:date="2019-05-15T14:43:00Z">
            <w:rPr>
              <w:sz w:val="20"/>
              <w:szCs w:val="20"/>
              <w:lang w:eastAsia="zh-CN"/>
            </w:rPr>
          </w:rPrChange>
        </w:rPr>
        <w:tab/>
      </w:r>
      <w:r>
        <w:rPr>
          <w:rFonts w:ascii="Calibri" w:eastAsia="SimSun" w:hAnsi="Calibri" w:cs="Calibri"/>
          <w:lang w:eastAsia="zh-CN"/>
        </w:rPr>
        <w:t>Add and install DIKO Indexing manager to Windows services</w:t>
      </w:r>
      <w:r>
        <w:rPr>
          <w:rFonts w:ascii="Calibri" w:hAnsi="Calibri"/>
          <w:rPrChange w:id="33" w:author="Tom-v3" w:date="2019-05-15T14:43:00Z">
            <w:rPr>
              <w:sz w:val="20"/>
              <w:szCs w:val="20"/>
              <w:lang w:eastAsia="zh-CN"/>
            </w:rPr>
          </w:rPrChange>
        </w:rPr>
        <w:tab/>
      </w:r>
      <w:r>
        <w:rPr>
          <w:rFonts w:ascii="Calibri" w:hAnsi="Calibri"/>
          <w:rPrChange w:id="34" w:author="Tom-v3" w:date="2019-05-15T14:43:00Z">
            <w:rPr>
              <w:rFonts w:ascii="Calibri" w:eastAsia="SimSun" w:hAnsi="Calibri" w:cs="Calibri"/>
              <w:sz w:val="21"/>
              <w:szCs w:val="21"/>
              <w:lang w:eastAsia="zh-CN"/>
            </w:rPr>
          </w:rPrChange>
        </w:rPr>
        <w:t>47</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12</w:t>
      </w:r>
      <w:r>
        <w:rPr>
          <w:rFonts w:ascii="Calibri" w:hAnsi="Calibri"/>
          <w:rPrChange w:id="35" w:author="Tom-v3" w:date="2019-05-15T14:43:00Z">
            <w:rPr>
              <w:sz w:val="20"/>
              <w:szCs w:val="20"/>
              <w:lang w:eastAsia="zh-CN"/>
            </w:rPr>
          </w:rPrChange>
        </w:rPr>
        <w:tab/>
      </w:r>
      <w:r>
        <w:rPr>
          <w:rFonts w:ascii="Calibri" w:eastAsia="SimSun" w:hAnsi="Calibri" w:cs="Calibri"/>
          <w:lang w:eastAsia="zh-CN"/>
        </w:rPr>
        <w:t>Add and install DIKO Rendition manager to Windows services</w:t>
      </w:r>
      <w:r>
        <w:rPr>
          <w:rFonts w:ascii="Calibri" w:hAnsi="Calibri"/>
          <w:rPrChange w:id="36" w:author="Tom-v3" w:date="2019-05-15T14:43:00Z">
            <w:rPr>
              <w:sz w:val="20"/>
              <w:szCs w:val="20"/>
              <w:lang w:eastAsia="zh-CN"/>
            </w:rPr>
          </w:rPrChange>
        </w:rPr>
        <w:tab/>
      </w:r>
      <w:r>
        <w:rPr>
          <w:rFonts w:ascii="Calibri" w:hAnsi="Calibri"/>
          <w:rPrChange w:id="37" w:author="Tom-v3" w:date="2019-05-15T14:43:00Z">
            <w:rPr>
              <w:rFonts w:ascii="Calibri" w:eastAsia="SimSun" w:hAnsi="Calibri" w:cs="Calibri"/>
              <w:sz w:val="21"/>
              <w:szCs w:val="21"/>
              <w:lang w:eastAsia="zh-CN"/>
            </w:rPr>
          </w:rPrChange>
        </w:rPr>
        <w:t>52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13</w:t>
      </w:r>
      <w:r>
        <w:rPr>
          <w:rFonts w:ascii="Calibri" w:hAnsi="Calibri"/>
          <w:rPrChange w:id="38" w:author="Tom-v3" w:date="2019-05-15T14:43:00Z">
            <w:rPr>
              <w:sz w:val="20"/>
              <w:szCs w:val="20"/>
              <w:lang w:eastAsia="zh-CN"/>
            </w:rPr>
          </w:rPrChange>
        </w:rPr>
        <w:tab/>
      </w:r>
      <w:r>
        <w:rPr>
          <w:rFonts w:ascii="Calibri" w:eastAsia="SimSun" w:hAnsi="Calibri" w:cs="Calibri"/>
          <w:lang w:eastAsia="zh-CN"/>
        </w:rPr>
        <w:t>Add and install DIKO Email Capturing to Windows services</w:t>
      </w:r>
      <w:r>
        <w:rPr>
          <w:rFonts w:ascii="Calibri" w:hAnsi="Calibri"/>
          <w:rPrChange w:id="39" w:author="Tom-v3" w:date="2019-05-15T14:43:00Z">
            <w:rPr>
              <w:sz w:val="20"/>
              <w:szCs w:val="20"/>
              <w:lang w:eastAsia="zh-CN"/>
            </w:rPr>
          </w:rPrChange>
        </w:rPr>
        <w:tab/>
      </w:r>
      <w:r>
        <w:rPr>
          <w:rFonts w:ascii="Calibri" w:hAnsi="Calibri"/>
          <w:rPrChange w:id="40" w:author="Tom-v3" w:date="2019-05-15T14:43:00Z">
            <w:rPr>
              <w:rFonts w:ascii="Calibri" w:eastAsia="SimSun" w:hAnsi="Calibri" w:cs="Calibri"/>
              <w:sz w:val="21"/>
              <w:szCs w:val="21"/>
              <w:lang w:eastAsia="zh-CN"/>
            </w:rPr>
          </w:rPrChange>
        </w:rPr>
        <w:t>57</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w:t>
      </w:r>
      <w:r>
        <w:rPr>
          <w:rFonts w:ascii="Calibri" w:hAnsi="Calibri" w:cs="Calibri"/>
        </w:rPr>
        <w:t>4</w:t>
      </w:r>
      <w:r>
        <w:rPr>
          <w:rFonts w:ascii="Calibri" w:hAnsi="Calibri"/>
          <w:rPrChange w:id="41" w:author="Tom-v3" w:date="2019-05-15T14:43:00Z">
            <w:rPr>
              <w:sz w:val="20"/>
              <w:szCs w:val="20"/>
              <w:lang w:eastAsia="zh-CN"/>
            </w:rPr>
          </w:rPrChange>
        </w:rPr>
        <w:tab/>
      </w:r>
      <w:r>
        <w:rPr>
          <w:rFonts w:ascii="Calibri" w:eastAsia="SimSun" w:hAnsi="Calibri" w:cs="Calibri"/>
          <w:lang w:eastAsia="zh-CN"/>
        </w:rPr>
        <w:t xml:space="preserve">Add and install DIKO Email Capturing </w:t>
      </w:r>
      <w:r>
        <w:rPr>
          <w:rFonts w:ascii="Calibri" w:hAnsi="Calibri" w:cs="Calibri"/>
        </w:rPr>
        <w:t xml:space="preserve">Pro </w:t>
      </w:r>
      <w:r>
        <w:rPr>
          <w:rFonts w:ascii="Calibri" w:eastAsia="SimSun" w:hAnsi="Calibri" w:cs="Calibri"/>
          <w:lang w:eastAsia="zh-CN"/>
        </w:rPr>
        <w:t>to Windows services</w:t>
      </w:r>
      <w:r>
        <w:rPr>
          <w:rFonts w:ascii="Calibri" w:hAnsi="Calibri"/>
          <w:rPrChange w:id="42" w:author="Tom-v3" w:date="2019-05-15T14:43:00Z">
            <w:rPr>
              <w:sz w:val="20"/>
              <w:szCs w:val="20"/>
              <w:lang w:eastAsia="zh-CN"/>
            </w:rPr>
          </w:rPrChange>
        </w:rPr>
        <w:tab/>
      </w:r>
      <w:r>
        <w:rPr>
          <w:rFonts w:ascii="Calibri" w:hAnsi="Calibri"/>
          <w:rPrChange w:id="43" w:author="Tom-v3" w:date="2019-05-15T14:43:00Z">
            <w:rPr>
              <w:rFonts w:ascii="Calibri" w:hAnsi="Calibri" w:cs="Calibri"/>
              <w:sz w:val="21"/>
              <w:szCs w:val="21"/>
            </w:rPr>
          </w:rPrChange>
        </w:rPr>
        <w:t>62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15</w:t>
      </w:r>
      <w:r>
        <w:rPr>
          <w:rFonts w:ascii="Calibri" w:hAnsi="Calibri"/>
          <w:rPrChange w:id="44" w:author="Tom-v3" w:date="2019-05-15T14:43:00Z">
            <w:rPr>
              <w:sz w:val="20"/>
              <w:szCs w:val="20"/>
              <w:lang w:eastAsia="zh-CN"/>
            </w:rPr>
          </w:rPrChange>
        </w:rPr>
        <w:tab/>
      </w:r>
      <w:r>
        <w:rPr>
          <w:rFonts w:ascii="Calibri" w:eastAsia="SimSun" w:hAnsi="Calibri" w:cs="Calibri"/>
          <w:lang w:eastAsia="zh-CN"/>
        </w:rPr>
        <w:t xml:space="preserve">Add and install DIKO </w:t>
      </w:r>
      <w:r>
        <w:rPr>
          <w:rFonts w:ascii="Calibri" w:hAnsi="Calibri" w:cs="Calibri"/>
        </w:rPr>
        <w:t xml:space="preserve">Sync Folder Mass Monitor </w:t>
      </w:r>
      <w:r>
        <w:rPr>
          <w:rFonts w:ascii="Calibri" w:eastAsia="SimSun" w:hAnsi="Calibri" w:cs="Calibri"/>
          <w:lang w:eastAsia="zh-CN"/>
        </w:rPr>
        <w:t>to Windows services</w:t>
      </w:r>
      <w:r>
        <w:rPr>
          <w:rFonts w:ascii="Calibri" w:hAnsi="Calibri"/>
          <w:rPrChange w:id="45" w:author="Tom-v3" w:date="2019-05-15T14:43:00Z">
            <w:rPr>
              <w:sz w:val="20"/>
              <w:szCs w:val="20"/>
              <w:lang w:eastAsia="zh-CN"/>
            </w:rPr>
          </w:rPrChange>
        </w:rPr>
        <w:tab/>
      </w:r>
      <w:r>
        <w:rPr>
          <w:rFonts w:ascii="Calibri" w:hAnsi="Calibri"/>
          <w:rPrChange w:id="46" w:author="Tom-v3" w:date="2019-05-15T14:43:00Z">
            <w:rPr>
              <w:rFonts w:ascii="Calibri" w:hAnsi="Calibri" w:cs="Calibri"/>
              <w:sz w:val="21"/>
              <w:szCs w:val="21"/>
            </w:rPr>
          </w:rPrChange>
        </w:rPr>
        <w:t>68</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sectPr w:rsidR="00D95DD7">
          <w:pgSz w:w="12240" w:h="15840"/>
          <w:pgMar w:top="700" w:right="1020" w:bottom="1440" w:left="1000" w:header="0" w:footer="0" w:gutter="0"/>
          <w:cols w:space="720"/>
          <w:formProt w:val="0"/>
          <w:docGrid w:linePitch="100" w:charSpace="4096"/>
        </w:sectPr>
      </w:pPr>
      <w:r>
        <w:rPr>
          <w:rFonts w:ascii="Calibri" w:eastAsia="SimSun" w:hAnsi="Calibri" w:cs="Calibri"/>
          <w:lang w:eastAsia="zh-CN"/>
        </w:rPr>
        <w:t>1</w:t>
      </w:r>
      <w:r>
        <w:rPr>
          <w:rFonts w:ascii="Calibri" w:hAnsi="Calibri" w:cs="Calibri"/>
        </w:rPr>
        <w:t>6</w:t>
      </w:r>
      <w:r>
        <w:rPr>
          <w:rFonts w:ascii="Calibri" w:hAnsi="Calibri"/>
          <w:rPrChange w:id="47" w:author="Tom-v3" w:date="2019-05-15T14:43:00Z">
            <w:rPr>
              <w:sz w:val="20"/>
              <w:szCs w:val="20"/>
              <w:lang w:eastAsia="zh-CN"/>
            </w:rPr>
          </w:rPrChange>
        </w:rPr>
        <w:tab/>
      </w:r>
      <w:r>
        <w:rPr>
          <w:rFonts w:ascii="Calibri" w:eastAsia="SimSun" w:hAnsi="Calibri" w:cs="Calibri"/>
          <w:lang w:eastAsia="zh-CN"/>
        </w:rPr>
        <w:t>Browse and login DIKO</w:t>
      </w:r>
      <w:r>
        <w:rPr>
          <w:rFonts w:ascii="Calibri" w:hAnsi="Calibri"/>
          <w:rPrChange w:id="48" w:author="Tom-v3" w:date="2019-05-15T14:43:00Z">
            <w:rPr>
              <w:sz w:val="20"/>
              <w:szCs w:val="20"/>
              <w:lang w:eastAsia="zh-CN"/>
            </w:rPr>
          </w:rPrChange>
        </w:rPr>
        <w:tab/>
      </w:r>
      <w:r>
        <w:rPr>
          <w:rFonts w:ascii="Calibri" w:hAnsi="Calibri"/>
          <w:rPrChange w:id="49" w:author="Tom-v3" w:date="2019-05-15T14:43:00Z">
            <w:rPr>
              <w:rFonts w:ascii="Calibri" w:hAnsi="Calibri" w:cs="Calibri"/>
              <w:sz w:val="21"/>
              <w:szCs w:val="21"/>
            </w:rPr>
          </w:rPrChange>
        </w:rPr>
        <w:t>75</w:t>
      </w:r>
    </w:p>
    <w:p w:rsidR="00D95DD7" w:rsidRDefault="00F96ECC">
      <w:pPr>
        <w:rPr>
          <w:sz w:val="20"/>
          <w:szCs w:val="20"/>
        </w:rPr>
      </w:pPr>
      <w:bookmarkStart w:id="50" w:name="page3"/>
      <w:bookmarkEnd w:id="50"/>
      <w:r>
        <w:rPr>
          <w:noProof/>
        </w:rPr>
        <w:drawing>
          <wp:anchor distT="0" distB="0" distL="0" distR="0" simplePos="0" relativeHeight="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86" w:lineRule="exact"/>
        <w:rPr>
          <w:sz w:val="20"/>
          <w:szCs w:val="20"/>
        </w:rPr>
      </w:pPr>
    </w:p>
    <w:p w:rsidR="00D95DD7" w:rsidRDefault="00F96ECC" w:rsidP="007F652A">
      <w:pPr>
        <w:pStyle w:val="1"/>
        <w:rPr>
          <w:sz w:val="20"/>
          <w:szCs w:val="20"/>
        </w:rPr>
      </w:pPr>
      <w:r>
        <w:rPr>
          <w:rFonts w:eastAsia="SimSun"/>
          <w:lang w:eastAsia="zh-CN"/>
        </w:rPr>
        <w:t>1</w:t>
      </w:r>
      <w:r>
        <w:rPr>
          <w:lang w:eastAsia="zh-CN"/>
        </w:rPr>
        <w:tab/>
      </w:r>
      <w:r>
        <w:rPr>
          <w:rFonts w:eastAsia="SimSun"/>
          <w:lang w:eastAsia="zh-CN"/>
        </w:rPr>
        <w:t>Requirement</w:t>
      </w:r>
    </w:p>
    <w:p w:rsidR="00D95DD7" w:rsidRDefault="00D95DD7">
      <w:pPr>
        <w:spacing w:line="108" w:lineRule="exact"/>
        <w:rPr>
          <w:sz w:val="20"/>
          <w:szCs w:val="20"/>
        </w:rPr>
      </w:pPr>
    </w:p>
    <w:p w:rsidR="00D95DD7" w:rsidRDefault="00F96ECC">
      <w:pPr>
        <w:rPr>
          <w:sz w:val="20"/>
          <w:szCs w:val="20"/>
        </w:rPr>
      </w:pPr>
      <w:r>
        <w:rPr>
          <w:rFonts w:ascii="Calibri" w:eastAsia="SimSun" w:hAnsi="Calibri" w:cs="Calibri"/>
          <w:lang w:eastAsia="zh-CN"/>
        </w:rPr>
        <w:t>OS</w:t>
      </w:r>
    </w:p>
    <w:p w:rsidR="00D95DD7" w:rsidRDefault="00D95DD7">
      <w:pPr>
        <w:spacing w:line="249" w:lineRule="exact"/>
        <w:rPr>
          <w:sz w:val="20"/>
          <w:szCs w:val="20"/>
        </w:rPr>
      </w:pPr>
    </w:p>
    <w:p w:rsidR="00D95DD7" w:rsidRDefault="00F96ECC">
      <w:pPr>
        <w:numPr>
          <w:ilvl w:val="0"/>
          <w:numId w:val="1"/>
        </w:numPr>
        <w:tabs>
          <w:tab w:val="left" w:pos="720"/>
        </w:tabs>
        <w:ind w:left="720" w:hanging="712"/>
        <w:rPr>
          <w:rFonts w:ascii="Courier New" w:eastAsia="Courier New" w:hAnsi="Courier New" w:cs="Courier New"/>
        </w:rPr>
      </w:pPr>
      <w:r>
        <w:rPr>
          <w:rFonts w:ascii="Calibri" w:eastAsia="SimSun" w:hAnsi="Calibri" w:cs="Calibri"/>
          <w:lang w:eastAsia="zh-CN"/>
        </w:rPr>
        <w:t>MS Windows Server 2008 / 2012</w:t>
      </w:r>
      <w:ins w:id="51" w:author="Tom-v3" w:date="2019-05-15T14:43:00Z">
        <w:r>
          <w:rPr>
            <w:rFonts w:asciiTheme="minorEastAsia" w:hAnsiTheme="minorEastAsia" w:cs="Calibri"/>
          </w:rPr>
          <w:t xml:space="preserve"> </w:t>
        </w:r>
        <w:r>
          <w:rPr>
            <w:rFonts w:ascii="Calibri" w:hAnsi="Calibri" w:cs="Calibri"/>
          </w:rPr>
          <w:t>/ 2016 / 2019</w:t>
        </w:r>
      </w:ins>
    </w:p>
    <w:p w:rsidR="00D95DD7" w:rsidRDefault="00D95DD7">
      <w:pPr>
        <w:spacing w:line="237" w:lineRule="exact"/>
        <w:rPr>
          <w:sz w:val="20"/>
          <w:szCs w:val="20"/>
        </w:rPr>
      </w:pPr>
    </w:p>
    <w:p w:rsidR="00D95DD7" w:rsidRDefault="00F96ECC">
      <w:pPr>
        <w:rPr>
          <w:sz w:val="20"/>
          <w:szCs w:val="20"/>
        </w:rPr>
      </w:pPr>
      <w:r>
        <w:rPr>
          <w:rFonts w:ascii="Calibri" w:eastAsia="SimSun" w:hAnsi="Calibri" w:cs="Calibri"/>
          <w:lang w:eastAsia="zh-CN"/>
        </w:rPr>
        <w:t>Database</w:t>
      </w:r>
    </w:p>
    <w:p w:rsidR="00D95DD7" w:rsidRDefault="00D95DD7">
      <w:pPr>
        <w:spacing w:line="249" w:lineRule="exact"/>
        <w:rPr>
          <w:sz w:val="20"/>
          <w:szCs w:val="20"/>
        </w:rPr>
      </w:pPr>
    </w:p>
    <w:p w:rsidR="00D95DD7" w:rsidRDefault="00F96ECC">
      <w:pPr>
        <w:numPr>
          <w:ilvl w:val="0"/>
          <w:numId w:val="2"/>
        </w:numPr>
        <w:tabs>
          <w:tab w:val="left" w:pos="720"/>
        </w:tabs>
        <w:ind w:left="720" w:hanging="712"/>
        <w:rPr>
          <w:rFonts w:ascii="Courier New" w:eastAsia="Courier New" w:hAnsi="Courier New" w:cs="Courier New"/>
        </w:rPr>
      </w:pPr>
      <w:r>
        <w:rPr>
          <w:rFonts w:ascii="Calibri" w:eastAsia="SimSun" w:hAnsi="Calibri" w:cs="Calibri"/>
          <w:lang w:eastAsia="zh-CN"/>
        </w:rPr>
        <w:t>MSSQL Server 2008 / 2012</w:t>
      </w:r>
    </w:p>
    <w:p w:rsidR="00D95DD7" w:rsidRDefault="00D95DD7">
      <w:pPr>
        <w:spacing w:line="237" w:lineRule="exact"/>
        <w:rPr>
          <w:sz w:val="20"/>
          <w:szCs w:val="20"/>
        </w:rPr>
      </w:pPr>
    </w:p>
    <w:p w:rsidR="00D95DD7" w:rsidRDefault="00F96ECC">
      <w:pPr>
        <w:rPr>
          <w:sz w:val="20"/>
          <w:szCs w:val="20"/>
        </w:rPr>
      </w:pPr>
      <w:r>
        <w:rPr>
          <w:rFonts w:ascii="Calibri" w:eastAsia="SimSun" w:hAnsi="Calibri" w:cs="Calibri"/>
          <w:lang w:eastAsia="zh-CN"/>
        </w:rPr>
        <w:t>Module</w:t>
      </w:r>
    </w:p>
    <w:p w:rsidR="00D95DD7" w:rsidRDefault="00D95DD7">
      <w:pPr>
        <w:spacing w:line="249" w:lineRule="exact"/>
        <w:rPr>
          <w:sz w:val="20"/>
          <w:szCs w:val="20"/>
        </w:rPr>
      </w:pPr>
    </w:p>
    <w:p w:rsidR="00D95DD7" w:rsidRDefault="00F96ECC">
      <w:pPr>
        <w:numPr>
          <w:ilvl w:val="1"/>
          <w:numId w:val="3"/>
        </w:numPr>
        <w:tabs>
          <w:tab w:val="left" w:pos="720"/>
        </w:tabs>
        <w:ind w:left="720" w:hanging="712"/>
        <w:rPr>
          <w:rFonts w:ascii="Calibri" w:hAnsi="Calibri"/>
        </w:rPr>
      </w:pPr>
      <w:r>
        <w:rPr>
          <w:rFonts w:ascii="Calibri" w:eastAsia="SimSun" w:hAnsi="Calibri" w:cs="Calibri"/>
          <w:lang w:eastAsia="zh-CN"/>
        </w:rPr>
        <w:t>IIS Server 7.0 / 8.0</w:t>
      </w:r>
      <w:ins w:id="52" w:author="Tom-v3" w:date="2019-05-15T14:43:00Z">
        <w:r>
          <w:rPr>
            <w:rFonts w:ascii="Calibri" w:eastAsia="SimSun" w:hAnsi="Calibri" w:cs="Calibri"/>
            <w:lang w:eastAsia="zh-CN"/>
          </w:rPr>
          <w:t xml:space="preserve"> / 9.0 / 10.0</w:t>
        </w:r>
      </w:ins>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.net Framework 3.5 sp1</w:t>
      </w:r>
      <w:ins w:id="53" w:author="Tom-v3" w:date="2019-05-15T14:43:00Z">
        <w:r>
          <w:rPr>
            <w:rFonts w:ascii="Calibri" w:eastAsia="SimSun" w:hAnsi="Calibri" w:cs="Calibri"/>
            <w:lang w:eastAsia="zh-CN"/>
          </w:rPr>
          <w:t xml:space="preserve"> (required by Microsoft SQL Express 2012)</w:t>
        </w:r>
      </w:ins>
      <w:bookmarkStart w:id="54" w:name="_Hlk8314297"/>
      <w:bookmarkEnd w:id="54"/>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.net Framework 4.5</w:t>
      </w:r>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Microsoft WSE 2.0</w:t>
      </w:r>
      <w:ins w:id="55" w:author="Tom-v3" w:date="2019-05-15T14:43:00Z">
        <w:r>
          <w:rPr>
            <w:rFonts w:asciiTheme="minorEastAsia" w:hAnsiTheme="minorEastAsia" w:cs="Calibri"/>
          </w:rPr>
          <w:t xml:space="preserve"> </w:t>
        </w:r>
      </w:ins>
      <w:r w:rsidR="00B43624" w:rsidRPr="00B43624">
        <w:rPr>
          <w:rFonts w:ascii="Calibri" w:eastAsia="SimSun" w:hAnsi="Calibri" w:cs="Calibri"/>
          <w:lang w:eastAsia="zh-CN"/>
        </w:rPr>
        <w:t>SP3</w:t>
      </w:r>
      <w:r w:rsidR="00B43624">
        <w:rPr>
          <w:rFonts w:asciiTheme="minorEastAsia" w:hAnsiTheme="minorEastAsia" w:cs="Calibri"/>
        </w:rPr>
        <w:t xml:space="preserve"> </w:t>
      </w:r>
      <w:ins w:id="56" w:author="Tom-v3" w:date="2019-05-15T14:43:00Z">
        <w:r>
          <w:rPr>
            <w:rFonts w:asciiTheme="minorEastAsia" w:hAnsiTheme="minorEastAsia" w:cs="Calibri"/>
          </w:rPr>
          <w:t>(</w:t>
        </w:r>
        <w:r>
          <w:rPr>
            <w:rFonts w:ascii="Calibri" w:eastAsia="SimSun" w:hAnsi="Calibri" w:cs="Calibri"/>
            <w:lang w:eastAsia="zh-CN"/>
          </w:rPr>
          <w:t>mandatory)</w:t>
        </w:r>
      </w:ins>
    </w:p>
    <w:p w:rsidR="00D95DD7" w:rsidRDefault="00D95DD7">
      <w:pPr>
        <w:spacing w:line="236" w:lineRule="exact"/>
        <w:rPr>
          <w:rFonts w:ascii="Courier New" w:eastAsia="Courier New" w:hAnsi="Courier New" w:cs="Courier New"/>
        </w:rPr>
      </w:pPr>
    </w:p>
    <w:p w:rsidR="00D95DD7" w:rsidRDefault="00F96ECC">
      <w:pPr>
        <w:rPr>
          <w:rFonts w:ascii="Courier New" w:eastAsia="Courier New" w:hAnsi="Courier New" w:cs="Courier New"/>
        </w:rPr>
      </w:pPr>
      <w:r>
        <w:rPr>
          <w:rFonts w:ascii="Calibri" w:eastAsia="SimSun" w:hAnsi="Calibri" w:cs="Calibri"/>
          <w:lang w:eastAsia="zh-CN"/>
        </w:rPr>
        <w:t>User Access / Permission for installation</w:t>
      </w:r>
    </w:p>
    <w:p w:rsidR="00D95DD7" w:rsidRDefault="00D95DD7">
      <w:pPr>
        <w:spacing w:line="247"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sectPr w:rsidR="00D95DD7">
          <w:pgSz w:w="12240" w:h="15840"/>
          <w:pgMar w:top="700" w:right="1440" w:bottom="1440" w:left="1000" w:header="0" w:footer="0" w:gutter="0"/>
          <w:cols w:space="720"/>
          <w:formProt w:val="0"/>
          <w:docGrid w:linePitch="100" w:charSpace="4096"/>
        </w:sectPr>
      </w:pPr>
      <w:r>
        <w:rPr>
          <w:rFonts w:ascii="Calibri" w:eastAsia="SimSun" w:hAnsi="Calibri" w:cs="Calibri"/>
          <w:lang w:eastAsia="zh-CN"/>
        </w:rPr>
        <w:t>Administrator</w:t>
      </w:r>
    </w:p>
    <w:p w:rsidR="00D95DD7" w:rsidRDefault="00F96ECC">
      <w:pPr>
        <w:rPr>
          <w:sz w:val="20"/>
          <w:szCs w:val="20"/>
        </w:rPr>
      </w:pPr>
      <w:bookmarkStart w:id="57" w:name="page4"/>
      <w:bookmarkEnd w:id="57"/>
      <w:r>
        <w:rPr>
          <w:noProof/>
        </w:rPr>
        <w:drawing>
          <wp:anchor distT="0" distB="0" distL="0" distR="0" simplePos="0" relativeHeight="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86" w:lineRule="exact"/>
        <w:rPr>
          <w:sz w:val="20"/>
          <w:szCs w:val="20"/>
        </w:rPr>
      </w:pPr>
    </w:p>
    <w:p w:rsidR="00D95DD7" w:rsidRDefault="00F96ECC" w:rsidP="007F652A">
      <w:pPr>
        <w:pStyle w:val="1"/>
        <w:rPr>
          <w:sz w:val="20"/>
          <w:szCs w:val="20"/>
        </w:rPr>
      </w:pPr>
      <w:r>
        <w:rPr>
          <w:rFonts w:eastAsia="SimSun"/>
          <w:lang w:eastAsia="zh-CN"/>
        </w:rPr>
        <w:t>2</w:t>
      </w:r>
      <w:r>
        <w:rPr>
          <w:lang w:eastAsia="zh-CN"/>
        </w:rPr>
        <w:tab/>
      </w:r>
      <w:r>
        <w:rPr>
          <w:rFonts w:eastAsia="SimSun"/>
          <w:lang w:eastAsia="zh-CN"/>
        </w:rPr>
        <w:t>Install IIS Server within .net Framework 3.5.1 &amp; 4.5</w:t>
      </w:r>
    </w:p>
    <w:p w:rsidR="00D95DD7" w:rsidRPr="00045032" w:rsidRDefault="00045032">
      <w:pPr>
        <w:spacing w:line="305" w:lineRule="exact"/>
        <w:rPr>
          <w:rFonts w:ascii="Calibri" w:eastAsia="SimSun" w:hAnsi="Calibri" w:cs="Calibri"/>
          <w:lang w:eastAsia="zh-CN"/>
        </w:rPr>
      </w:pPr>
      <w:r w:rsidRPr="00045032">
        <w:rPr>
          <w:rFonts w:ascii="Calibri" w:eastAsia="SimSun" w:hAnsi="Calibri" w:cs="Calibri"/>
          <w:u w:val="single"/>
          <w:lang w:eastAsia="zh-CN"/>
        </w:rPr>
        <w:t>Notice</w:t>
      </w:r>
      <w:r w:rsidRPr="00045032">
        <w:rPr>
          <w:rFonts w:ascii="Calibri" w:eastAsia="SimSun" w:hAnsi="Calibri" w:cs="Calibri"/>
          <w:lang w:eastAsia="zh-CN"/>
        </w:rPr>
        <w:t>: Always install .net Framework via Server Manager, or conflicts can be caused afterward.</w:t>
      </w:r>
    </w:p>
    <w:p w:rsidR="00045032" w:rsidRDefault="00045032">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2.1</w:t>
      </w:r>
      <w:r>
        <w:rPr>
          <w:sz w:val="20"/>
          <w:szCs w:val="20"/>
          <w:lang w:eastAsia="zh-CN"/>
        </w:rPr>
        <w:tab/>
      </w:r>
      <w:r>
        <w:rPr>
          <w:rFonts w:ascii="Calibri" w:eastAsia="SimSun" w:hAnsi="Calibri" w:cs="Calibri"/>
          <w:lang w:eastAsia="zh-CN"/>
        </w:rPr>
        <w:t>Open “</w:t>
      </w:r>
      <w:r>
        <w:rPr>
          <w:rFonts w:ascii="Calibri" w:eastAsia="SimSun" w:hAnsi="Calibri" w:cs="Calibri"/>
          <w:b/>
          <w:bCs/>
          <w:lang w:eastAsia="zh-CN"/>
        </w:rPr>
        <w:t>Server Manager</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6" behindDoc="1" locked="0" layoutInCell="1" allowOverlap="1">
            <wp:simplePos x="0" y="0"/>
            <wp:positionH relativeFrom="column">
              <wp:posOffset>462280</wp:posOffset>
            </wp:positionH>
            <wp:positionV relativeFrom="paragraph">
              <wp:posOffset>28575</wp:posOffset>
            </wp:positionV>
            <wp:extent cx="6035675" cy="340741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6035675" cy="34074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29" w:lineRule="exact"/>
        <w:rPr>
          <w:sz w:val="20"/>
          <w:szCs w:val="20"/>
        </w:rPr>
      </w:pPr>
    </w:p>
    <w:p w:rsidR="00D95DD7" w:rsidRDefault="00F96ECC">
      <w:pPr>
        <w:tabs>
          <w:tab w:val="left" w:pos="700"/>
        </w:tabs>
        <w:rPr>
          <w:sz w:val="20"/>
          <w:szCs w:val="20"/>
        </w:rPr>
      </w:pPr>
      <w:r>
        <w:rPr>
          <w:rFonts w:ascii="Calibri" w:eastAsia="SimSun" w:hAnsi="Calibri" w:cs="Calibri"/>
          <w:lang w:eastAsia="zh-CN"/>
        </w:rPr>
        <w:t>2.2</w:t>
      </w:r>
      <w:r>
        <w:rPr>
          <w:sz w:val="20"/>
          <w:szCs w:val="20"/>
          <w:lang w:eastAsia="zh-CN"/>
        </w:rPr>
        <w:tab/>
      </w:r>
      <w:r>
        <w:rPr>
          <w:rFonts w:ascii="Calibri" w:eastAsia="SimSun" w:hAnsi="Calibri" w:cs="Calibri"/>
          <w:lang w:eastAsia="zh-CN"/>
        </w:rPr>
        <w:t>Select “</w:t>
      </w:r>
      <w:r>
        <w:rPr>
          <w:rFonts w:ascii="Calibri" w:eastAsia="SimSun" w:hAnsi="Calibri" w:cs="Calibri"/>
          <w:b/>
          <w:bCs/>
          <w:lang w:eastAsia="zh-CN"/>
        </w:rPr>
        <w:t>Manage</w:t>
      </w:r>
      <w:r>
        <w:rPr>
          <w:rFonts w:ascii="Calibri" w:eastAsia="SimSun" w:hAnsi="Calibri" w:cs="Calibri"/>
          <w:lang w:eastAsia="zh-CN"/>
        </w:rPr>
        <w:t>”, and select “</w:t>
      </w:r>
      <w:r>
        <w:rPr>
          <w:rFonts w:ascii="Calibri" w:eastAsia="SimSun" w:hAnsi="Calibri" w:cs="Calibri"/>
          <w:b/>
          <w:bCs/>
          <w:lang w:eastAsia="zh-CN"/>
        </w:rPr>
        <w:t>Add Roles and Features</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7" behindDoc="1" locked="0" layoutInCell="1" allowOverlap="1">
            <wp:simplePos x="0" y="0"/>
            <wp:positionH relativeFrom="column">
              <wp:posOffset>462280</wp:posOffset>
            </wp:positionH>
            <wp:positionV relativeFrom="paragraph">
              <wp:posOffset>27305</wp:posOffset>
            </wp:positionV>
            <wp:extent cx="5485130" cy="336931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5485130" cy="3369310"/>
                    </a:xfrm>
                    <a:prstGeom prst="rect">
                      <a:avLst/>
                    </a:prstGeom>
                  </pic:spPr>
                </pic:pic>
              </a:graphicData>
            </a:graphic>
          </wp:anchor>
        </w:drawing>
      </w:r>
    </w:p>
    <w:p w:rsidR="00D95DD7" w:rsidRDefault="00F96ECC">
      <w:pPr>
        <w:rPr>
          <w:sz w:val="20"/>
          <w:szCs w:val="20"/>
        </w:rPr>
      </w:pPr>
      <w:bookmarkStart w:id="58" w:name="page5"/>
      <w:bookmarkEnd w:id="58"/>
      <w:r>
        <w:rPr>
          <w:noProof/>
        </w:rPr>
        <w:drawing>
          <wp:anchor distT="0" distB="0" distL="0" distR="0" simplePos="0" relativeHeight="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2.3</w:t>
      </w:r>
      <w:r>
        <w:rPr>
          <w:sz w:val="20"/>
          <w:szCs w:val="20"/>
          <w:lang w:eastAsia="zh-CN"/>
        </w:rPr>
        <w:tab/>
      </w:r>
      <w:r>
        <w:rPr>
          <w:rFonts w:ascii="Calibri" w:eastAsia="SimSun" w:hAnsi="Calibri" w:cs="Calibri"/>
          <w:lang w:eastAsia="zh-CN"/>
        </w:rPr>
        <w:t>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9" behindDoc="1" locked="0" layoutInCell="1" allowOverlap="1">
            <wp:simplePos x="0" y="0"/>
            <wp:positionH relativeFrom="column">
              <wp:posOffset>462280</wp:posOffset>
            </wp:positionH>
            <wp:positionV relativeFrom="paragraph">
              <wp:posOffset>28575</wp:posOffset>
            </wp:positionV>
            <wp:extent cx="5479415" cy="389001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2"/>
                    <a:stretch>
                      <a:fillRect/>
                    </a:stretch>
                  </pic:blipFill>
                  <pic:spPr bwMode="auto">
                    <a:xfrm>
                      <a:off x="0" y="0"/>
                      <a:ext cx="5479415" cy="38900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7" w:lineRule="exact"/>
        <w:rPr>
          <w:sz w:val="20"/>
          <w:szCs w:val="20"/>
        </w:rPr>
      </w:pPr>
    </w:p>
    <w:p w:rsidR="00D95DD7" w:rsidRDefault="00F96ECC">
      <w:pPr>
        <w:tabs>
          <w:tab w:val="left" w:pos="700"/>
        </w:tabs>
        <w:rPr>
          <w:sz w:val="20"/>
          <w:szCs w:val="20"/>
        </w:rPr>
      </w:pPr>
      <w:r>
        <w:rPr>
          <w:rFonts w:ascii="Calibri" w:eastAsia="SimSun" w:hAnsi="Calibri" w:cs="Calibri"/>
          <w:lang w:eastAsia="zh-CN"/>
        </w:rPr>
        <w:t>2.4</w:t>
      </w:r>
      <w:r>
        <w:rPr>
          <w:sz w:val="20"/>
          <w:szCs w:val="20"/>
          <w:lang w:eastAsia="zh-CN"/>
        </w:rPr>
        <w:tab/>
      </w:r>
      <w:r>
        <w:rPr>
          <w:rFonts w:ascii="Calibri" w:eastAsia="SimSun" w:hAnsi="Calibri" w:cs="Calibri"/>
          <w:lang w:eastAsia="zh-CN"/>
        </w:rPr>
        <w:t>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0" behindDoc="1" locked="0" layoutInCell="1" allowOverlap="1">
            <wp:simplePos x="0" y="0"/>
            <wp:positionH relativeFrom="column">
              <wp:posOffset>462280</wp:posOffset>
            </wp:positionH>
            <wp:positionV relativeFrom="paragraph">
              <wp:posOffset>28575</wp:posOffset>
            </wp:positionV>
            <wp:extent cx="5479415" cy="39103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3"/>
                    <a:stretch>
                      <a:fillRect/>
                    </a:stretch>
                  </pic:blipFill>
                  <pic:spPr bwMode="auto">
                    <a:xfrm>
                      <a:off x="0" y="0"/>
                      <a:ext cx="5479415" cy="3910330"/>
                    </a:xfrm>
                    <a:prstGeom prst="rect">
                      <a:avLst/>
                    </a:prstGeom>
                  </pic:spPr>
                </pic:pic>
              </a:graphicData>
            </a:graphic>
          </wp:anchor>
        </w:drawing>
      </w:r>
    </w:p>
    <w:p w:rsidR="00D95DD7" w:rsidRDefault="00F96ECC">
      <w:pPr>
        <w:rPr>
          <w:sz w:val="20"/>
          <w:szCs w:val="20"/>
        </w:rPr>
      </w:pPr>
      <w:bookmarkStart w:id="59" w:name="page6"/>
      <w:bookmarkEnd w:id="59"/>
      <w:r>
        <w:rPr>
          <w:noProof/>
        </w:rPr>
        <w:drawing>
          <wp:anchor distT="0" distB="0" distL="0" distR="0" simplePos="0" relativeHeight="11"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2.5</w:t>
      </w:r>
      <w:r>
        <w:rPr>
          <w:sz w:val="20"/>
          <w:szCs w:val="20"/>
          <w:lang w:eastAsia="zh-CN"/>
        </w:rPr>
        <w:tab/>
      </w:r>
      <w:r>
        <w:rPr>
          <w:rFonts w:ascii="Calibri" w:eastAsia="SimSun" w:hAnsi="Calibri" w:cs="Calibri"/>
          <w:lang w:eastAsia="zh-CN"/>
        </w:rPr>
        <w:t>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12" behindDoc="1" locked="0" layoutInCell="1" allowOverlap="1">
            <wp:simplePos x="0" y="0"/>
            <wp:positionH relativeFrom="column">
              <wp:posOffset>462280</wp:posOffset>
            </wp:positionH>
            <wp:positionV relativeFrom="paragraph">
              <wp:posOffset>28575</wp:posOffset>
            </wp:positionV>
            <wp:extent cx="5479415" cy="389001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4"/>
                    <a:stretch>
                      <a:fillRect/>
                    </a:stretch>
                  </pic:blipFill>
                  <pic:spPr bwMode="auto">
                    <a:xfrm>
                      <a:off x="0" y="0"/>
                      <a:ext cx="5479415" cy="38900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7" w:lineRule="exact"/>
        <w:rPr>
          <w:sz w:val="20"/>
          <w:szCs w:val="20"/>
        </w:rPr>
      </w:pPr>
    </w:p>
    <w:p w:rsidR="00D95DD7" w:rsidRDefault="00F96ECC">
      <w:pPr>
        <w:pStyle w:val="2"/>
        <w:ind w:left="720" w:hanging="720"/>
        <w:pPrChange w:id="60" w:author="Tom-v3" w:date="2019-05-15T14:43:00Z">
          <w:pPr>
            <w:tabs>
              <w:tab w:val="left" w:pos="700"/>
            </w:tabs>
          </w:pPr>
        </w:pPrChange>
      </w:pPr>
      <w:r>
        <w:rPr>
          <w:noProof/>
        </w:rPr>
        <mc:AlternateContent>
          <mc:Choice Requires="wps">
            <w:drawing>
              <wp:anchor distT="0" distB="0" distL="0" distR="0" simplePos="0" relativeHeight="193" behindDoc="0" locked="0" layoutInCell="1" allowOverlap="1" wp14:anchorId="02742353">
                <wp:simplePos x="0" y="0"/>
                <wp:positionH relativeFrom="column">
                  <wp:posOffset>3636645</wp:posOffset>
                </wp:positionH>
                <wp:positionV relativeFrom="paragraph">
                  <wp:posOffset>735965</wp:posOffset>
                </wp:positionV>
                <wp:extent cx="1296035" cy="467360"/>
                <wp:effectExtent l="7620" t="12065" r="11430" b="6985"/>
                <wp:wrapNone/>
                <wp:docPr id="13" name="Text Box 29"/>
                <wp:cNvGraphicFramePr/>
                <a:graphic xmlns:a="http://schemas.openxmlformats.org/drawingml/2006/main">
                  <a:graphicData uri="http://schemas.microsoft.com/office/word/2010/wordprocessingShape">
                    <wps:wsp>
                      <wps:cNvSpPr/>
                      <wps:spPr>
                        <a:xfrm>
                          <a:off x="0" y="0"/>
                          <a:ext cx="1295280" cy="4665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045032" w:rsidRDefault="00045032">
                            <w:pPr>
                              <w:pStyle w:val="FrameContents"/>
                            </w:pPr>
                            <w:ins w:id="61" w:author="Tom-v3" w:date="2019-05-15T14:43:00Z">
                              <w:r>
                                <w:t>For Windows Server 2008 / 2012</w:t>
                              </w:r>
                            </w:ins>
                          </w:p>
                        </w:txbxContent>
                      </wps:txbx>
                      <wps:bodyPr>
                        <a:noAutofit/>
                      </wps:bodyPr>
                    </wps:wsp>
                  </a:graphicData>
                </a:graphic>
              </wp:anchor>
            </w:drawing>
          </mc:Choice>
          <mc:Fallback>
            <w:pict>
              <v:rect w14:anchorId="02742353" id="Text Box 29" o:spid="_x0000_s1026" style="position:absolute;left:0;text-align:left;margin-left:286.35pt;margin-top:57.95pt;width:102.05pt;height:36.8pt;z-index:19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" strokeweight=".26mm">
                <v:textbox>
                  <w:txbxContent>
                    <w:p w:rsidR="00045032" w:rsidRDefault="00045032">
                      <w:pPr>
                        <w:pStyle w:val="FrameContents"/>
                      </w:pPr>
                      <w:ins w:id="62" w:author="Tom-v3" w:date="2019-05-15T14:43:00Z">
                        <w:r>
                          <w:t>For Windows Server 2008 / 2012</w:t>
                        </w:r>
                      </w:ins>
                    </w:p>
                  </w:txbxContent>
                </v:textbox>
              </v:rect>
            </w:pict>
          </mc:Fallback>
        </mc:AlternateContent>
      </w:r>
      <w:r>
        <w:t>2.6</w:t>
      </w:r>
      <w:r>
        <w:rPr>
          <w:sz w:val="20"/>
          <w:szCs w:val="20"/>
          <w:lang w:eastAsia="zh-CN"/>
        </w:rPr>
        <w:tab/>
      </w:r>
      <w:r>
        <w:rPr>
          <w:rPrChange w:id="62" w:author="Tom-v3" w:date="2019-05-15T14:43:00Z">
            <w:rPr>
              <w:rFonts w:eastAsia="SimSun" w:cs="Calibri"/>
              <w:lang w:eastAsia="zh-CN"/>
            </w:rPr>
          </w:rPrChange>
        </w:rPr>
        <w:t>In “</w:t>
      </w:r>
      <w:r>
        <w:rPr>
          <w:b/>
          <w:rPrChange w:id="63" w:author="Tom-v3" w:date="2019-05-15T14:43:00Z">
            <w:rPr>
              <w:rFonts w:eastAsia="SimSun" w:cs="Calibri"/>
              <w:b/>
              <w:bCs/>
              <w:lang w:eastAsia="zh-CN"/>
            </w:rPr>
          </w:rPrChange>
        </w:rPr>
        <w:t>Server Roles</w:t>
      </w:r>
      <w:r>
        <w:rPr>
          <w:rPrChange w:id="64" w:author="Tom-v3" w:date="2019-05-15T14:43:00Z">
            <w:rPr>
              <w:rFonts w:eastAsia="SimSun" w:cs="Calibri"/>
              <w:lang w:eastAsia="zh-CN"/>
            </w:rPr>
          </w:rPrChange>
        </w:rPr>
        <w:t>”, select “</w:t>
      </w:r>
      <w:ins w:id="65" w:author="Tom-v3" w:date="2019-05-15T14:43:00Z">
        <w:r>
          <w:rPr>
            <w:b/>
          </w:rPr>
          <w:t>Web Server</w:t>
        </w:r>
        <w:r>
          <w:rPr>
            <w:b/>
            <w:lang w:eastAsia="zh-HK"/>
          </w:rPr>
          <w:t xml:space="preserve"> </w:t>
        </w:r>
        <w:r>
          <w:rPr>
            <w:b/>
          </w:rPr>
          <w:t>(IIS)</w:t>
        </w:r>
        <w:r>
          <w:t>”; Select also “</w:t>
        </w:r>
      </w:ins>
      <w:r>
        <w:rPr>
          <w:b/>
          <w:rPrChange w:id="66" w:author="Tom-v3" w:date="2019-05-15T14:43:00Z">
            <w:rPr>
              <w:rFonts w:eastAsia="SimSun" w:cs="Calibri"/>
              <w:b/>
              <w:bCs/>
              <w:lang w:eastAsia="zh-CN"/>
            </w:rPr>
          </w:rPrChange>
        </w:rPr>
        <w:t>Application Server</w:t>
      </w:r>
      <w:r>
        <w:rPr>
          <w:rPrChange w:id="67" w:author="Tom-v3" w:date="2019-05-15T14:43:00Z">
            <w:rPr>
              <w:rFonts w:eastAsia="SimSun" w:cs="Calibri"/>
              <w:lang w:eastAsia="zh-CN"/>
            </w:rPr>
          </w:rPrChange>
        </w:rPr>
        <w:t xml:space="preserve">” </w:t>
      </w:r>
      <w:ins w:id="68" w:author="Tom-v3" w:date="2019-05-15T14:43:00Z">
        <w:r>
          <w:t>for systems running Windows</w:t>
        </w:r>
      </w:ins>
      <w:del w:id="69" w:author="Tom-v3" w:date="2019-05-15T14:43:00Z">
        <w:r>
          <w:rPr>
            <w:rFonts w:eastAsia="SimSun" w:cs="Calibri"/>
            <w:lang w:eastAsia="zh-CN"/>
          </w:rPr>
          <w:delText>and “</w:delText>
        </w:r>
        <w:r>
          <w:rPr>
            <w:rFonts w:eastAsia="SimSun" w:cs="Calibri"/>
            <w:b/>
            <w:lang w:eastAsia="zh-CN"/>
          </w:rPr>
          <w:delText>Web</w:delText>
        </w:r>
      </w:del>
      <w:r>
        <w:rPr>
          <w:rPrChange w:id="70" w:author="Tom-v3" w:date="2019-05-15T14:43:00Z">
            <w:rPr>
              <w:rFonts w:eastAsia="SimSun" w:cs="Calibri"/>
              <w:b/>
              <w:bCs/>
              <w:lang w:eastAsia="zh-CN"/>
            </w:rPr>
          </w:rPrChange>
        </w:rPr>
        <w:t xml:space="preserve"> Server </w:t>
      </w:r>
      <w:ins w:id="71" w:author="Tom-v3" w:date="2019-05-15T14:43:00Z">
        <w:r>
          <w:t>2008 / 2012.</w:t>
        </w:r>
      </w:ins>
      <w:r>
        <w:br/>
      </w:r>
      <w:ins w:id="72" w:author="Tom-v3" w:date="2019-05-15T14:43:00Z">
        <w:r>
          <w:br/>
        </w:r>
      </w:ins>
      <w:r>
        <w:rPr>
          <w:noProof/>
        </w:rPr>
        <w:drawing>
          <wp:inline distT="0" distB="6985" distL="0" distR="1905">
            <wp:extent cx="5713095" cy="4032250"/>
            <wp:effectExtent l="0" t="0" r="0" b="0"/>
            <wp:docPr id="1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95"/>
                    <pic:cNvPicPr>
                      <a:picLocks noChangeAspect="1" noChangeArrowheads="1"/>
                    </pic:cNvPicPr>
                  </pic:nvPicPr>
                  <pic:blipFill>
                    <a:blip r:embed="rId15"/>
                    <a:stretch>
                      <a:fillRect/>
                    </a:stretch>
                  </pic:blipFill>
                  <pic:spPr bwMode="auto">
                    <a:xfrm>
                      <a:off x="0" y="0"/>
                      <a:ext cx="5713095" cy="4032250"/>
                    </a:xfrm>
                    <a:prstGeom prst="rect">
                      <a:avLst/>
                    </a:prstGeom>
                  </pic:spPr>
                </pic:pic>
              </a:graphicData>
            </a:graphic>
          </wp:inline>
        </w:drawing>
      </w:r>
      <w:del w:id="73" w:author="Tom-v3" w:date="2019-05-15T14:43:00Z">
        <w:r>
          <w:rPr>
            <w:rFonts w:eastAsia="SimSun" w:cs="Calibri"/>
            <w:b/>
            <w:lang w:eastAsia="zh-CN"/>
          </w:rPr>
          <w:delText>(IIS)</w:delText>
        </w:r>
        <w:r>
          <w:rPr>
            <w:rFonts w:eastAsia="SimSun" w:cs="Calibri"/>
            <w:lang w:eastAsia="zh-CN"/>
          </w:rPr>
          <w:delText>”</w:delText>
        </w:r>
      </w:del>
    </w:p>
    <w:p w:rsidR="0021250E" w:rsidRDefault="00F96ECC" w:rsidP="0021250E">
      <w:pPr>
        <w:tabs>
          <w:tab w:val="left" w:pos="700"/>
        </w:tabs>
      </w:pPr>
      <w:r>
        <w:rPr>
          <w:noProof/>
        </w:rPr>
        <w:drawing>
          <wp:inline distT="0" distB="2540" distL="0" distR="0">
            <wp:extent cx="5648325" cy="4017645"/>
            <wp:effectExtent l="0" t="0" r="0" b="0"/>
            <wp:docPr id="18"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6"/>
                    <pic:cNvPicPr>
                      <a:picLocks noChangeAspect="1" noChangeArrowheads="1"/>
                    </pic:cNvPicPr>
                  </pic:nvPicPr>
                  <pic:blipFill>
                    <a:blip r:embed="rId16"/>
                    <a:stretch>
                      <a:fillRect/>
                    </a:stretch>
                  </pic:blipFill>
                  <pic:spPr bwMode="auto">
                    <a:xfrm>
                      <a:off x="0" y="0"/>
                      <a:ext cx="5648325" cy="4017645"/>
                    </a:xfrm>
                    <a:prstGeom prst="rect">
                      <a:avLst/>
                    </a:prstGeom>
                  </pic:spPr>
                </pic:pic>
              </a:graphicData>
            </a:graphic>
          </wp:inline>
        </w:drawing>
      </w:r>
    </w:p>
    <w:p w:rsidR="00D95DD7" w:rsidRPr="0021250E" w:rsidRDefault="00F96ECC" w:rsidP="0021250E">
      <w:pPr>
        <w:spacing w:line="20" w:lineRule="exact"/>
        <w:rPr>
          <w:del w:id="74" w:author="Tom-v3" w:date="2019-05-15T14:43:00Z"/>
        </w:rPr>
        <w:sectPr w:rsidR="00D95DD7" w:rsidRPr="0021250E">
          <w:pgSz w:w="12240" w:h="15840"/>
          <w:pgMar w:top="700" w:right="1440" w:bottom="1440" w:left="1000" w:header="0" w:footer="0" w:gutter="0"/>
          <w:cols w:space="720"/>
          <w:formProt w:val="0"/>
          <w:docGrid w:linePitch="100" w:charSpace="4096"/>
        </w:sectPr>
      </w:pPr>
      <w:del w:id="75" w:author="Tom-v3" w:date="2019-05-15T14:43:00Z">
        <w:r w:rsidRPr="0021250E">
          <w:rPr>
            <w:rFonts w:ascii="Calibri" w:eastAsia="SimSun" w:hAnsi="Calibri" w:cs="Calibri"/>
            <w:noProof/>
            <w:lang w:eastAsia="zh-CN"/>
          </w:rPr>
          <w:drawing>
            <wp:anchor distT="0" distB="0" distL="0" distR="0" simplePos="0" relativeHeight="13" behindDoc="1" locked="0" layoutInCell="1" allowOverlap="1">
              <wp:simplePos x="0" y="0"/>
              <wp:positionH relativeFrom="column">
                <wp:posOffset>462280</wp:posOffset>
              </wp:positionH>
              <wp:positionV relativeFrom="paragraph">
                <wp:posOffset>26670</wp:posOffset>
              </wp:positionV>
              <wp:extent cx="5482590" cy="3869690"/>
              <wp:effectExtent l="0" t="0" r="0" b="0"/>
              <wp:wrapNone/>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noChangeArrowheads="1"/>
                      </pic:cNvPicPr>
                    </pic:nvPicPr>
                    <pic:blipFill>
                      <a:blip r:embed="rId17"/>
                      <a:stretch>
                        <a:fillRect/>
                      </a:stretch>
                    </pic:blipFill>
                    <pic:spPr bwMode="auto">
                      <a:xfrm>
                        <a:off x="0" y="0"/>
                        <a:ext cx="5482590" cy="3869690"/>
                      </a:xfrm>
                      <a:prstGeom prst="rect">
                        <a:avLst/>
                      </a:prstGeom>
                    </pic:spPr>
                  </pic:pic>
                </a:graphicData>
              </a:graphic>
            </wp:anchor>
          </w:drawing>
        </w:r>
      </w:del>
    </w:p>
    <w:p w:rsidR="00D95DD7" w:rsidRPr="0021250E" w:rsidRDefault="00F96ECC">
      <w:pPr>
        <w:tabs>
          <w:tab w:val="left" w:pos="700"/>
        </w:tabs>
        <w:rPr>
          <w:rFonts w:ascii="Calibri" w:eastAsia="SimSun" w:hAnsi="Calibri" w:cs="Calibri"/>
          <w:lang w:eastAsia="zh-CN"/>
        </w:rPr>
        <w:pPrChange w:id="76" w:author="Tom-v3" w:date="2019-05-15T14:43:00Z">
          <w:pPr>
            <w:tabs>
              <w:tab w:val="left" w:pos="700"/>
            </w:tabs>
            <w:spacing w:line="283" w:lineRule="auto"/>
            <w:ind w:left="720" w:hanging="719"/>
          </w:pPr>
        </w:pPrChange>
      </w:pPr>
      <w:bookmarkStart w:id="77" w:name="page7"/>
      <w:bookmarkEnd w:id="77"/>
      <w:del w:id="78" w:author="Tom-v3" w:date="2019-05-15T14:43:00Z">
        <w:r w:rsidRPr="0021250E">
          <w:rPr>
            <w:rFonts w:ascii="Calibri" w:eastAsia="SimSun" w:hAnsi="Calibri" w:cs="Calibri"/>
            <w:noProof/>
            <w:lang w:eastAsia="zh-CN"/>
          </w:rPr>
          <w:drawing>
            <wp:anchor distT="0" distB="0" distL="0" distR="0" simplePos="0" relativeHeight="1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delText>DIKO Installation Guide v1.0</w:delText>
        </w:r>
        <w:r w:rsidRPr="0021250E">
          <w:rPr>
            <w:rFonts w:ascii="Calibri" w:eastAsia="SimSun" w:hAnsi="Calibri" w:cs="Calibri"/>
            <w:lang w:eastAsia="zh-CN"/>
          </w:rPr>
          <w:tab/>
        </w:r>
      </w:del>
      <w:r w:rsidRPr="0021250E">
        <w:rPr>
          <w:rFonts w:ascii="Calibri" w:eastAsia="SimSun" w:hAnsi="Calibri" w:cs="Calibri"/>
          <w:lang w:eastAsia="zh-CN"/>
          <w:rPrChange w:id="79" w:author="Tom-v3" w:date="2019-05-15T14:43:00Z">
            <w:rPr>
              <w:rFonts w:eastAsia="SimSun" w:cs="Calibri"/>
              <w:lang w:eastAsia="zh-CN"/>
            </w:rPr>
          </w:rPrChange>
        </w:rPr>
        <w:t>When</w:t>
      </w:r>
      <w:r w:rsidRPr="0021250E">
        <w:rPr>
          <w:rFonts w:ascii="Calibri" w:eastAsia="SimSun" w:hAnsi="Calibri" w:cs="Calibri"/>
          <w:lang w:eastAsia="zh-CN"/>
        </w:rPr>
        <w:t xml:space="preserve"> “Web Server (IIS)” is selected, “Add Roles and Features Wizard” pops up. Click “Add Features” and then click [Next]</w:t>
      </w:r>
    </w:p>
    <w:p w:rsidR="00D95DD7" w:rsidRDefault="00F96ECC">
      <w:pPr>
        <w:spacing w:line="20" w:lineRule="exact"/>
        <w:rPr>
          <w:sz w:val="20"/>
          <w:szCs w:val="20"/>
        </w:rPr>
      </w:pPr>
      <w:r>
        <w:rPr>
          <w:noProof/>
          <w:sz w:val="20"/>
          <w:szCs w:val="20"/>
        </w:rPr>
        <w:drawing>
          <wp:anchor distT="0" distB="0" distL="0" distR="0" simplePos="0" relativeHeight="15" behindDoc="1" locked="0" layoutInCell="1" allowOverlap="1">
            <wp:simplePos x="0" y="0"/>
            <wp:positionH relativeFrom="column">
              <wp:posOffset>462280</wp:posOffset>
            </wp:positionH>
            <wp:positionV relativeFrom="paragraph">
              <wp:posOffset>-10160</wp:posOffset>
            </wp:positionV>
            <wp:extent cx="5480050" cy="3865880"/>
            <wp:effectExtent l="0" t="0" r="0" b="0"/>
            <wp:wrapNone/>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noChangeArrowheads="1"/>
                    </pic:cNvPicPr>
                  </pic:nvPicPr>
                  <pic:blipFill>
                    <a:blip r:embed="rId18"/>
                    <a:stretch>
                      <a:fillRect/>
                    </a:stretch>
                  </pic:blipFill>
                  <pic:spPr bwMode="auto">
                    <a:xfrm>
                      <a:off x="0" y="0"/>
                      <a:ext cx="5480050" cy="3865880"/>
                    </a:xfrm>
                    <a:prstGeom prst="rect">
                      <a:avLst/>
                    </a:prstGeom>
                  </pic:spPr>
                </pic:pic>
              </a:graphicData>
            </a:graphic>
          </wp:anchor>
        </w:drawing>
      </w:r>
    </w:p>
    <w:p w:rsidR="00D95DD7" w:rsidRDefault="00045032">
      <w:pPr>
        <w:spacing w:line="200" w:lineRule="exact"/>
        <w:rPr>
          <w:sz w:val="20"/>
          <w:szCs w:val="20"/>
        </w:rPr>
      </w:pPr>
      <w:r>
        <w:rPr>
          <w:noProof/>
        </w:rPr>
        <mc:AlternateContent>
          <mc:Choice Requires="wps">
            <w:drawing>
              <wp:anchor distT="0" distB="0" distL="0" distR="0" simplePos="0" relativeHeight="194" behindDoc="0" locked="0" layoutInCell="1" allowOverlap="1" wp14:anchorId="4CC3C861">
                <wp:simplePos x="0" y="0"/>
                <wp:positionH relativeFrom="column">
                  <wp:posOffset>4008120</wp:posOffset>
                </wp:positionH>
                <wp:positionV relativeFrom="paragraph">
                  <wp:posOffset>56515</wp:posOffset>
                </wp:positionV>
                <wp:extent cx="1296035" cy="467360"/>
                <wp:effectExtent l="0" t="0" r="18415" b="27940"/>
                <wp:wrapNone/>
                <wp:docPr id="16" name="Text Box 30"/>
                <wp:cNvGraphicFramePr/>
                <a:graphic xmlns:a="http://schemas.openxmlformats.org/drawingml/2006/main">
                  <a:graphicData uri="http://schemas.microsoft.com/office/word/2010/wordprocessingShape">
                    <wps:wsp>
                      <wps:cNvSpPr/>
                      <wps:spPr>
                        <a:xfrm>
                          <a:off x="0" y="0"/>
                          <a:ext cx="1296035" cy="4673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045032" w:rsidRDefault="00045032">
                            <w:pPr>
                              <w:pStyle w:val="FrameContents"/>
                            </w:pPr>
                            <w:ins w:id="80" w:author="Tom-v3" w:date="2019-05-15T14:43:00Z">
                              <w:r>
                                <w:t>For Windows Server 2016 / 2019</w:t>
                              </w:r>
                            </w:ins>
                          </w:p>
                        </w:txbxContent>
                      </wps:txbx>
                      <wps:bodyPr>
                        <a:noAutofit/>
                      </wps:bodyPr>
                    </wps:wsp>
                  </a:graphicData>
                </a:graphic>
              </wp:anchor>
            </w:drawing>
          </mc:Choice>
          <mc:Fallback>
            <w:pict>
              <v:rect w14:anchorId="4CC3C861" id="Text Box 30" o:spid="_x0000_s1027" style="position:absolute;margin-left:315.6pt;margin-top:4.45pt;width:102.05pt;height:36.8pt;z-index:19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" strokeweight=".26mm">
                <v:textbox>
                  <w:txbxContent>
                    <w:p w:rsidR="00045032" w:rsidRDefault="00045032">
                      <w:pPr>
                        <w:pStyle w:val="FrameContents"/>
                      </w:pPr>
                      <w:ins w:id="82" w:author="Tom-v3" w:date="2019-05-15T14:43:00Z">
                        <w:r>
                          <w:t>For Windows Server 2016 / 2019</w:t>
                        </w:r>
                      </w:ins>
                    </w:p>
                  </w:txbxContent>
                </v:textbox>
              </v:rect>
            </w:pict>
          </mc:Fallback>
        </mc:AlternateConten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libri" w:eastAsia="SimSun" w:hAnsi="Calibri" w:cs="Calibri"/>
          <w:lang w:eastAsia="zh-CN"/>
        </w:rPr>
        <w:t>2.8</w:t>
      </w:r>
      <w:r>
        <w:rPr>
          <w:sz w:val="20"/>
          <w:szCs w:val="20"/>
          <w:lang w:eastAsia="zh-CN"/>
        </w:rPr>
        <w:tab/>
      </w:r>
      <w:r>
        <w:rPr>
          <w:rFonts w:ascii="Calibri" w:eastAsia="SimSun" w:hAnsi="Calibri" w:cs="Calibri"/>
          <w:lang w:eastAsia="zh-CN"/>
        </w:rPr>
        <w:t>In Features, select “</w:t>
      </w:r>
      <w:r>
        <w:rPr>
          <w:rFonts w:ascii="Calibri" w:eastAsia="SimSun" w:hAnsi="Calibri" w:cs="Calibri"/>
          <w:b/>
          <w:bCs/>
          <w:lang w:eastAsia="zh-CN"/>
        </w:rPr>
        <w:t>.NET Framework 3.5 Features</w:t>
      </w:r>
      <w:r>
        <w:rPr>
          <w:rFonts w:ascii="Calibri" w:eastAsia="SimSun" w:hAnsi="Calibri" w:cs="Calibri"/>
          <w:lang w:eastAsia="zh-CN"/>
        </w:rPr>
        <w:t>” and “</w:t>
      </w:r>
      <w:r>
        <w:rPr>
          <w:rFonts w:ascii="Calibri" w:eastAsia="SimSun" w:hAnsi="Calibri" w:cs="Calibri"/>
          <w:b/>
          <w:bCs/>
          <w:lang w:eastAsia="zh-CN"/>
        </w:rPr>
        <w:t>.NET Framework 4.5 Features</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040" w:bottom="1440" w:left="1000" w:header="0" w:footer="0" w:gutter="0"/>
          <w:cols w:space="720"/>
          <w:formProt w:val="0"/>
          <w:docGrid w:linePitch="100" w:charSpace="4096"/>
        </w:sectPr>
      </w:pPr>
      <w:r>
        <w:rPr>
          <w:noProof/>
          <w:sz w:val="20"/>
          <w:szCs w:val="20"/>
        </w:rPr>
        <w:drawing>
          <wp:anchor distT="0" distB="0" distL="0" distR="0" simplePos="0" relativeHeight="16" behindDoc="1" locked="0" layoutInCell="1" allowOverlap="1">
            <wp:simplePos x="0" y="0"/>
            <wp:positionH relativeFrom="column">
              <wp:posOffset>462280</wp:posOffset>
            </wp:positionH>
            <wp:positionV relativeFrom="paragraph">
              <wp:posOffset>27305</wp:posOffset>
            </wp:positionV>
            <wp:extent cx="5486400" cy="3874135"/>
            <wp:effectExtent l="0" t="0" r="0" b="0"/>
            <wp:wrapNone/>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noChangeArrowheads="1"/>
                    </pic:cNvPicPr>
                  </pic:nvPicPr>
                  <pic:blipFill>
                    <a:blip r:embed="rId19"/>
                    <a:stretch>
                      <a:fillRect/>
                    </a:stretch>
                  </pic:blipFill>
                  <pic:spPr bwMode="auto">
                    <a:xfrm>
                      <a:off x="0" y="0"/>
                      <a:ext cx="5486400" cy="3874135"/>
                    </a:xfrm>
                    <a:prstGeom prst="rect">
                      <a:avLst/>
                    </a:prstGeom>
                  </pic:spPr>
                </pic:pic>
              </a:graphicData>
            </a:graphic>
          </wp:anchor>
        </w:drawing>
      </w:r>
    </w:p>
    <w:p w:rsidR="00D95DD7" w:rsidRDefault="00F96ECC">
      <w:pPr>
        <w:rPr>
          <w:sz w:val="20"/>
          <w:szCs w:val="20"/>
        </w:rPr>
      </w:pPr>
      <w:bookmarkStart w:id="81" w:name="page8"/>
      <w:bookmarkEnd w:id="81"/>
      <w:r>
        <w:rPr>
          <w:noProof/>
        </w:rPr>
        <w:drawing>
          <wp:anchor distT="0" distB="0" distL="0" distR="0" simplePos="0" relativeHeight="1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2.9</w:t>
      </w:r>
      <w:r>
        <w:rPr>
          <w:sz w:val="20"/>
          <w:szCs w:val="20"/>
          <w:lang w:eastAsia="zh-CN"/>
        </w:rPr>
        <w:tab/>
      </w:r>
      <w:r>
        <w:rPr>
          <w:rFonts w:ascii="Calibri" w:eastAsia="SimSun" w:hAnsi="Calibri" w:cs="Calibri"/>
          <w:sz w:val="21"/>
          <w:szCs w:val="21"/>
          <w:lang w:eastAsia="zh-CN"/>
        </w:rPr>
        <w:t>Click “</w:t>
      </w:r>
      <w:r>
        <w:rPr>
          <w:rFonts w:ascii="Calibri" w:eastAsia="SimSun" w:hAnsi="Calibri" w:cs="Calibri"/>
          <w:b/>
          <w:bCs/>
          <w:sz w:val="21"/>
          <w:szCs w:val="21"/>
          <w:lang w:eastAsia="zh-CN"/>
        </w:rPr>
        <w:t>Role Services</w:t>
      </w:r>
      <w:r>
        <w:rPr>
          <w:rFonts w:ascii="Calibri" w:eastAsia="SimSun" w:hAnsi="Calibri" w:cs="Calibri"/>
          <w:sz w:val="21"/>
          <w:szCs w:val="21"/>
          <w:lang w:eastAsia="zh-CN"/>
        </w:rPr>
        <w:t>” and then select “</w:t>
      </w:r>
      <w:r>
        <w:rPr>
          <w:rFonts w:ascii="Calibri" w:eastAsia="SimSun" w:hAnsi="Calibri" w:cs="Calibri"/>
          <w:b/>
          <w:bCs/>
          <w:sz w:val="21"/>
          <w:szCs w:val="21"/>
          <w:lang w:eastAsia="zh-CN"/>
        </w:rPr>
        <w:t>.NET Framework 4.5</w:t>
      </w:r>
      <w:r>
        <w:rPr>
          <w:rFonts w:ascii="Calibri" w:eastAsia="SimSun" w:hAnsi="Calibri" w:cs="Calibri"/>
          <w:sz w:val="21"/>
          <w:szCs w:val="21"/>
          <w:lang w:eastAsia="zh-CN"/>
        </w:rPr>
        <w:t>” and “</w:t>
      </w:r>
      <w:r>
        <w:rPr>
          <w:rFonts w:ascii="Calibri" w:eastAsia="SimSun" w:hAnsi="Calibri" w:cs="Calibri"/>
          <w:b/>
          <w:bCs/>
          <w:sz w:val="21"/>
          <w:szCs w:val="21"/>
          <w:lang w:eastAsia="zh-CN"/>
        </w:rPr>
        <w:t>TCP Port Sharing</w:t>
      </w:r>
      <w:r>
        <w:rPr>
          <w:rFonts w:ascii="Calibri" w:eastAsia="SimSun" w:hAnsi="Calibri" w:cs="Calibri"/>
          <w:sz w:val="21"/>
          <w:szCs w:val="21"/>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8" behindDoc="1" locked="0" layoutInCell="1" allowOverlap="1">
            <wp:simplePos x="0" y="0"/>
            <wp:positionH relativeFrom="column">
              <wp:posOffset>462280</wp:posOffset>
            </wp:positionH>
            <wp:positionV relativeFrom="paragraph">
              <wp:posOffset>27305</wp:posOffset>
            </wp:positionV>
            <wp:extent cx="5302885" cy="3755390"/>
            <wp:effectExtent l="0" t="0" r="0" b="0"/>
            <wp:wrapNone/>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noChangeArrowheads="1"/>
                    </pic:cNvPicPr>
                  </pic:nvPicPr>
                  <pic:blipFill>
                    <a:blip r:embed="rId20"/>
                    <a:stretch>
                      <a:fillRect/>
                    </a:stretch>
                  </pic:blipFill>
                  <pic:spPr bwMode="auto">
                    <a:xfrm>
                      <a:off x="0" y="0"/>
                      <a:ext cx="5302885" cy="3755390"/>
                    </a:xfrm>
                    <a:prstGeom prst="rect">
                      <a:avLst/>
                    </a:prstGeom>
                  </pic:spPr>
                </pic:pic>
              </a:graphicData>
            </a:graphic>
          </wp:anchor>
        </w:drawing>
      </w:r>
    </w:p>
    <w:p w:rsidR="00D95DD7" w:rsidRDefault="00F96ECC">
      <w:pPr>
        <w:rPr>
          <w:sz w:val="20"/>
          <w:szCs w:val="20"/>
        </w:rPr>
      </w:pPr>
      <w:bookmarkStart w:id="82" w:name="page9"/>
      <w:bookmarkEnd w:id="82"/>
      <w:r>
        <w:rPr>
          <w:noProof/>
        </w:rPr>
        <w:drawing>
          <wp:anchor distT="0" distB="0" distL="0" distR="0" simplePos="0" relativeHeight="1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2.10</w:t>
      </w:r>
      <w:r>
        <w:rPr>
          <w:rFonts w:ascii="Calibri" w:eastAsia="新細明體" w:hAnsi="Calibri" w:cs="Calibri"/>
          <w:lang w:eastAsia="zh-CN"/>
        </w:rPr>
        <w:tab/>
      </w:r>
      <w:r>
        <w:rPr>
          <w:rFonts w:ascii="Calibri" w:eastAsia="SimSun" w:hAnsi="Calibri" w:cs="Calibri"/>
          <w:lang w:eastAsia="zh-CN"/>
        </w:rPr>
        <w:t>Click on “</w:t>
      </w:r>
      <w:r>
        <w:rPr>
          <w:rFonts w:ascii="Calibri" w:eastAsia="SimSun" w:hAnsi="Calibri" w:cs="Calibri"/>
          <w:b/>
          <w:bCs/>
          <w:lang w:eastAsia="zh-CN"/>
        </w:rPr>
        <w:t>Role Services</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20" behindDoc="1" locked="0" layoutInCell="1" allowOverlap="1">
            <wp:simplePos x="0" y="0"/>
            <wp:positionH relativeFrom="column">
              <wp:posOffset>462280</wp:posOffset>
            </wp:positionH>
            <wp:positionV relativeFrom="paragraph">
              <wp:posOffset>27305</wp:posOffset>
            </wp:positionV>
            <wp:extent cx="5210810" cy="4474210"/>
            <wp:effectExtent l="0" t="0" r="0" b="0"/>
            <wp:wrapNone/>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21"/>
                    <a:stretch>
                      <a:fillRect/>
                    </a:stretch>
                  </pic:blipFill>
                  <pic:spPr bwMode="auto">
                    <a:xfrm>
                      <a:off x="0" y="0"/>
                      <a:ext cx="5210810" cy="4474210"/>
                    </a:xfrm>
                    <a:prstGeom prst="rect">
                      <a:avLst/>
                    </a:prstGeom>
                  </pic:spPr>
                </pic:pic>
              </a:graphicData>
            </a:graphic>
          </wp:anchor>
        </w:drawing>
      </w:r>
    </w:p>
    <w:p w:rsidR="00D95DD7" w:rsidRDefault="00F96ECC">
      <w:pPr>
        <w:rPr>
          <w:sz w:val="20"/>
          <w:szCs w:val="20"/>
        </w:rPr>
      </w:pPr>
      <w:bookmarkStart w:id="83" w:name="page10"/>
      <w:bookmarkEnd w:id="83"/>
      <w:r>
        <w:rPr>
          <w:noProof/>
        </w:rPr>
        <w:drawing>
          <wp:anchor distT="0" distB="0" distL="0" distR="0" simplePos="0" relativeHeight="21"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spacing w:line="283" w:lineRule="auto"/>
        <w:ind w:left="720" w:right="60" w:hanging="719"/>
        <w:rPr>
          <w:sz w:val="20"/>
          <w:szCs w:val="20"/>
        </w:rPr>
      </w:pPr>
      <w:r>
        <w:rPr>
          <w:rFonts w:ascii="Calibri" w:eastAsia="SimSun" w:hAnsi="Calibri" w:cs="Calibri"/>
          <w:lang w:eastAsia="zh-CN"/>
        </w:rPr>
        <w:t>2.11</w:t>
      </w:r>
      <w:r>
        <w:rPr>
          <w:rFonts w:ascii="Calibri" w:eastAsia="新細明體" w:hAnsi="Calibri" w:cs="Calibri"/>
          <w:lang w:eastAsia="zh-CN"/>
        </w:rPr>
        <w:tab/>
      </w:r>
      <w:r>
        <w:rPr>
          <w:rFonts w:ascii="Calibri" w:eastAsia="SimSun" w:hAnsi="Calibri" w:cs="Calibri"/>
          <w:b/>
          <w:lang w:eastAsia="zh-CN"/>
        </w:rPr>
        <w:t>Scroll down</w:t>
      </w:r>
      <w:r>
        <w:rPr>
          <w:rFonts w:ascii="Calibri" w:eastAsia="SimSun" w:hAnsi="Calibri" w:cs="Calibri"/>
          <w:lang w:eastAsia="zh-CN"/>
        </w:rPr>
        <w:t xml:space="preserve"> to Expand “Application Development”, select “.Net Exensibility3.5”, “ASP.NET 3.5”, “ISAPI Extensions”, “ISAPI Filters”, then 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22" behindDoc="1" locked="0" layoutInCell="1" allowOverlap="1">
            <wp:simplePos x="0" y="0"/>
            <wp:positionH relativeFrom="column">
              <wp:posOffset>462280</wp:posOffset>
            </wp:positionH>
            <wp:positionV relativeFrom="paragraph">
              <wp:posOffset>-10160</wp:posOffset>
            </wp:positionV>
            <wp:extent cx="5304155" cy="3782695"/>
            <wp:effectExtent l="0" t="0" r="0" b="0"/>
            <wp:wrapNone/>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22"/>
                    <a:stretch>
                      <a:fillRect/>
                    </a:stretch>
                  </pic:blipFill>
                  <pic:spPr bwMode="auto">
                    <a:xfrm>
                      <a:off x="0" y="0"/>
                      <a:ext cx="5304155" cy="378269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0" w:lineRule="exact"/>
        <w:rPr>
          <w:sz w:val="20"/>
          <w:szCs w:val="20"/>
        </w:rPr>
      </w:pPr>
    </w:p>
    <w:p w:rsidR="00D95DD7" w:rsidRDefault="00F96ECC">
      <w:pPr>
        <w:spacing w:line="309" w:lineRule="auto"/>
        <w:ind w:left="720" w:hanging="719"/>
        <w:rPr>
          <w:sz w:val="20"/>
          <w:szCs w:val="20"/>
        </w:rPr>
      </w:pPr>
      <w:r>
        <w:rPr>
          <w:rFonts w:ascii="Cambria" w:eastAsia="SimSun" w:hAnsi="Cambria" w:cs="Cambria"/>
          <w:lang w:eastAsia="zh-CN"/>
        </w:rPr>
        <w:t>2.11.1 When “</w:t>
      </w:r>
      <w:r>
        <w:rPr>
          <w:rFonts w:ascii="Cambria" w:eastAsia="SimSun" w:hAnsi="Cambria" w:cs="Cambria"/>
          <w:b/>
          <w:bCs/>
          <w:lang w:eastAsia="zh-CN"/>
        </w:rPr>
        <w:t>.net Extensibility 3.5</w:t>
      </w:r>
      <w:r>
        <w:rPr>
          <w:rFonts w:ascii="Cambria" w:eastAsia="SimSun" w:hAnsi="Cambria" w:cs="Cambria"/>
          <w:lang w:eastAsia="zh-CN"/>
        </w:rPr>
        <w:t>” is selected, “</w:t>
      </w:r>
      <w:r>
        <w:rPr>
          <w:rFonts w:ascii="Cambria" w:eastAsia="SimSun" w:hAnsi="Cambria" w:cs="Cambria"/>
          <w:b/>
          <w:bCs/>
          <w:lang w:eastAsia="zh-CN"/>
        </w:rPr>
        <w:t>Add Roles and Features Wizard</w:t>
      </w:r>
      <w:r>
        <w:rPr>
          <w:rFonts w:ascii="Cambria" w:eastAsia="SimSun" w:hAnsi="Cambria" w:cs="Cambria"/>
          <w:lang w:eastAsia="zh-CN"/>
        </w:rPr>
        <w:t>” pops up. Click [</w:t>
      </w:r>
      <w:r>
        <w:rPr>
          <w:rFonts w:ascii="Cambria" w:eastAsia="SimSun" w:hAnsi="Cambria" w:cs="Cambria"/>
          <w:b/>
          <w:bCs/>
          <w:lang w:eastAsia="zh-CN"/>
        </w:rPr>
        <w:t>Add</w:t>
      </w:r>
      <w:r>
        <w:rPr>
          <w:rFonts w:ascii="Cambria" w:eastAsia="SimSun" w:hAnsi="Cambria" w:cs="Cambria"/>
          <w:lang w:eastAsia="zh-CN"/>
        </w:rPr>
        <w:t xml:space="preserve"> </w:t>
      </w:r>
      <w:r>
        <w:rPr>
          <w:rFonts w:ascii="Cambria" w:eastAsia="SimSun" w:hAnsi="Cambria" w:cs="Cambria"/>
          <w:b/>
          <w:bCs/>
          <w:lang w:eastAsia="zh-CN"/>
        </w:rPr>
        <w:t>Features</w:t>
      </w:r>
      <w:r>
        <w:rPr>
          <w:rFonts w:ascii="Cambria" w:eastAsia="SimSun" w:hAnsi="Cambria" w:cs="Cambria"/>
          <w:lang w:eastAsia="zh-CN"/>
        </w:rPr>
        <w:t>]</w:t>
      </w:r>
    </w:p>
    <w:p w:rsidR="00D95DD7" w:rsidRDefault="00F96ECC">
      <w:pPr>
        <w:spacing w:line="20" w:lineRule="exact"/>
        <w:rPr>
          <w:sz w:val="20"/>
          <w:szCs w:val="20"/>
        </w:rPr>
        <w:sectPr w:rsidR="00D95DD7">
          <w:pgSz w:w="12240" w:h="15840"/>
          <w:pgMar w:top="700" w:right="1360" w:bottom="1440" w:left="1000" w:header="0" w:footer="0" w:gutter="0"/>
          <w:cols w:space="720"/>
          <w:formProt w:val="0"/>
          <w:docGrid w:linePitch="100" w:charSpace="4096"/>
        </w:sectPr>
      </w:pPr>
      <w:r>
        <w:rPr>
          <w:noProof/>
          <w:sz w:val="20"/>
          <w:szCs w:val="20"/>
        </w:rPr>
        <w:drawing>
          <wp:anchor distT="0" distB="0" distL="0" distR="0" simplePos="0" relativeHeight="23" behindDoc="1" locked="0" layoutInCell="1" allowOverlap="1">
            <wp:simplePos x="0" y="0"/>
            <wp:positionH relativeFrom="column">
              <wp:posOffset>462280</wp:posOffset>
            </wp:positionH>
            <wp:positionV relativeFrom="paragraph">
              <wp:posOffset>-31750</wp:posOffset>
            </wp:positionV>
            <wp:extent cx="5299710" cy="3749675"/>
            <wp:effectExtent l="0" t="0" r="0" b="0"/>
            <wp:wrapNone/>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23"/>
                    <a:stretch>
                      <a:fillRect/>
                    </a:stretch>
                  </pic:blipFill>
                  <pic:spPr bwMode="auto">
                    <a:xfrm>
                      <a:off x="0" y="0"/>
                      <a:ext cx="5299710" cy="3749675"/>
                    </a:xfrm>
                    <a:prstGeom prst="rect">
                      <a:avLst/>
                    </a:prstGeom>
                  </pic:spPr>
                </pic:pic>
              </a:graphicData>
            </a:graphic>
          </wp:anchor>
        </w:drawing>
      </w:r>
    </w:p>
    <w:p w:rsidR="00D95DD7" w:rsidRDefault="00F96ECC">
      <w:pPr>
        <w:rPr>
          <w:sz w:val="20"/>
          <w:szCs w:val="20"/>
        </w:rPr>
      </w:pPr>
      <w:bookmarkStart w:id="84" w:name="page11"/>
      <w:bookmarkEnd w:id="84"/>
      <w:r>
        <w:rPr>
          <w:noProof/>
        </w:rPr>
        <w:drawing>
          <wp:anchor distT="0" distB="0" distL="0" distR="0" simplePos="0" relativeHeight="2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24" w:lineRule="exact"/>
        <w:rPr>
          <w:sz w:val="20"/>
          <w:szCs w:val="20"/>
        </w:rPr>
      </w:pPr>
    </w:p>
    <w:p w:rsidR="00D95DD7" w:rsidRDefault="00F96ECC">
      <w:pPr>
        <w:rPr>
          <w:sz w:val="20"/>
          <w:szCs w:val="20"/>
        </w:rPr>
      </w:pPr>
      <w:proofErr w:type="gramStart"/>
      <w:r>
        <w:rPr>
          <w:rFonts w:ascii="Cambria" w:eastAsia="SimSun" w:hAnsi="Cambria" w:cs="Cambria"/>
          <w:lang w:eastAsia="zh-CN"/>
        </w:rPr>
        <w:t>2.11.2  When</w:t>
      </w:r>
      <w:proofErr w:type="gramEnd"/>
      <w:r>
        <w:rPr>
          <w:rFonts w:ascii="Cambria" w:eastAsia="SimSun" w:hAnsi="Cambria" w:cs="Cambria"/>
          <w:lang w:eastAsia="zh-CN"/>
        </w:rPr>
        <w:t xml:space="preserve"> “</w:t>
      </w:r>
      <w:r>
        <w:rPr>
          <w:rFonts w:ascii="Cambria" w:eastAsia="SimSun" w:hAnsi="Cambria" w:cs="Cambria"/>
          <w:b/>
          <w:bCs/>
          <w:lang w:eastAsia="zh-CN"/>
        </w:rPr>
        <w:t>ASP .NET 3.5</w:t>
      </w:r>
      <w:r>
        <w:rPr>
          <w:rFonts w:ascii="Cambria" w:eastAsia="SimSun" w:hAnsi="Cambria" w:cs="Cambria"/>
          <w:lang w:eastAsia="zh-CN"/>
        </w:rPr>
        <w:t>” is selected, “</w:t>
      </w:r>
      <w:r>
        <w:rPr>
          <w:rFonts w:ascii="Cambria" w:eastAsia="SimSun" w:hAnsi="Cambria" w:cs="Cambria"/>
          <w:b/>
          <w:bCs/>
          <w:lang w:eastAsia="zh-CN"/>
        </w:rPr>
        <w:t>Add Roles and Features Wizard</w:t>
      </w:r>
      <w:r>
        <w:rPr>
          <w:rFonts w:ascii="Cambria" w:eastAsia="SimSun" w:hAnsi="Cambria" w:cs="Cambria"/>
          <w:lang w:eastAsia="zh-CN"/>
        </w:rPr>
        <w:t>” pops up. Click [</w:t>
      </w:r>
      <w:r>
        <w:rPr>
          <w:rFonts w:ascii="Cambria" w:eastAsia="SimSun" w:hAnsi="Cambria" w:cs="Cambria"/>
          <w:b/>
          <w:bCs/>
          <w:lang w:eastAsia="zh-CN"/>
        </w:rPr>
        <w:t>Add Features</w:t>
      </w:r>
      <w:r>
        <w:rPr>
          <w:rFonts w:ascii="Cambria" w:eastAsia="SimSun" w:hAnsi="Cambria" w:cs="Cambria"/>
          <w:lang w:eastAsia="zh-CN"/>
        </w:rPr>
        <w:t>]</w:t>
      </w:r>
    </w:p>
    <w:p w:rsidR="00D95DD7" w:rsidRDefault="00F96ECC">
      <w:pPr>
        <w:spacing w:line="20" w:lineRule="exact"/>
        <w:rPr>
          <w:sz w:val="20"/>
          <w:szCs w:val="20"/>
        </w:rPr>
      </w:pPr>
      <w:r>
        <w:rPr>
          <w:noProof/>
          <w:sz w:val="20"/>
          <w:szCs w:val="20"/>
        </w:rPr>
        <w:drawing>
          <wp:anchor distT="0" distB="0" distL="0" distR="0" simplePos="0" relativeHeight="25" behindDoc="1" locked="0" layoutInCell="1" allowOverlap="1">
            <wp:simplePos x="0" y="0"/>
            <wp:positionH relativeFrom="column">
              <wp:posOffset>462280</wp:posOffset>
            </wp:positionH>
            <wp:positionV relativeFrom="paragraph">
              <wp:posOffset>38100</wp:posOffset>
            </wp:positionV>
            <wp:extent cx="5300980" cy="3783330"/>
            <wp:effectExtent l="0" t="0" r="0" b="0"/>
            <wp:wrapNone/>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24"/>
                    <a:stretch>
                      <a:fillRect/>
                    </a:stretch>
                  </pic:blipFill>
                  <pic:spPr bwMode="auto">
                    <a:xfrm>
                      <a:off x="0" y="0"/>
                      <a:ext cx="5300980" cy="37833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32" w:lineRule="exact"/>
        <w:rPr>
          <w:sz w:val="20"/>
          <w:szCs w:val="20"/>
        </w:rPr>
      </w:pPr>
    </w:p>
    <w:p w:rsidR="00D95DD7" w:rsidRDefault="00F96ECC">
      <w:pPr>
        <w:tabs>
          <w:tab w:val="left" w:pos="700"/>
        </w:tabs>
        <w:rPr>
          <w:sz w:val="20"/>
          <w:szCs w:val="20"/>
        </w:rPr>
      </w:pPr>
      <w:r>
        <w:rPr>
          <w:rFonts w:ascii="Calibri" w:eastAsia="SimSun" w:hAnsi="Calibri" w:cs="Calibri"/>
          <w:lang w:eastAsia="zh-CN"/>
        </w:rPr>
        <w:t>2.12</w:t>
      </w:r>
      <w:r>
        <w:rPr>
          <w:rFonts w:ascii="Calibri" w:eastAsia="新細明體" w:hAnsi="Calibri" w:cs="Calibri"/>
          <w:lang w:eastAsia="zh-CN"/>
        </w:rPr>
        <w:tab/>
      </w:r>
      <w:r>
        <w:rPr>
          <w:rFonts w:ascii="Calibri" w:eastAsia="SimSun" w:hAnsi="Calibri" w:cs="Calibri"/>
          <w:lang w:eastAsia="zh-CN"/>
        </w:rPr>
        <w:t>Click [</w:t>
      </w:r>
      <w:r>
        <w:rPr>
          <w:rFonts w:ascii="Calibri" w:eastAsia="SimSun" w:hAnsi="Calibri" w:cs="Calibri"/>
          <w:b/>
          <w:bCs/>
          <w:lang w:eastAsia="zh-CN"/>
        </w:rPr>
        <w:t>Install</w:t>
      </w:r>
      <w:r>
        <w:rPr>
          <w:rFonts w:ascii="Calibri" w:eastAsia="SimSun" w:hAnsi="Calibri" w:cs="Calibri"/>
          <w:lang w:eastAsia="zh-CN"/>
        </w:rPr>
        <w:t>] on Confirmation</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26" behindDoc="1" locked="0" layoutInCell="1" allowOverlap="1">
            <wp:simplePos x="0" y="0"/>
            <wp:positionH relativeFrom="column">
              <wp:posOffset>462280</wp:posOffset>
            </wp:positionH>
            <wp:positionV relativeFrom="paragraph">
              <wp:posOffset>27305</wp:posOffset>
            </wp:positionV>
            <wp:extent cx="5304155" cy="3745865"/>
            <wp:effectExtent l="0" t="0" r="0" b="0"/>
            <wp:wrapNone/>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25"/>
                    <a:stretch>
                      <a:fillRect/>
                    </a:stretch>
                  </pic:blipFill>
                  <pic:spPr bwMode="auto">
                    <a:xfrm>
                      <a:off x="0" y="0"/>
                      <a:ext cx="5304155" cy="3745865"/>
                    </a:xfrm>
                    <a:prstGeom prst="rect">
                      <a:avLst/>
                    </a:prstGeom>
                  </pic:spPr>
                </pic:pic>
              </a:graphicData>
            </a:graphic>
          </wp:anchor>
        </w:drawing>
      </w:r>
    </w:p>
    <w:p w:rsidR="00D95DD7" w:rsidRDefault="00F96ECC">
      <w:pPr>
        <w:rPr>
          <w:sz w:val="20"/>
          <w:szCs w:val="20"/>
        </w:rPr>
      </w:pPr>
      <w:bookmarkStart w:id="85" w:name="page12"/>
      <w:bookmarkEnd w:id="85"/>
      <w:r>
        <w:rPr>
          <w:noProof/>
        </w:rPr>
        <w:drawing>
          <wp:anchor distT="0" distB="0" distL="0" distR="0" simplePos="0" relativeHeight="2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2.13</w:t>
      </w:r>
      <w:r>
        <w:rPr>
          <w:sz w:val="20"/>
          <w:szCs w:val="20"/>
          <w:lang w:eastAsia="zh-CN"/>
        </w:rPr>
        <w:tab/>
      </w:r>
      <w:r>
        <w:rPr>
          <w:rFonts w:ascii="Calibri" w:eastAsia="SimSun" w:hAnsi="Calibri" w:cs="Calibri"/>
          <w:sz w:val="21"/>
          <w:szCs w:val="21"/>
          <w:lang w:eastAsia="zh-CN"/>
        </w:rPr>
        <w:t>After installation, click [</w:t>
      </w:r>
      <w:r>
        <w:rPr>
          <w:rFonts w:ascii="Calibri" w:eastAsia="SimSun" w:hAnsi="Calibri" w:cs="Calibri"/>
          <w:b/>
          <w:bCs/>
          <w:sz w:val="21"/>
          <w:szCs w:val="21"/>
          <w:lang w:eastAsia="zh-CN"/>
        </w:rPr>
        <w:t>Close</w:t>
      </w:r>
      <w:r>
        <w:rPr>
          <w:rFonts w:ascii="Calibri" w:eastAsia="SimSun" w:hAnsi="Calibri" w:cs="Calibri"/>
          <w:sz w:val="21"/>
          <w:szCs w:val="21"/>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28" behindDoc="1" locked="0" layoutInCell="1" allowOverlap="1">
            <wp:simplePos x="0" y="0"/>
            <wp:positionH relativeFrom="column">
              <wp:posOffset>462280</wp:posOffset>
            </wp:positionH>
            <wp:positionV relativeFrom="paragraph">
              <wp:posOffset>27305</wp:posOffset>
            </wp:positionV>
            <wp:extent cx="5580380" cy="3954145"/>
            <wp:effectExtent l="0" t="0" r="0" b="0"/>
            <wp:wrapNone/>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noChangeArrowheads="1"/>
                    </pic:cNvPicPr>
                  </pic:nvPicPr>
                  <pic:blipFill>
                    <a:blip r:embed="rId26"/>
                    <a:stretch>
                      <a:fillRect/>
                    </a:stretch>
                  </pic:blipFill>
                  <pic:spPr bwMode="auto">
                    <a:xfrm>
                      <a:off x="0" y="0"/>
                      <a:ext cx="5580380" cy="3954145"/>
                    </a:xfrm>
                    <a:prstGeom prst="rect">
                      <a:avLst/>
                    </a:prstGeom>
                  </pic:spPr>
                </pic:pic>
              </a:graphicData>
            </a:graphic>
          </wp:anchor>
        </w:drawing>
      </w:r>
    </w:p>
    <w:p w:rsidR="00D95DD7" w:rsidRDefault="00F96ECC">
      <w:pPr>
        <w:rPr>
          <w:sz w:val="20"/>
          <w:szCs w:val="20"/>
        </w:rPr>
      </w:pPr>
      <w:bookmarkStart w:id="86" w:name="page13"/>
      <w:bookmarkEnd w:id="86"/>
      <w:r>
        <w:rPr>
          <w:noProof/>
        </w:rPr>
        <w:drawing>
          <wp:anchor distT="0" distB="0" distL="0" distR="0" simplePos="0" relativeHeight="2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3</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Install the Microsoft WSE 2.0</w:t>
      </w:r>
      <w:r w:rsidR="00045032">
        <w:rPr>
          <w:rFonts w:ascii="Cambria" w:eastAsia="SimSun" w:hAnsi="Cambria" w:cs="Cambria"/>
          <w:b/>
          <w:bCs/>
          <w:color w:val="365F91"/>
          <w:sz w:val="40"/>
          <w:szCs w:val="40"/>
          <w:lang w:eastAsia="zh-CN"/>
        </w:rPr>
        <w:t xml:space="preserve"> SP3</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3.1</w:t>
      </w:r>
      <w:r>
        <w:rPr>
          <w:sz w:val="20"/>
          <w:szCs w:val="20"/>
          <w:lang w:eastAsia="zh-CN"/>
        </w:rPr>
        <w:tab/>
      </w:r>
      <w:r>
        <w:rPr>
          <w:rFonts w:ascii="Calibri" w:eastAsia="SimSun" w:hAnsi="Calibri" w:cs="Calibri"/>
          <w:lang w:eastAsia="zh-CN"/>
        </w:rPr>
        <w:t>Double click “Microsoft WSE2.0 SP3”, and click [Next]</w:t>
      </w:r>
    </w:p>
    <w:p w:rsidR="00D95DD7" w:rsidRDefault="00F96ECC">
      <w:pPr>
        <w:spacing w:line="20" w:lineRule="exact"/>
        <w:rPr>
          <w:sz w:val="20"/>
          <w:szCs w:val="20"/>
        </w:rPr>
      </w:pPr>
      <w:r>
        <w:rPr>
          <w:noProof/>
          <w:sz w:val="20"/>
          <w:szCs w:val="20"/>
        </w:rPr>
        <w:drawing>
          <wp:anchor distT="0" distB="0" distL="0" distR="0" simplePos="0" relativeHeight="30" behindDoc="1" locked="0" layoutInCell="1" allowOverlap="1">
            <wp:simplePos x="0" y="0"/>
            <wp:positionH relativeFrom="column">
              <wp:posOffset>462280</wp:posOffset>
            </wp:positionH>
            <wp:positionV relativeFrom="paragraph">
              <wp:posOffset>27305</wp:posOffset>
            </wp:positionV>
            <wp:extent cx="3742690" cy="2860675"/>
            <wp:effectExtent l="0" t="0" r="0" b="0"/>
            <wp:wrapNone/>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pic:cNvPicPr>
                      <a:picLocks noChangeAspect="1" noChangeArrowheads="1"/>
                    </pic:cNvPicPr>
                  </pic:nvPicPr>
                  <pic:blipFill>
                    <a:blip r:embed="rId27"/>
                    <a:stretch>
                      <a:fillRect/>
                    </a:stretch>
                  </pic:blipFill>
                  <pic:spPr bwMode="auto">
                    <a:xfrm>
                      <a:off x="0" y="0"/>
                      <a:ext cx="3742690" cy="28606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66" w:lineRule="exact"/>
        <w:rPr>
          <w:sz w:val="20"/>
          <w:szCs w:val="20"/>
        </w:rPr>
      </w:pPr>
    </w:p>
    <w:p w:rsidR="00D95DD7" w:rsidRDefault="00F96ECC">
      <w:pPr>
        <w:tabs>
          <w:tab w:val="left" w:pos="700"/>
        </w:tabs>
        <w:rPr>
          <w:sz w:val="20"/>
          <w:szCs w:val="20"/>
        </w:rPr>
      </w:pPr>
      <w:r>
        <w:rPr>
          <w:rFonts w:ascii="Calibri" w:eastAsia="SimSun" w:hAnsi="Calibri" w:cs="Calibri"/>
          <w:lang w:eastAsia="zh-CN"/>
        </w:rPr>
        <w:t>3.2</w:t>
      </w:r>
      <w:r>
        <w:rPr>
          <w:sz w:val="20"/>
          <w:szCs w:val="20"/>
          <w:lang w:eastAsia="zh-CN"/>
        </w:rPr>
        <w:tab/>
      </w:r>
      <w:r>
        <w:rPr>
          <w:rFonts w:ascii="Calibri" w:eastAsia="SimSun" w:hAnsi="Calibri" w:cs="Calibri"/>
          <w:lang w:eastAsia="zh-CN"/>
        </w:rPr>
        <w:t>Select “I accept the terms in the license agreement” and click [Next]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1" behindDoc="1" locked="0" layoutInCell="1" allowOverlap="1">
            <wp:simplePos x="0" y="0"/>
            <wp:positionH relativeFrom="column">
              <wp:posOffset>462280</wp:posOffset>
            </wp:positionH>
            <wp:positionV relativeFrom="paragraph">
              <wp:posOffset>27305</wp:posOffset>
            </wp:positionV>
            <wp:extent cx="4867910" cy="3716020"/>
            <wp:effectExtent l="0" t="0" r="0" b="0"/>
            <wp:wrapNone/>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noChangeArrowheads="1"/>
                    </pic:cNvPicPr>
                  </pic:nvPicPr>
                  <pic:blipFill>
                    <a:blip r:embed="rId28"/>
                    <a:stretch>
                      <a:fillRect/>
                    </a:stretch>
                  </pic:blipFill>
                  <pic:spPr bwMode="auto">
                    <a:xfrm>
                      <a:off x="0" y="0"/>
                      <a:ext cx="4867910" cy="3716020"/>
                    </a:xfrm>
                    <a:prstGeom prst="rect">
                      <a:avLst/>
                    </a:prstGeom>
                  </pic:spPr>
                </pic:pic>
              </a:graphicData>
            </a:graphic>
          </wp:anchor>
        </w:drawing>
      </w:r>
    </w:p>
    <w:p w:rsidR="00D95DD7" w:rsidRDefault="00F96ECC">
      <w:pPr>
        <w:rPr>
          <w:sz w:val="20"/>
          <w:szCs w:val="20"/>
        </w:rPr>
      </w:pPr>
      <w:bookmarkStart w:id="87" w:name="page14"/>
      <w:bookmarkEnd w:id="87"/>
      <w:r>
        <w:rPr>
          <w:noProof/>
        </w:rPr>
        <w:drawing>
          <wp:anchor distT="0" distB="0" distL="0" distR="0" simplePos="0" relativeHeight="3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3.3</w:t>
      </w:r>
      <w:r>
        <w:rPr>
          <w:sz w:val="20"/>
          <w:szCs w:val="20"/>
          <w:lang w:eastAsia="zh-CN"/>
        </w:rPr>
        <w:tab/>
      </w:r>
      <w:r>
        <w:rPr>
          <w:rFonts w:ascii="Calibri" w:eastAsia="SimSun" w:hAnsi="Calibri" w:cs="Calibri"/>
          <w:lang w:eastAsia="zh-CN"/>
        </w:rPr>
        <w:t>Select “Runtime” and click [Next]</w:t>
      </w:r>
    </w:p>
    <w:p w:rsidR="00D95DD7" w:rsidRDefault="00F96ECC">
      <w:pPr>
        <w:spacing w:line="20" w:lineRule="exact"/>
        <w:rPr>
          <w:sz w:val="20"/>
          <w:szCs w:val="20"/>
        </w:rPr>
      </w:pPr>
      <w:r>
        <w:rPr>
          <w:noProof/>
          <w:sz w:val="20"/>
          <w:szCs w:val="20"/>
        </w:rPr>
        <w:drawing>
          <wp:inline distT="0" distB="0" distL="0" distR="0">
            <wp:extent cx="4886960" cy="3742690"/>
            <wp:effectExtent l="0" t="0" r="8890" b="0"/>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886960" cy="3742690"/>
                    </a:xfrm>
                    <a:prstGeom prst="rect">
                      <a:avLst/>
                    </a:prstGeom>
                  </pic:spPr>
                </pic:pic>
              </a:graphicData>
            </a:graphic>
          </wp:inline>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5" w:lineRule="exact"/>
        <w:rPr>
          <w:sz w:val="20"/>
          <w:szCs w:val="20"/>
        </w:rPr>
      </w:pPr>
    </w:p>
    <w:p w:rsidR="00D95DD7" w:rsidRDefault="00F96ECC">
      <w:pPr>
        <w:tabs>
          <w:tab w:val="left" w:pos="700"/>
        </w:tabs>
        <w:rPr>
          <w:sz w:val="20"/>
          <w:szCs w:val="20"/>
        </w:rPr>
      </w:pPr>
      <w:r>
        <w:rPr>
          <w:rFonts w:ascii="Calibri" w:eastAsia="SimSun" w:hAnsi="Calibri" w:cs="Calibri"/>
          <w:lang w:eastAsia="zh-CN"/>
        </w:rPr>
        <w:t>3.4</w:t>
      </w:r>
      <w:r>
        <w:rPr>
          <w:sz w:val="20"/>
          <w:szCs w:val="20"/>
          <w:lang w:eastAsia="zh-CN"/>
        </w:rPr>
        <w:tab/>
      </w:r>
      <w:r>
        <w:rPr>
          <w:rFonts w:ascii="Calibri" w:eastAsia="SimSun" w:hAnsi="Calibri" w:cs="Calibri"/>
          <w:lang w:eastAsia="zh-CN"/>
        </w:rPr>
        <w:t>Click [Install]</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inline distT="0" distB="0" distL="0" distR="0">
            <wp:extent cx="4860000" cy="3697200"/>
            <wp:effectExtent l="0" t="0" r="0" b="0"/>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60000" cy="3697200"/>
                    </a:xfrm>
                    <a:prstGeom prst="rect">
                      <a:avLst/>
                    </a:prstGeom>
                  </pic:spPr>
                </pic:pic>
              </a:graphicData>
            </a:graphic>
          </wp:inline>
        </w:drawing>
      </w:r>
    </w:p>
    <w:p w:rsidR="00D95DD7" w:rsidRDefault="00F96ECC">
      <w:pPr>
        <w:rPr>
          <w:sz w:val="20"/>
          <w:szCs w:val="20"/>
        </w:rPr>
      </w:pPr>
      <w:bookmarkStart w:id="88" w:name="page15"/>
      <w:bookmarkEnd w:id="88"/>
      <w:r>
        <w:rPr>
          <w:noProof/>
        </w:rPr>
        <w:drawing>
          <wp:anchor distT="0" distB="0" distL="0" distR="0" simplePos="0" relativeHeight="3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3.5</w:t>
      </w:r>
      <w:r>
        <w:rPr>
          <w:sz w:val="20"/>
          <w:szCs w:val="20"/>
          <w:lang w:eastAsia="zh-CN"/>
        </w:rPr>
        <w:tab/>
      </w:r>
      <w:r>
        <w:rPr>
          <w:rFonts w:ascii="Calibri" w:eastAsia="SimSun" w:hAnsi="Calibri" w:cs="Calibri"/>
          <w:lang w:eastAsia="zh-CN"/>
        </w:rPr>
        <w:t>Click [Finish] after installation.</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6" behindDoc="1" locked="0" layoutInCell="1" allowOverlap="1">
            <wp:simplePos x="0" y="0"/>
            <wp:positionH relativeFrom="column">
              <wp:posOffset>462280</wp:posOffset>
            </wp:positionH>
            <wp:positionV relativeFrom="paragraph">
              <wp:posOffset>27305</wp:posOffset>
            </wp:positionV>
            <wp:extent cx="4877435" cy="3715385"/>
            <wp:effectExtent l="0" t="0" r="0" b="0"/>
            <wp:wrapNone/>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noChangeArrowheads="1"/>
                    </pic:cNvPicPr>
                  </pic:nvPicPr>
                  <pic:blipFill>
                    <a:blip r:embed="rId31"/>
                    <a:stretch>
                      <a:fillRect/>
                    </a:stretch>
                  </pic:blipFill>
                  <pic:spPr bwMode="auto">
                    <a:xfrm>
                      <a:off x="0" y="0"/>
                      <a:ext cx="4877435" cy="3715385"/>
                    </a:xfrm>
                    <a:prstGeom prst="rect">
                      <a:avLst/>
                    </a:prstGeom>
                  </pic:spPr>
                </pic:pic>
              </a:graphicData>
            </a:graphic>
          </wp:anchor>
        </w:drawing>
      </w:r>
    </w:p>
    <w:p w:rsidR="00D95DD7" w:rsidRDefault="00F96ECC">
      <w:pPr>
        <w:rPr>
          <w:sz w:val="20"/>
          <w:szCs w:val="20"/>
        </w:rPr>
      </w:pPr>
      <w:bookmarkStart w:id="89" w:name="page16"/>
      <w:bookmarkEnd w:id="89"/>
      <w:r>
        <w:rPr>
          <w:noProof/>
        </w:rPr>
        <w:drawing>
          <wp:anchor distT="0" distB="0" distL="0" distR="0" simplePos="0" relativeHeight="3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88" w:lineRule="exact"/>
        <w:rPr>
          <w:sz w:val="20"/>
          <w:szCs w:val="20"/>
        </w:rPr>
      </w:pPr>
    </w:p>
    <w:p w:rsidR="00D95DD7" w:rsidRDefault="00F96ECC">
      <w:pPr>
        <w:numPr>
          <w:ilvl w:val="0"/>
          <w:numId w:val="4"/>
        </w:numPr>
        <w:tabs>
          <w:tab w:val="left" w:pos="720"/>
        </w:tabs>
        <w:ind w:left="720" w:hanging="712"/>
        <w:rPr>
          <w:rFonts w:ascii="Calibri" w:eastAsia="Calibri" w:hAnsi="Calibri" w:cs="Calibri"/>
          <w:b/>
          <w:bCs/>
          <w:color w:val="365F91"/>
          <w:sz w:val="40"/>
          <w:szCs w:val="40"/>
        </w:rPr>
      </w:pPr>
      <w:r>
        <w:rPr>
          <w:rFonts w:ascii="Cambria" w:eastAsia="SimSun" w:hAnsi="Cambria" w:cs="Cambria"/>
          <w:b/>
          <w:bCs/>
          <w:color w:val="365F91"/>
          <w:sz w:val="40"/>
          <w:szCs w:val="40"/>
          <w:lang w:eastAsia="zh-CN"/>
        </w:rPr>
        <w:t>DIKO Server Core</w:t>
      </w:r>
    </w:p>
    <w:p w:rsidR="00D95DD7" w:rsidRDefault="00D95DD7">
      <w:pPr>
        <w:spacing w:line="285" w:lineRule="exact"/>
        <w:rPr>
          <w:sz w:val="20"/>
          <w:szCs w:val="20"/>
        </w:rPr>
      </w:pPr>
    </w:p>
    <w:p w:rsidR="00D95DD7" w:rsidRDefault="00F96ECC">
      <w:pPr>
        <w:tabs>
          <w:tab w:val="left" w:pos="700"/>
        </w:tabs>
        <w:rPr>
          <w:sz w:val="20"/>
          <w:szCs w:val="20"/>
        </w:rPr>
      </w:pPr>
      <w:r>
        <w:rPr>
          <w:rFonts w:ascii="Calibri" w:eastAsia="SimSun" w:hAnsi="Calibri" w:cs="Calibri"/>
          <w:lang w:eastAsia="zh-CN"/>
        </w:rPr>
        <w:t>4.1</w:t>
      </w:r>
      <w:r>
        <w:rPr>
          <w:sz w:val="20"/>
          <w:szCs w:val="20"/>
          <w:lang w:eastAsia="zh-CN"/>
        </w:rPr>
        <w:tab/>
      </w:r>
      <w:r>
        <w:rPr>
          <w:rFonts w:ascii="Calibri" w:eastAsia="SimSun" w:hAnsi="Calibri" w:cs="Calibri"/>
          <w:lang w:eastAsia="zh-CN"/>
        </w:rPr>
        <w:t>Double click “DIKO setup.exe” to run the setup wizard, and 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38" behindDoc="1" locked="0" layoutInCell="1" allowOverlap="1">
            <wp:simplePos x="0" y="0"/>
            <wp:positionH relativeFrom="column">
              <wp:posOffset>462280</wp:posOffset>
            </wp:positionH>
            <wp:positionV relativeFrom="paragraph">
              <wp:posOffset>27305</wp:posOffset>
            </wp:positionV>
            <wp:extent cx="4662170" cy="3588385"/>
            <wp:effectExtent l="0" t="0" r="0" b="0"/>
            <wp:wrapNone/>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pic:cNvPicPr>
                      <a:picLocks noChangeAspect="1" noChangeArrowheads="1"/>
                    </pic:cNvPicPr>
                  </pic:nvPicPr>
                  <pic:blipFill>
                    <a:blip r:embed="rId32"/>
                    <a:stretch>
                      <a:fillRect/>
                    </a:stretch>
                  </pic:blipFill>
                  <pic:spPr bwMode="auto">
                    <a:xfrm>
                      <a:off x="0" y="0"/>
                      <a:ext cx="4662170" cy="35883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2" w:lineRule="exact"/>
        <w:rPr>
          <w:sz w:val="20"/>
          <w:szCs w:val="20"/>
        </w:rPr>
      </w:pPr>
    </w:p>
    <w:p w:rsidR="00D95DD7" w:rsidRDefault="00F96ECC">
      <w:pPr>
        <w:tabs>
          <w:tab w:val="left" w:pos="700"/>
        </w:tabs>
        <w:rPr>
          <w:sz w:val="20"/>
          <w:szCs w:val="20"/>
        </w:rPr>
      </w:pPr>
      <w:r>
        <w:rPr>
          <w:rFonts w:ascii="Calibri" w:eastAsia="SimSun" w:hAnsi="Calibri" w:cs="Calibri"/>
          <w:lang w:eastAsia="zh-CN"/>
        </w:rPr>
        <w:t>4.2</w:t>
      </w:r>
      <w:r>
        <w:rPr>
          <w:sz w:val="20"/>
          <w:szCs w:val="20"/>
          <w:lang w:eastAsia="zh-CN"/>
        </w:rPr>
        <w:tab/>
      </w:r>
      <w:r>
        <w:rPr>
          <w:rFonts w:ascii="Calibri" w:eastAsia="SimSun" w:hAnsi="Calibri" w:cs="Calibri"/>
          <w:sz w:val="21"/>
          <w:szCs w:val="21"/>
          <w:lang w:eastAsia="zh-CN"/>
        </w:rPr>
        <w:t>Check the box “I accept the terms in the license agreement”, and click [</w:t>
      </w:r>
      <w:r>
        <w:rPr>
          <w:rFonts w:ascii="Calibri" w:eastAsia="SimSun" w:hAnsi="Calibri" w:cs="Calibri"/>
          <w:b/>
          <w:bCs/>
          <w:sz w:val="21"/>
          <w:szCs w:val="21"/>
          <w:lang w:eastAsia="zh-CN"/>
        </w:rPr>
        <w:t>Next</w:t>
      </w:r>
      <w:r>
        <w:rPr>
          <w:rFonts w:ascii="Calibri" w:eastAsia="SimSun" w:hAnsi="Calibri" w:cs="Calibri"/>
          <w:sz w:val="21"/>
          <w:szCs w:val="21"/>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9" behindDoc="1" locked="0" layoutInCell="1" allowOverlap="1">
            <wp:simplePos x="0" y="0"/>
            <wp:positionH relativeFrom="column">
              <wp:posOffset>462280</wp:posOffset>
            </wp:positionH>
            <wp:positionV relativeFrom="paragraph">
              <wp:posOffset>26670</wp:posOffset>
            </wp:positionV>
            <wp:extent cx="4662805" cy="3587750"/>
            <wp:effectExtent l="0" t="0" r="0" b="0"/>
            <wp:wrapNone/>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noChangeArrowheads="1"/>
                    </pic:cNvPicPr>
                  </pic:nvPicPr>
                  <pic:blipFill>
                    <a:blip r:embed="rId33"/>
                    <a:stretch>
                      <a:fillRect/>
                    </a:stretch>
                  </pic:blipFill>
                  <pic:spPr bwMode="auto">
                    <a:xfrm>
                      <a:off x="0" y="0"/>
                      <a:ext cx="4662805" cy="3587750"/>
                    </a:xfrm>
                    <a:prstGeom prst="rect">
                      <a:avLst/>
                    </a:prstGeom>
                  </pic:spPr>
                </pic:pic>
              </a:graphicData>
            </a:graphic>
          </wp:anchor>
        </w:drawing>
      </w:r>
    </w:p>
    <w:p w:rsidR="00D95DD7" w:rsidRDefault="00F96ECC">
      <w:pPr>
        <w:rPr>
          <w:sz w:val="20"/>
          <w:szCs w:val="20"/>
        </w:rPr>
      </w:pPr>
      <w:bookmarkStart w:id="90" w:name="page17"/>
      <w:bookmarkEnd w:id="90"/>
      <w:r>
        <w:rPr>
          <w:noProof/>
        </w:rPr>
        <w:drawing>
          <wp:anchor distT="0" distB="0" distL="0" distR="0" simplePos="0" relativeHeight="4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4.3</w:t>
      </w:r>
      <w:r>
        <w:rPr>
          <w:sz w:val="20"/>
          <w:szCs w:val="20"/>
          <w:lang w:eastAsia="zh-CN"/>
        </w:rPr>
        <w:tab/>
      </w:r>
      <w:r>
        <w:rPr>
          <w:rFonts w:ascii="Calibri" w:eastAsia="SimSun" w:hAnsi="Calibri" w:cs="Calibri"/>
          <w:lang w:eastAsia="zh-CN"/>
        </w:rPr>
        <w:t>Change to install to a different folder if needed, then click [</w:t>
      </w:r>
      <w:r>
        <w:rPr>
          <w:rFonts w:ascii="Calibri" w:eastAsia="SimSun" w:hAnsi="Calibri" w:cs="Calibri"/>
          <w:b/>
          <w:bCs/>
          <w:lang w:eastAsia="zh-CN"/>
        </w:rPr>
        <w:t>Next</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41" behindDoc="1" locked="0" layoutInCell="1" allowOverlap="1">
            <wp:simplePos x="0" y="0"/>
            <wp:positionH relativeFrom="column">
              <wp:posOffset>462280</wp:posOffset>
            </wp:positionH>
            <wp:positionV relativeFrom="paragraph">
              <wp:posOffset>27305</wp:posOffset>
            </wp:positionV>
            <wp:extent cx="4895850" cy="3742690"/>
            <wp:effectExtent l="0" t="0" r="0" b="0"/>
            <wp:wrapNone/>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pic:cNvPicPr>
                      <a:picLocks noChangeAspect="1" noChangeArrowheads="1"/>
                    </pic:cNvPicPr>
                  </pic:nvPicPr>
                  <pic:blipFill>
                    <a:blip r:embed="rId34"/>
                    <a:stretch>
                      <a:fillRect/>
                    </a:stretch>
                  </pic:blipFill>
                  <pic:spPr bwMode="auto">
                    <a:xfrm>
                      <a:off x="0" y="0"/>
                      <a:ext cx="4895850" cy="37426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5" w:lineRule="exact"/>
        <w:rPr>
          <w:sz w:val="20"/>
          <w:szCs w:val="20"/>
        </w:rPr>
      </w:pPr>
    </w:p>
    <w:p w:rsidR="00D95DD7" w:rsidRDefault="00F96ECC">
      <w:pPr>
        <w:tabs>
          <w:tab w:val="left" w:pos="700"/>
        </w:tabs>
        <w:rPr>
          <w:sz w:val="20"/>
          <w:szCs w:val="20"/>
        </w:rPr>
      </w:pPr>
      <w:r>
        <w:rPr>
          <w:rFonts w:ascii="Calibri" w:eastAsia="SimSun" w:hAnsi="Calibri" w:cs="Calibri"/>
          <w:lang w:eastAsia="zh-CN"/>
        </w:rPr>
        <w:t>4.4</w:t>
      </w:r>
      <w:r>
        <w:rPr>
          <w:sz w:val="20"/>
          <w:szCs w:val="20"/>
          <w:lang w:eastAsia="zh-CN"/>
        </w:rPr>
        <w:tab/>
      </w:r>
      <w:r>
        <w:rPr>
          <w:rFonts w:ascii="Calibri" w:eastAsia="SimSun" w:hAnsi="Calibri" w:cs="Calibri"/>
          <w:lang w:eastAsia="zh-CN"/>
        </w:rPr>
        <w:t>Click [</w:t>
      </w:r>
      <w:r>
        <w:rPr>
          <w:rFonts w:ascii="Calibri" w:eastAsia="SimSun" w:hAnsi="Calibri" w:cs="Calibri"/>
          <w:b/>
          <w:bCs/>
          <w:lang w:eastAsia="zh-CN"/>
        </w:rPr>
        <w:t>Install</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2" behindDoc="1" locked="0" layoutInCell="1" allowOverlap="1">
            <wp:simplePos x="0" y="0"/>
            <wp:positionH relativeFrom="column">
              <wp:posOffset>462280</wp:posOffset>
            </wp:positionH>
            <wp:positionV relativeFrom="paragraph">
              <wp:posOffset>27305</wp:posOffset>
            </wp:positionV>
            <wp:extent cx="4895850" cy="3742690"/>
            <wp:effectExtent l="0" t="0" r="0" b="0"/>
            <wp:wrapNone/>
            <wp:docPr id="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pic:cNvPicPr>
                      <a:picLocks noChangeAspect="1" noChangeArrowheads="1"/>
                    </pic:cNvPicPr>
                  </pic:nvPicPr>
                  <pic:blipFill>
                    <a:blip r:embed="rId35"/>
                    <a:stretch>
                      <a:fillRect/>
                    </a:stretch>
                  </pic:blipFill>
                  <pic:spPr bwMode="auto">
                    <a:xfrm>
                      <a:off x="0" y="0"/>
                      <a:ext cx="4895850" cy="3742690"/>
                    </a:xfrm>
                    <a:prstGeom prst="rect">
                      <a:avLst/>
                    </a:prstGeom>
                  </pic:spPr>
                </pic:pic>
              </a:graphicData>
            </a:graphic>
          </wp:anchor>
        </w:drawing>
      </w:r>
    </w:p>
    <w:p w:rsidR="00D95DD7" w:rsidRDefault="00F96ECC">
      <w:pPr>
        <w:rPr>
          <w:sz w:val="20"/>
          <w:szCs w:val="20"/>
        </w:rPr>
      </w:pPr>
      <w:bookmarkStart w:id="91" w:name="page18"/>
      <w:bookmarkEnd w:id="91"/>
      <w:r>
        <w:rPr>
          <w:noProof/>
        </w:rPr>
        <w:drawing>
          <wp:anchor distT="0" distB="0" distL="0" distR="0" simplePos="0" relativeHeight="4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4.5</w:t>
      </w:r>
      <w:r>
        <w:rPr>
          <w:sz w:val="20"/>
          <w:szCs w:val="20"/>
          <w:lang w:eastAsia="zh-CN"/>
        </w:rPr>
        <w:tab/>
      </w:r>
      <w:r>
        <w:rPr>
          <w:rFonts w:ascii="Calibri" w:eastAsia="SimSun" w:hAnsi="Calibri" w:cs="Calibri"/>
          <w:lang w:eastAsia="zh-CN"/>
        </w:rPr>
        <w:t>Wait for Installation</w:t>
      </w:r>
    </w:p>
    <w:p w:rsidR="00D95DD7" w:rsidRDefault="00F96ECC">
      <w:pPr>
        <w:spacing w:line="20" w:lineRule="exact"/>
        <w:rPr>
          <w:sz w:val="20"/>
          <w:szCs w:val="20"/>
        </w:rPr>
      </w:pPr>
      <w:r>
        <w:rPr>
          <w:noProof/>
          <w:sz w:val="20"/>
          <w:szCs w:val="20"/>
        </w:rPr>
        <w:drawing>
          <wp:anchor distT="0" distB="0" distL="0" distR="0" simplePos="0" relativeHeight="44" behindDoc="1" locked="0" layoutInCell="1" allowOverlap="1">
            <wp:simplePos x="0" y="0"/>
            <wp:positionH relativeFrom="column">
              <wp:posOffset>462280</wp:posOffset>
            </wp:positionH>
            <wp:positionV relativeFrom="paragraph">
              <wp:posOffset>27305</wp:posOffset>
            </wp:positionV>
            <wp:extent cx="4867910" cy="3714750"/>
            <wp:effectExtent l="0" t="0" r="0" b="0"/>
            <wp:wrapNone/>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4"/>
                    <pic:cNvPicPr>
                      <a:picLocks noChangeAspect="1" noChangeArrowheads="1"/>
                    </pic:cNvPicPr>
                  </pic:nvPicPr>
                  <pic:blipFill>
                    <a:blip r:embed="rId36"/>
                    <a:stretch>
                      <a:fillRect/>
                    </a:stretch>
                  </pic:blipFill>
                  <pic:spPr bwMode="auto">
                    <a:xfrm>
                      <a:off x="0" y="0"/>
                      <a:ext cx="4867910" cy="37147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0" w:lineRule="exact"/>
        <w:rPr>
          <w:sz w:val="20"/>
          <w:szCs w:val="20"/>
        </w:rPr>
      </w:pPr>
    </w:p>
    <w:p w:rsidR="00D95DD7" w:rsidRDefault="00F96ECC">
      <w:pPr>
        <w:tabs>
          <w:tab w:val="left" w:pos="700"/>
        </w:tabs>
        <w:rPr>
          <w:sz w:val="20"/>
          <w:szCs w:val="20"/>
        </w:rPr>
      </w:pPr>
      <w:r>
        <w:rPr>
          <w:rFonts w:ascii="Calibri" w:eastAsia="SimSun" w:hAnsi="Calibri" w:cs="Calibri"/>
          <w:lang w:eastAsia="zh-CN"/>
        </w:rPr>
        <w:t>4.6</w:t>
      </w:r>
      <w:r>
        <w:rPr>
          <w:sz w:val="20"/>
          <w:szCs w:val="20"/>
          <w:lang w:eastAsia="zh-CN"/>
        </w:rPr>
        <w:tab/>
      </w:r>
      <w:r>
        <w:rPr>
          <w:rFonts w:ascii="Calibri" w:eastAsia="SimSun" w:hAnsi="Calibri" w:cs="Calibri"/>
          <w:lang w:eastAsia="zh-CN"/>
        </w:rPr>
        <w:t>Click [</w:t>
      </w:r>
      <w:r>
        <w:rPr>
          <w:rFonts w:ascii="Calibri" w:eastAsia="SimSun" w:hAnsi="Calibri" w:cs="Calibri"/>
          <w:b/>
          <w:bCs/>
          <w:lang w:eastAsia="zh-CN"/>
        </w:rPr>
        <w:t>Finish</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5" behindDoc="1" locked="0" layoutInCell="1" allowOverlap="1">
            <wp:simplePos x="0" y="0"/>
            <wp:positionH relativeFrom="column">
              <wp:posOffset>462280</wp:posOffset>
            </wp:positionH>
            <wp:positionV relativeFrom="paragraph">
              <wp:posOffset>27305</wp:posOffset>
            </wp:positionV>
            <wp:extent cx="4848860" cy="3724910"/>
            <wp:effectExtent l="0" t="0" r="0" b="0"/>
            <wp:wrapNone/>
            <wp:docPr id="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5"/>
                    <pic:cNvPicPr>
                      <a:picLocks noChangeAspect="1" noChangeArrowheads="1"/>
                    </pic:cNvPicPr>
                  </pic:nvPicPr>
                  <pic:blipFill>
                    <a:blip r:embed="rId37"/>
                    <a:stretch>
                      <a:fillRect/>
                    </a:stretch>
                  </pic:blipFill>
                  <pic:spPr bwMode="auto">
                    <a:xfrm>
                      <a:off x="0" y="0"/>
                      <a:ext cx="4848860" cy="3724910"/>
                    </a:xfrm>
                    <a:prstGeom prst="rect">
                      <a:avLst/>
                    </a:prstGeom>
                  </pic:spPr>
                </pic:pic>
              </a:graphicData>
            </a:graphic>
          </wp:anchor>
        </w:drawing>
      </w:r>
    </w:p>
    <w:p w:rsidR="00D95DD7" w:rsidRDefault="00F96ECC">
      <w:pPr>
        <w:rPr>
          <w:sz w:val="20"/>
          <w:szCs w:val="20"/>
        </w:rPr>
      </w:pPr>
      <w:bookmarkStart w:id="92" w:name="page19"/>
      <w:bookmarkEnd w:id="92"/>
      <w:r>
        <w:rPr>
          <w:noProof/>
        </w:rPr>
        <w:drawing>
          <wp:anchor distT="0" distB="0" distL="0" distR="0" simplePos="0" relativeHeight="4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316" w:lineRule="exact"/>
        <w:rPr>
          <w:sz w:val="20"/>
          <w:szCs w:val="20"/>
        </w:rPr>
      </w:pPr>
    </w:p>
    <w:p w:rsidR="00D95DD7" w:rsidRDefault="00F96ECC">
      <w:pPr>
        <w:tabs>
          <w:tab w:val="left" w:pos="700"/>
        </w:tabs>
        <w:rPr>
          <w:sz w:val="20"/>
          <w:szCs w:val="20"/>
        </w:rPr>
      </w:pPr>
      <w:r>
        <w:rPr>
          <w:rFonts w:ascii="Calibri" w:eastAsia="SimSun" w:hAnsi="Calibri" w:cs="Calibri"/>
          <w:b/>
          <w:bCs/>
          <w:color w:val="365F91"/>
          <w:sz w:val="40"/>
          <w:szCs w:val="40"/>
          <w:lang w:eastAsia="zh-CN"/>
        </w:rPr>
        <w:t>5</w:t>
      </w:r>
      <w:r>
        <w:rPr>
          <w:rFonts w:ascii="Calibri" w:eastAsia="新細明體" w:hAnsi="Calibri" w:cs="Calibri"/>
          <w:b/>
          <w:bCs/>
          <w:color w:val="365F91"/>
          <w:sz w:val="40"/>
          <w:szCs w:val="40"/>
          <w:lang w:eastAsia="zh-CN"/>
        </w:rPr>
        <w:tab/>
      </w:r>
      <w:r>
        <w:rPr>
          <w:rFonts w:ascii="Calibri" w:eastAsia="SimSun" w:hAnsi="Calibri" w:cs="Calibri"/>
          <w:b/>
          <w:bCs/>
          <w:color w:val="365F91"/>
          <w:sz w:val="40"/>
          <w:szCs w:val="40"/>
          <w:lang w:eastAsia="zh-CN"/>
        </w:rPr>
        <w:t>Installing Open Office</w:t>
      </w:r>
    </w:p>
    <w:p w:rsidR="00D95DD7" w:rsidRDefault="00D95DD7">
      <w:pPr>
        <w:spacing w:line="278" w:lineRule="exact"/>
        <w:rPr>
          <w:sz w:val="20"/>
          <w:szCs w:val="20"/>
        </w:rPr>
      </w:pPr>
    </w:p>
    <w:p w:rsidR="00D95DD7" w:rsidRDefault="00F96ECC">
      <w:pPr>
        <w:tabs>
          <w:tab w:val="left" w:pos="700"/>
        </w:tabs>
        <w:rPr>
          <w:sz w:val="20"/>
          <w:szCs w:val="20"/>
        </w:rPr>
      </w:pPr>
      <w:r>
        <w:rPr>
          <w:rFonts w:ascii="Calibri" w:eastAsia="SimSun" w:hAnsi="Calibri" w:cs="Calibri"/>
          <w:lang w:eastAsia="zh-CN"/>
        </w:rPr>
        <w:t>5.1</w:t>
      </w:r>
      <w:r>
        <w:rPr>
          <w:sz w:val="20"/>
          <w:szCs w:val="20"/>
          <w:lang w:eastAsia="zh-CN"/>
        </w:rPr>
        <w:tab/>
      </w:r>
      <w:r>
        <w:rPr>
          <w:rFonts w:ascii="Calibri" w:eastAsia="SimSun" w:hAnsi="Calibri" w:cs="Calibri"/>
          <w:lang w:eastAsia="zh-CN"/>
        </w:rPr>
        <w:t>Open OOO3_4_1 folder under installed DIKO directory and double click to run Setup.exe</w:t>
      </w:r>
    </w:p>
    <w:p w:rsidR="00D95DD7" w:rsidRDefault="00F96ECC">
      <w:pPr>
        <w:spacing w:line="20" w:lineRule="exact"/>
        <w:rPr>
          <w:sz w:val="20"/>
          <w:szCs w:val="20"/>
        </w:rPr>
      </w:pPr>
      <w:r>
        <w:rPr>
          <w:noProof/>
          <w:sz w:val="20"/>
          <w:szCs w:val="20"/>
        </w:rPr>
        <w:drawing>
          <wp:anchor distT="0" distB="0" distL="0" distR="0" simplePos="0" relativeHeight="47" behindDoc="1" locked="0" layoutInCell="1" allowOverlap="1">
            <wp:simplePos x="0" y="0"/>
            <wp:positionH relativeFrom="column">
              <wp:posOffset>462280</wp:posOffset>
            </wp:positionH>
            <wp:positionV relativeFrom="paragraph">
              <wp:posOffset>27305</wp:posOffset>
            </wp:positionV>
            <wp:extent cx="5397500" cy="3783330"/>
            <wp:effectExtent l="0" t="0" r="0" b="0"/>
            <wp:wrapNone/>
            <wp:docPr id="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7"/>
                    <pic:cNvPicPr>
                      <a:picLocks noChangeAspect="1" noChangeArrowheads="1"/>
                    </pic:cNvPicPr>
                  </pic:nvPicPr>
                  <pic:blipFill>
                    <a:blip r:embed="rId38"/>
                    <a:stretch>
                      <a:fillRect/>
                    </a:stretch>
                  </pic:blipFill>
                  <pic:spPr bwMode="auto">
                    <a:xfrm>
                      <a:off x="0" y="0"/>
                      <a:ext cx="5397500" cy="37833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9" w:lineRule="exact"/>
        <w:rPr>
          <w:sz w:val="20"/>
          <w:szCs w:val="20"/>
        </w:rPr>
      </w:pPr>
    </w:p>
    <w:p w:rsidR="00D95DD7" w:rsidRDefault="00F96ECC">
      <w:pPr>
        <w:tabs>
          <w:tab w:val="left" w:pos="700"/>
        </w:tabs>
        <w:rPr>
          <w:sz w:val="20"/>
          <w:szCs w:val="20"/>
        </w:rPr>
      </w:pPr>
      <w:r>
        <w:rPr>
          <w:rFonts w:ascii="Calibri" w:eastAsia="SimSun" w:hAnsi="Calibri" w:cs="Calibri"/>
          <w:lang w:eastAsia="zh-CN"/>
        </w:rPr>
        <w:t>5.2</w:t>
      </w:r>
      <w:r>
        <w:rPr>
          <w:sz w:val="20"/>
          <w:szCs w:val="20"/>
          <w:lang w:eastAsia="zh-CN"/>
        </w:rPr>
        <w:tab/>
      </w:r>
      <w:r>
        <w:rPr>
          <w:rFonts w:ascii="Calibri" w:eastAsia="SimSun" w:hAnsi="Calibri" w:cs="Calibri"/>
          <w:lang w:eastAsia="zh-CN"/>
        </w:rPr>
        <w:t>Click [Next&gt;]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8" behindDoc="1" locked="0" layoutInCell="1" allowOverlap="1">
            <wp:simplePos x="0" y="0"/>
            <wp:positionH relativeFrom="column">
              <wp:posOffset>462280</wp:posOffset>
            </wp:positionH>
            <wp:positionV relativeFrom="paragraph">
              <wp:posOffset>27305</wp:posOffset>
            </wp:positionV>
            <wp:extent cx="4564380" cy="3503930"/>
            <wp:effectExtent l="0" t="0" r="0" b="0"/>
            <wp:wrapNone/>
            <wp:docPr id="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pic:cNvPicPr>
                      <a:picLocks noChangeAspect="1" noChangeArrowheads="1"/>
                    </pic:cNvPicPr>
                  </pic:nvPicPr>
                  <pic:blipFill>
                    <a:blip r:embed="rId39"/>
                    <a:stretch>
                      <a:fillRect/>
                    </a:stretch>
                  </pic:blipFill>
                  <pic:spPr bwMode="auto">
                    <a:xfrm>
                      <a:off x="0" y="0"/>
                      <a:ext cx="4564380" cy="3503930"/>
                    </a:xfrm>
                    <a:prstGeom prst="rect">
                      <a:avLst/>
                    </a:prstGeom>
                  </pic:spPr>
                </pic:pic>
              </a:graphicData>
            </a:graphic>
          </wp:anchor>
        </w:drawing>
      </w:r>
    </w:p>
    <w:p w:rsidR="00D95DD7" w:rsidRDefault="00F96ECC">
      <w:pPr>
        <w:rPr>
          <w:sz w:val="20"/>
          <w:szCs w:val="20"/>
        </w:rPr>
      </w:pPr>
      <w:bookmarkStart w:id="93" w:name="page20"/>
      <w:bookmarkEnd w:id="93"/>
      <w:r>
        <w:rPr>
          <w:noProof/>
        </w:rPr>
        <w:drawing>
          <wp:anchor distT="0" distB="0" distL="0" distR="0" simplePos="0" relativeHeight="4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5.3</w:t>
      </w:r>
      <w:r>
        <w:rPr>
          <w:sz w:val="20"/>
          <w:szCs w:val="20"/>
          <w:lang w:eastAsia="zh-CN"/>
        </w:rPr>
        <w:tab/>
      </w:r>
      <w:r>
        <w:rPr>
          <w:rFonts w:ascii="Calibri" w:eastAsia="SimSun" w:hAnsi="Calibri" w:cs="Calibri"/>
          <w:lang w:eastAsia="zh-CN"/>
        </w:rPr>
        <w:t>Enter your information if needed and Click [Next&gt;]</w:t>
      </w:r>
    </w:p>
    <w:p w:rsidR="00D95DD7" w:rsidRDefault="00F96ECC">
      <w:pPr>
        <w:spacing w:line="20" w:lineRule="exact"/>
        <w:rPr>
          <w:sz w:val="20"/>
          <w:szCs w:val="20"/>
        </w:rPr>
      </w:pPr>
      <w:r>
        <w:rPr>
          <w:noProof/>
          <w:sz w:val="20"/>
          <w:szCs w:val="20"/>
        </w:rPr>
        <w:drawing>
          <wp:anchor distT="0" distB="0" distL="0" distR="0" simplePos="0" relativeHeight="50" behindDoc="1" locked="0" layoutInCell="1" allowOverlap="1">
            <wp:simplePos x="0" y="0"/>
            <wp:positionH relativeFrom="column">
              <wp:posOffset>462280</wp:posOffset>
            </wp:positionH>
            <wp:positionV relativeFrom="paragraph">
              <wp:posOffset>27305</wp:posOffset>
            </wp:positionV>
            <wp:extent cx="4564380" cy="3502660"/>
            <wp:effectExtent l="0" t="0" r="0" b="0"/>
            <wp:wrapNone/>
            <wp:docPr id="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0"/>
                    <pic:cNvPicPr>
                      <a:picLocks noChangeAspect="1" noChangeArrowheads="1"/>
                    </pic:cNvPicPr>
                  </pic:nvPicPr>
                  <pic:blipFill>
                    <a:blip r:embed="rId40"/>
                    <a:stretch>
                      <a:fillRect/>
                    </a:stretch>
                  </pic:blipFill>
                  <pic:spPr bwMode="auto">
                    <a:xfrm>
                      <a:off x="0" y="0"/>
                      <a:ext cx="4564380" cy="350266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76" w:lineRule="exact"/>
        <w:rPr>
          <w:sz w:val="20"/>
          <w:szCs w:val="20"/>
        </w:rPr>
      </w:pPr>
    </w:p>
    <w:p w:rsidR="00D95DD7" w:rsidRDefault="00F96ECC">
      <w:pPr>
        <w:tabs>
          <w:tab w:val="left" w:pos="700"/>
        </w:tabs>
        <w:rPr>
          <w:sz w:val="20"/>
          <w:szCs w:val="20"/>
        </w:rPr>
      </w:pPr>
      <w:r>
        <w:rPr>
          <w:rFonts w:ascii="Calibri" w:eastAsia="SimSun" w:hAnsi="Calibri" w:cs="Calibri"/>
          <w:lang w:eastAsia="zh-CN"/>
        </w:rPr>
        <w:t>5.4</w:t>
      </w:r>
      <w:r>
        <w:rPr>
          <w:sz w:val="20"/>
          <w:szCs w:val="20"/>
          <w:lang w:eastAsia="zh-CN"/>
        </w:rPr>
        <w:tab/>
      </w:r>
      <w:r>
        <w:rPr>
          <w:rFonts w:ascii="Calibri" w:eastAsia="SimSun" w:hAnsi="Calibri" w:cs="Calibri"/>
          <w:lang w:eastAsia="zh-CN"/>
        </w:rPr>
        <w:t>Click [Next&gt;]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1" behindDoc="1" locked="0" layoutInCell="1" allowOverlap="1">
            <wp:simplePos x="0" y="0"/>
            <wp:positionH relativeFrom="column">
              <wp:posOffset>462280</wp:posOffset>
            </wp:positionH>
            <wp:positionV relativeFrom="paragraph">
              <wp:posOffset>27305</wp:posOffset>
            </wp:positionV>
            <wp:extent cx="4564380" cy="3502660"/>
            <wp:effectExtent l="0" t="0" r="0" b="0"/>
            <wp:wrapNone/>
            <wp:docPr id="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pic:cNvPicPr>
                      <a:picLocks noChangeAspect="1" noChangeArrowheads="1"/>
                    </pic:cNvPicPr>
                  </pic:nvPicPr>
                  <pic:blipFill>
                    <a:blip r:embed="rId41"/>
                    <a:stretch>
                      <a:fillRect/>
                    </a:stretch>
                  </pic:blipFill>
                  <pic:spPr bwMode="auto">
                    <a:xfrm>
                      <a:off x="0" y="0"/>
                      <a:ext cx="4564380" cy="3502660"/>
                    </a:xfrm>
                    <a:prstGeom prst="rect">
                      <a:avLst/>
                    </a:prstGeom>
                  </pic:spPr>
                </pic:pic>
              </a:graphicData>
            </a:graphic>
          </wp:anchor>
        </w:drawing>
      </w:r>
    </w:p>
    <w:p w:rsidR="00D95DD7" w:rsidRDefault="00F96ECC">
      <w:pPr>
        <w:rPr>
          <w:sz w:val="20"/>
          <w:szCs w:val="20"/>
        </w:rPr>
      </w:pPr>
      <w:bookmarkStart w:id="94" w:name="page21"/>
      <w:bookmarkEnd w:id="94"/>
      <w:r>
        <w:rPr>
          <w:noProof/>
        </w:rPr>
        <w:drawing>
          <wp:anchor distT="0" distB="0" distL="0" distR="0" simplePos="0" relativeHeight="5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5.5</w:t>
      </w:r>
      <w:r>
        <w:rPr>
          <w:sz w:val="20"/>
          <w:szCs w:val="20"/>
          <w:lang w:eastAsia="zh-CN"/>
        </w:rPr>
        <w:tab/>
      </w:r>
      <w:r>
        <w:rPr>
          <w:rFonts w:ascii="Calibri" w:eastAsia="SimSun" w:hAnsi="Calibri" w:cs="Calibri"/>
          <w:lang w:eastAsia="zh-CN"/>
        </w:rPr>
        <w:t>Click [Install]</w:t>
      </w:r>
    </w:p>
    <w:p w:rsidR="00D95DD7" w:rsidRDefault="00F96ECC">
      <w:pPr>
        <w:spacing w:line="20" w:lineRule="exact"/>
        <w:rPr>
          <w:sz w:val="20"/>
          <w:szCs w:val="20"/>
        </w:rPr>
      </w:pPr>
      <w:r>
        <w:rPr>
          <w:noProof/>
          <w:sz w:val="20"/>
          <w:szCs w:val="20"/>
        </w:rPr>
        <w:drawing>
          <wp:anchor distT="0" distB="0" distL="0" distR="0" simplePos="0" relativeHeight="53" behindDoc="1" locked="0" layoutInCell="1" allowOverlap="1">
            <wp:simplePos x="0" y="0"/>
            <wp:positionH relativeFrom="column">
              <wp:posOffset>462280</wp:posOffset>
            </wp:positionH>
            <wp:positionV relativeFrom="paragraph">
              <wp:posOffset>27305</wp:posOffset>
            </wp:positionV>
            <wp:extent cx="4564380" cy="3524885"/>
            <wp:effectExtent l="0" t="0" r="0" b="0"/>
            <wp:wrapNone/>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3"/>
                    <pic:cNvPicPr>
                      <a:picLocks noChangeAspect="1" noChangeArrowheads="1"/>
                    </pic:cNvPicPr>
                  </pic:nvPicPr>
                  <pic:blipFill>
                    <a:blip r:embed="rId42"/>
                    <a:stretch>
                      <a:fillRect/>
                    </a:stretch>
                  </pic:blipFill>
                  <pic:spPr bwMode="auto">
                    <a:xfrm>
                      <a:off x="0" y="0"/>
                      <a:ext cx="4564380" cy="35248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2" w:lineRule="exact"/>
        <w:rPr>
          <w:sz w:val="20"/>
          <w:szCs w:val="20"/>
        </w:rPr>
      </w:pPr>
    </w:p>
    <w:p w:rsidR="00D95DD7" w:rsidRDefault="00F96ECC">
      <w:pPr>
        <w:tabs>
          <w:tab w:val="left" w:pos="700"/>
        </w:tabs>
        <w:rPr>
          <w:sz w:val="20"/>
          <w:szCs w:val="20"/>
        </w:rPr>
      </w:pPr>
      <w:r>
        <w:rPr>
          <w:rFonts w:ascii="Calibri" w:eastAsia="SimSun" w:hAnsi="Calibri" w:cs="Calibri"/>
          <w:lang w:eastAsia="zh-CN"/>
        </w:rPr>
        <w:t>5.6</w:t>
      </w:r>
      <w:r>
        <w:rPr>
          <w:sz w:val="20"/>
          <w:szCs w:val="20"/>
          <w:lang w:eastAsia="zh-CN"/>
        </w:rPr>
        <w:tab/>
      </w:r>
      <w:r>
        <w:rPr>
          <w:rFonts w:ascii="Calibri" w:eastAsia="SimSun" w:hAnsi="Calibri" w:cs="Calibri"/>
          <w:lang w:eastAsia="zh-CN"/>
        </w:rPr>
        <w:t>Wait for the installation</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4" behindDoc="1" locked="0" layoutInCell="1" allowOverlap="1">
            <wp:simplePos x="0" y="0"/>
            <wp:positionH relativeFrom="column">
              <wp:posOffset>462280</wp:posOffset>
            </wp:positionH>
            <wp:positionV relativeFrom="paragraph">
              <wp:posOffset>27305</wp:posOffset>
            </wp:positionV>
            <wp:extent cx="4564380" cy="3524885"/>
            <wp:effectExtent l="0" t="0" r="0" b="0"/>
            <wp:wrapNone/>
            <wp:docPr id="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pic:cNvPicPr>
                      <a:picLocks noChangeAspect="1" noChangeArrowheads="1"/>
                    </pic:cNvPicPr>
                  </pic:nvPicPr>
                  <pic:blipFill>
                    <a:blip r:embed="rId43"/>
                    <a:stretch>
                      <a:fillRect/>
                    </a:stretch>
                  </pic:blipFill>
                  <pic:spPr bwMode="auto">
                    <a:xfrm>
                      <a:off x="0" y="0"/>
                      <a:ext cx="4564380" cy="3524885"/>
                    </a:xfrm>
                    <a:prstGeom prst="rect">
                      <a:avLst/>
                    </a:prstGeom>
                  </pic:spPr>
                </pic:pic>
              </a:graphicData>
            </a:graphic>
          </wp:anchor>
        </w:drawing>
      </w:r>
    </w:p>
    <w:p w:rsidR="00D95DD7" w:rsidRDefault="00F96ECC">
      <w:pPr>
        <w:rPr>
          <w:sz w:val="20"/>
          <w:szCs w:val="20"/>
        </w:rPr>
      </w:pPr>
      <w:bookmarkStart w:id="95" w:name="page22"/>
      <w:bookmarkEnd w:id="95"/>
      <w:r>
        <w:rPr>
          <w:noProof/>
        </w:rPr>
        <w:drawing>
          <wp:anchor distT="0" distB="0" distL="0" distR="0" simplePos="0" relativeHeight="5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1F43F2" w:rsidRDefault="00F96ECC" w:rsidP="001F43F2">
      <w:pPr>
        <w:tabs>
          <w:tab w:val="left" w:pos="700"/>
        </w:tabs>
        <w:rPr>
          <w:rFonts w:ascii="Calibri" w:eastAsia="SimSun" w:hAnsi="Calibri" w:cs="Calibri"/>
          <w:lang w:eastAsia="zh-CN"/>
        </w:rPr>
      </w:pPr>
      <w:r>
        <w:rPr>
          <w:rFonts w:ascii="Calibri" w:eastAsia="SimSun" w:hAnsi="Calibri" w:cs="Calibri"/>
          <w:lang w:eastAsia="zh-CN"/>
        </w:rPr>
        <w:t>5.7</w:t>
      </w:r>
      <w:r>
        <w:rPr>
          <w:sz w:val="20"/>
          <w:szCs w:val="20"/>
          <w:lang w:eastAsia="zh-CN"/>
        </w:rPr>
        <w:tab/>
      </w:r>
      <w:r>
        <w:rPr>
          <w:rFonts w:ascii="Calibri" w:eastAsia="SimSun" w:hAnsi="Calibri" w:cs="Calibri"/>
          <w:lang w:eastAsia="zh-CN"/>
        </w:rPr>
        <w:t>Click Finish after the installation</w:t>
      </w:r>
      <w:r w:rsidR="001F43F2">
        <w:rPr>
          <w:rFonts w:ascii="Calibri" w:eastAsia="SimSun" w:hAnsi="Calibri" w:cs="Calibri"/>
          <w:lang w:eastAsia="zh-CN"/>
        </w:rPr>
        <w:br/>
      </w:r>
    </w:p>
    <w:p w:rsidR="00D95DD7" w:rsidRDefault="00F96ECC" w:rsidP="001F43F2">
      <w:pPr>
        <w:tabs>
          <w:tab w:val="left" w:pos="700"/>
        </w:tabs>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6" behindDoc="1" locked="0" layoutInCell="1" allowOverlap="1">
            <wp:simplePos x="0" y="0"/>
            <wp:positionH relativeFrom="column">
              <wp:posOffset>462280</wp:posOffset>
            </wp:positionH>
            <wp:positionV relativeFrom="paragraph">
              <wp:posOffset>27305</wp:posOffset>
            </wp:positionV>
            <wp:extent cx="4564380" cy="3494405"/>
            <wp:effectExtent l="0" t="0" r="0" b="0"/>
            <wp:wrapNone/>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noChangeArrowheads="1"/>
                    </pic:cNvPicPr>
                  </pic:nvPicPr>
                  <pic:blipFill>
                    <a:blip r:embed="rId44"/>
                    <a:stretch>
                      <a:fillRect/>
                    </a:stretch>
                  </pic:blipFill>
                  <pic:spPr bwMode="auto">
                    <a:xfrm>
                      <a:off x="0" y="0"/>
                      <a:ext cx="4564380" cy="3494405"/>
                    </a:xfrm>
                    <a:prstGeom prst="rect">
                      <a:avLst/>
                    </a:prstGeom>
                  </pic:spPr>
                </pic:pic>
              </a:graphicData>
            </a:graphic>
          </wp:anchor>
        </w:drawing>
      </w:r>
    </w:p>
    <w:p w:rsidR="00D95DD7" w:rsidRDefault="00D95DD7">
      <w:pPr>
        <w:spacing w:line="207" w:lineRule="exact"/>
        <w:rPr>
          <w:sz w:val="20"/>
          <w:szCs w:val="20"/>
        </w:rPr>
      </w:pPr>
      <w:bookmarkStart w:id="96" w:name="page23"/>
      <w:bookmarkEnd w:id="96"/>
    </w:p>
    <w:p w:rsidR="00AB3705" w:rsidRDefault="001F43F2" w:rsidP="00AB3705">
      <w:pPr>
        <w:pStyle w:val="1"/>
        <w:ind w:left="720" w:hanging="720"/>
      </w:pPr>
      <w:bookmarkStart w:id="97" w:name="page36"/>
      <w:bookmarkStart w:id="98" w:name="_Toc8725610"/>
      <w:bookmarkEnd w:id="97"/>
      <w:r>
        <w:t>6</w:t>
      </w:r>
      <w:r>
        <w:tab/>
        <w:t>I</w:t>
      </w:r>
      <w:r w:rsidR="00AB3705" w:rsidRPr="007F652A">
        <w:t>nstall “Microsoft SQL 2012 Express”</w:t>
      </w:r>
      <w:bookmarkEnd w:id="98"/>
    </w:p>
    <w:p w:rsidR="00AB3705" w:rsidRPr="001F43F2" w:rsidRDefault="001F43F2" w:rsidP="00AB3705">
      <w:pPr>
        <w:spacing w:line="305" w:lineRule="exact"/>
        <w:rPr>
          <w:del w:id="99" w:author="Tom-2K19" w:date="2019-05-15T16:46:00Z"/>
          <w:sz w:val="20"/>
          <w:szCs w:val="20"/>
          <w:lang w:eastAsia="zh-HK"/>
        </w:rPr>
      </w:pPr>
      <w:r>
        <w:rPr>
          <w:rFonts w:hint="eastAsia"/>
          <w:sz w:val="20"/>
          <w:szCs w:val="20"/>
          <w:lang w:eastAsia="zh-HK"/>
        </w:rPr>
        <w:t>6</w:t>
      </w:r>
      <w:r>
        <w:rPr>
          <w:sz w:val="20"/>
          <w:szCs w:val="20"/>
          <w:lang w:eastAsia="zh-HK"/>
        </w:rPr>
        <w:t>.1</w:t>
      </w:r>
      <w:r>
        <w:rPr>
          <w:sz w:val="20"/>
          <w:szCs w:val="20"/>
          <w:lang w:eastAsia="zh-HK"/>
        </w:rPr>
        <w:tab/>
      </w:r>
    </w:p>
    <w:p w:rsidR="00AB3705" w:rsidRDefault="00AB3705" w:rsidP="00AB3705">
      <w:pPr>
        <w:pStyle w:val="2"/>
        <w:ind w:left="720" w:hanging="720"/>
        <w:rPr>
          <w:ins w:id="100" w:author="Tom-2K19" w:date="2019-05-15T16:46:00Z"/>
        </w:rPr>
      </w:pPr>
      <w:del w:id="101" w:author="Tom-2K19" w:date="2019-05-15T16:46:00Z">
        <w:r w:rsidRPr="00F530E6">
          <w:rPr>
            <w:rFonts w:eastAsia="SimSun" w:cs="Calibri"/>
            <w:lang w:eastAsia="zh-CN"/>
          </w:rPr>
          <w:delText>6.1</w:delText>
        </w:r>
        <w:r>
          <w:rPr>
            <w:sz w:val="20"/>
            <w:szCs w:val="20"/>
            <w:lang w:eastAsia="zh-CN"/>
          </w:rPr>
          <w:tab/>
        </w:r>
      </w:del>
      <w:ins w:id="102" w:author="Tom-2K19" w:date="2019-05-15T16:46:00Z">
        <w:r w:rsidRPr="002F4690">
          <w:t>Microsoft® SQL Server® 2012 Express is a powerful and reliable free data management system that delivers a rich and reliable data store for lightweight Web Sites and desktop applications. You can download Microsoft SQL Express from the website of Microsoft</w:t>
        </w:r>
        <w:r>
          <w:t xml:space="preserve"> at: </w:t>
        </w:r>
        <w:r>
          <w:fldChar w:fldCharType="begin"/>
        </w:r>
        <w:r>
          <w:instrText xml:space="preserve"> HYPERLINK "</w:instrText>
        </w:r>
        <w:r w:rsidRPr="000A7745">
          <w:instrText>https://www.microsoft.com/en-us/download/details.aspx?id=50003</w:instrText>
        </w:r>
        <w:r>
          <w:instrText xml:space="preserve">" </w:instrText>
        </w:r>
        <w:r>
          <w:fldChar w:fldCharType="separate"/>
        </w:r>
        <w:r w:rsidRPr="00226D37">
          <w:rPr>
            <w:rStyle w:val="af0"/>
          </w:rPr>
          <w:t>https://www.microsoft.com/en-us/download/details.aspx?id=50003</w:t>
        </w:r>
        <w:r>
          <w:fldChar w:fldCharType="end"/>
        </w:r>
        <w:r>
          <w:t xml:space="preserve"> </w:t>
        </w:r>
        <w:r w:rsidRPr="002F4690">
          <w:t xml:space="preserve"> </w:t>
        </w:r>
      </w:ins>
      <w:r w:rsidR="001F43F2">
        <w:br/>
      </w:r>
      <w:ins w:id="103" w:author="Tom-2K19" w:date="2019-05-15T16:46:00Z">
        <w:r>
          <w:br/>
        </w:r>
        <w:r w:rsidRPr="00F45AA9">
          <w:rPr>
            <w:noProof/>
          </w:rPr>
          <w:drawing>
            <wp:inline distT="0" distB="0" distL="0" distR="0" wp14:anchorId="02144AB8" wp14:editId="5F8327F1">
              <wp:extent cx="5486400" cy="3533775"/>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
                        <a:extLst>
                          <a:ext uri="{28A0092B-C50C-407E-A947-70E740481C1C}">
                            <a14:useLocalDpi xmlns:a14="http://schemas.microsoft.com/office/drawing/2010/main" val="0"/>
                          </a:ext>
                        </a:extLst>
                      </a:blip>
                      <a:srcRect t="22382"/>
                      <a:stretch>
                        <a:fillRect/>
                      </a:stretch>
                    </pic:blipFill>
                    <pic:spPr bwMode="auto">
                      <a:xfrm>
                        <a:off x="0" y="0"/>
                        <a:ext cx="5486400" cy="3533775"/>
                      </a:xfrm>
                      <a:prstGeom prst="rect">
                        <a:avLst/>
                      </a:prstGeom>
                      <a:noFill/>
                      <a:ln>
                        <a:noFill/>
                      </a:ln>
                    </pic:spPr>
                  </pic:pic>
                </a:graphicData>
              </a:graphic>
            </wp:inline>
          </w:drawing>
        </w:r>
        <w:r>
          <w:br/>
        </w:r>
      </w:ins>
      <w:r w:rsidRPr="00283E87">
        <w:t>Start</w:t>
      </w:r>
      <w:r>
        <w:t xml:space="preserve"> </w:t>
      </w:r>
      <w:r w:rsidRPr="0048545E">
        <w:t>SQLEXPRADV_x64_ENU</w:t>
      </w:r>
      <w:r>
        <w:t xml:space="preserve">.exe </w:t>
      </w:r>
      <w:ins w:id="104" w:author="Tom-2K19" w:date="2019-05-15T16:46:00Z">
        <w:r>
          <w:t>(1.9 GB) you downloaded.</w:t>
        </w:r>
        <w:r w:rsidRPr="00283E87">
          <w:t xml:space="preserve"> </w:t>
        </w:r>
        <w:r>
          <w:t xml:space="preserve">The system will extract the downloaded file before it can run the installation. </w:t>
        </w:r>
      </w:ins>
      <w:r w:rsidR="001F43F2">
        <w:br/>
      </w:r>
      <w:ins w:id="105" w:author="Tom-2K19" w:date="2019-05-15T16:46:00Z">
        <w:r>
          <w:br/>
        </w:r>
        <w:r w:rsidRPr="00F45AA9">
          <w:rPr>
            <w:noProof/>
          </w:rPr>
          <w:drawing>
            <wp:inline distT="0" distB="0" distL="0" distR="0" wp14:anchorId="45A0441C" wp14:editId="3061C4CF">
              <wp:extent cx="2533650" cy="95250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3650" cy="952500"/>
                      </a:xfrm>
                      <a:prstGeom prst="rect">
                        <a:avLst/>
                      </a:prstGeom>
                      <a:noFill/>
                      <a:ln>
                        <a:noFill/>
                      </a:ln>
                    </pic:spPr>
                  </pic:pic>
                </a:graphicData>
              </a:graphic>
            </wp:inline>
          </w:drawing>
        </w:r>
        <w:r>
          <w:br/>
        </w:r>
      </w:ins>
    </w:p>
    <w:p w:rsidR="00AB3705" w:rsidRPr="00283E87" w:rsidRDefault="00AB3705">
      <w:pPr>
        <w:pStyle w:val="2"/>
        <w:ind w:left="720" w:hanging="720"/>
        <w:rPr>
          <w:rPrChange w:id="106" w:author="Tom-2K19" w:date="2019-05-15T16:46:00Z">
            <w:rPr>
              <w:sz w:val="20"/>
            </w:rPr>
          </w:rPrChange>
        </w:rPr>
        <w:pPrChange w:id="107" w:author="Tom-2K19" w:date="2019-05-15T16:46:00Z">
          <w:pPr>
            <w:tabs>
              <w:tab w:val="left" w:pos="700"/>
            </w:tabs>
            <w:spacing w:line="285" w:lineRule="auto"/>
            <w:ind w:left="720" w:hanging="719"/>
          </w:pPr>
        </w:pPrChange>
      </w:pPr>
      <w:ins w:id="108" w:author="Tom-2K19" w:date="2019-05-15T16:46:00Z">
        <w:r>
          <w:rPr>
            <w:noProof/>
          </w:rPr>
          <mc:AlternateContent>
            <mc:Choice Requires="wps">
              <w:drawing>
                <wp:anchor distT="0" distB="0" distL="114300" distR="114300" simplePos="0" relativeHeight="251659264" behindDoc="0" locked="0" layoutInCell="1" allowOverlap="1" wp14:anchorId="31C7FC7C" wp14:editId="602DFF3B">
                  <wp:simplePos x="0" y="0"/>
                  <wp:positionH relativeFrom="column">
                    <wp:posOffset>3110230</wp:posOffset>
                  </wp:positionH>
                  <wp:positionV relativeFrom="paragraph">
                    <wp:posOffset>638175</wp:posOffset>
                  </wp:positionV>
                  <wp:extent cx="2476500" cy="695325"/>
                  <wp:effectExtent l="6985" t="9525" r="12065" b="9525"/>
                  <wp:wrapNone/>
                  <wp:docPr id="36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6953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3FADB2" id="AutoShape 5" o:spid="_x0000_s1026" style="position:absolute;margin-left:244.9pt;margin-top:50.25pt;width:195pt;height:5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" filled="f" strokecolor="red"/>
              </w:pict>
            </mc:Fallback>
          </mc:AlternateContent>
        </w:r>
      </w:ins>
      <w:r w:rsidR="001F43F2">
        <w:t>6.2</w:t>
      </w:r>
      <w:r w:rsidR="001F43F2">
        <w:tab/>
      </w:r>
      <w:r w:rsidRPr="007F652A">
        <w:t>Select “Installation” &gt; “New SQL Server Stand</w:t>
      </w:r>
      <w:del w:id="109" w:author="Tom-2K19" w:date="2019-05-15T16:46:00Z">
        <w:r w:rsidRPr="00F530E6">
          <w:rPr>
            <w:rFonts w:eastAsia="SimSun" w:cs="Calibri"/>
            <w:lang w:eastAsia="zh-CN"/>
          </w:rPr>
          <w:delText>‐</w:delText>
        </w:r>
      </w:del>
      <w:ins w:id="110" w:author="Tom-2K19" w:date="2019-05-15T16:46:00Z">
        <w:r w:rsidRPr="00283E87">
          <w:t>-</w:t>
        </w:r>
      </w:ins>
      <w:r w:rsidRPr="007F652A">
        <w:t>alone installation or add features to an existing installation”</w:t>
      </w:r>
      <w:ins w:id="111" w:author="Tom-2K19" w:date="2019-05-15T16:46:00Z">
        <w:r>
          <w:t xml:space="preserve"> when you got the screen below:</w:t>
        </w:r>
        <w:r>
          <w:br/>
        </w:r>
      </w:ins>
      <w:r w:rsidR="001F43F2">
        <w:br/>
      </w:r>
      <w:ins w:id="112" w:author="Tom-2K19" w:date="2019-05-15T16:46:00Z">
        <w:r>
          <w:rPr>
            <w:noProof/>
          </w:rPr>
          <mc:AlternateContent>
            <mc:Choice Requires="wps">
              <w:drawing>
                <wp:anchor distT="0" distB="0" distL="114300" distR="114300" simplePos="0" relativeHeight="251660288" behindDoc="0" locked="0" layoutInCell="1" allowOverlap="1" wp14:anchorId="5FA560A2" wp14:editId="66791DC3">
                  <wp:simplePos x="0" y="0"/>
                  <wp:positionH relativeFrom="column">
                    <wp:posOffset>521970</wp:posOffset>
                  </wp:positionH>
                  <wp:positionV relativeFrom="paragraph">
                    <wp:posOffset>638175</wp:posOffset>
                  </wp:positionV>
                  <wp:extent cx="523875" cy="171450"/>
                  <wp:effectExtent l="9525" t="9525" r="9525" b="9525"/>
                  <wp:wrapNone/>
                  <wp:docPr id="36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17145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F06CB7" id="AutoShape 6" o:spid="_x0000_s1026" style="position:absolute;margin-left:41.1pt;margin-top:50.25pt;width:41.25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" filled="f" strokecolor="red"/>
              </w:pict>
            </mc:Fallback>
          </mc:AlternateContent>
        </w:r>
        <w:r w:rsidRPr="00F45AA9">
          <w:rPr>
            <w:noProof/>
          </w:rPr>
          <w:drawing>
            <wp:inline distT="0" distB="0" distL="0" distR="0" wp14:anchorId="4F77A5CB" wp14:editId="3C20426D">
              <wp:extent cx="5219700" cy="3933825"/>
              <wp:effectExtent l="0" t="0" r="0" b="0"/>
              <wp:docPr id="3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9700" cy="3933825"/>
                      </a:xfrm>
                      <a:prstGeom prst="rect">
                        <a:avLst/>
                      </a:prstGeom>
                      <a:noFill/>
                      <a:ln>
                        <a:noFill/>
                      </a:ln>
                    </pic:spPr>
                  </pic:pic>
                </a:graphicData>
              </a:graphic>
            </wp:inline>
          </w:drawing>
        </w:r>
        <w:r>
          <w:rPr>
            <w:noProof/>
          </w:rPr>
          <w:br/>
          <w:t>Sometimes  your server may need your response before you can continue, like this:</w:t>
        </w:r>
        <w:r>
          <w:rPr>
            <w:noProof/>
          </w:rPr>
          <w:br/>
        </w:r>
        <w:r w:rsidRPr="00F45AA9">
          <w:rPr>
            <w:noProof/>
          </w:rPr>
          <w:drawing>
            <wp:inline distT="0" distB="0" distL="0" distR="0" wp14:anchorId="3CA115BB" wp14:editId="0ACB8160">
              <wp:extent cx="5734050" cy="3343275"/>
              <wp:effectExtent l="0" t="0" r="0" b="0"/>
              <wp:docPr id="3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b="22520"/>
                      <a:stretch>
                        <a:fillRect/>
                      </a:stretch>
                    </pic:blipFill>
                    <pic:spPr bwMode="auto">
                      <a:xfrm>
                        <a:off x="0" y="0"/>
                        <a:ext cx="5734050" cy="3343275"/>
                      </a:xfrm>
                      <a:prstGeom prst="rect">
                        <a:avLst/>
                      </a:prstGeom>
                      <a:noFill/>
                      <a:ln>
                        <a:noFill/>
                      </a:ln>
                    </pic:spPr>
                  </pic:pic>
                </a:graphicData>
              </a:graphic>
            </wp:inline>
          </w:drawing>
        </w:r>
        <w:r>
          <w:rPr>
            <w:noProof/>
          </w:rPr>
          <w:br/>
          <w:t>Otherwise, you shall come to the next licensing screen below.</w:t>
        </w:r>
      </w:ins>
    </w:p>
    <w:p w:rsidR="00AB3705" w:rsidRDefault="00AB3705" w:rsidP="00AB3705">
      <w:pPr>
        <w:spacing w:line="20" w:lineRule="exact"/>
        <w:rPr>
          <w:del w:id="113" w:author="Tom-2K19" w:date="2019-05-15T16:46:00Z"/>
          <w:sz w:val="20"/>
          <w:szCs w:val="20"/>
          <w:lang w:eastAsia="zh-HK"/>
        </w:rPr>
      </w:pPr>
      <w:del w:id="114" w:author="Tom-2K19" w:date="2019-05-15T16:46:00Z">
        <w:r>
          <w:rPr>
            <w:noProof/>
            <w:sz w:val="20"/>
            <w:szCs w:val="20"/>
          </w:rPr>
          <w:drawing>
            <wp:anchor distT="0" distB="0" distL="114300" distR="114300" simplePos="0" relativeHeight="251670528" behindDoc="1" locked="0" layoutInCell="0" allowOverlap="1" wp14:anchorId="3C2EFC91" wp14:editId="719C2575">
              <wp:simplePos x="0" y="0"/>
              <wp:positionH relativeFrom="column">
                <wp:posOffset>462280</wp:posOffset>
              </wp:positionH>
              <wp:positionV relativeFrom="paragraph">
                <wp:posOffset>-10160</wp:posOffset>
              </wp:positionV>
              <wp:extent cx="4754245" cy="3539490"/>
              <wp:effectExtent l="0" t="0" r="0" b="0"/>
              <wp:wrapNone/>
              <wp:docPr id="2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4754245" cy="3539490"/>
                      </a:xfrm>
                      <a:prstGeom prst="rect">
                        <a:avLst/>
                      </a:prstGeom>
                      <a:noFill/>
                    </pic:spPr>
                  </pic:pic>
                </a:graphicData>
              </a:graphic>
            </wp:anchor>
          </w:drawing>
        </w:r>
      </w:del>
      <w:r w:rsidR="001F43F2">
        <w:rPr>
          <w:rFonts w:hint="eastAsia"/>
          <w:sz w:val="20"/>
          <w:szCs w:val="20"/>
          <w:lang w:eastAsia="zh-HK"/>
        </w:rPr>
        <w:t>6</w:t>
      </w:r>
      <w:r w:rsidR="001F43F2">
        <w:rPr>
          <w:sz w:val="20"/>
          <w:szCs w:val="20"/>
          <w:lang w:eastAsia="zh-HK"/>
        </w:rPr>
        <w:t>.3</w:t>
      </w:r>
      <w:r w:rsidR="001F43F2">
        <w:rPr>
          <w:sz w:val="20"/>
          <w:szCs w:val="20"/>
          <w:lang w:eastAsia="zh-HK"/>
        </w:rPr>
        <w:tab/>
      </w:r>
    </w:p>
    <w:p w:rsidR="00AB3705" w:rsidRDefault="00AB3705" w:rsidP="00AB3705">
      <w:pPr>
        <w:spacing w:line="200" w:lineRule="exact"/>
        <w:rPr>
          <w:del w:id="115" w:author="Tom-2K19" w:date="2019-05-15T16:46:00Z"/>
          <w:sz w:val="20"/>
          <w:szCs w:val="20"/>
        </w:rPr>
      </w:pPr>
    </w:p>
    <w:p w:rsidR="00AB3705" w:rsidRDefault="00AB3705" w:rsidP="00AB3705">
      <w:pPr>
        <w:spacing w:line="200" w:lineRule="exact"/>
        <w:rPr>
          <w:del w:id="116" w:author="Tom-2K19" w:date="2019-05-15T16:46:00Z"/>
          <w:sz w:val="20"/>
          <w:szCs w:val="20"/>
        </w:rPr>
      </w:pPr>
    </w:p>
    <w:p w:rsidR="00AB3705" w:rsidRDefault="00AB3705" w:rsidP="00AB3705">
      <w:pPr>
        <w:spacing w:line="200" w:lineRule="exact"/>
        <w:rPr>
          <w:del w:id="117" w:author="Tom-2K19" w:date="2019-05-15T16:46:00Z"/>
          <w:sz w:val="20"/>
          <w:szCs w:val="20"/>
        </w:rPr>
      </w:pPr>
    </w:p>
    <w:p w:rsidR="00AB3705" w:rsidRDefault="00AB3705" w:rsidP="00AB3705">
      <w:pPr>
        <w:spacing w:line="200" w:lineRule="exact"/>
        <w:rPr>
          <w:del w:id="118" w:author="Tom-2K19" w:date="2019-05-15T16:46:00Z"/>
          <w:sz w:val="20"/>
          <w:szCs w:val="20"/>
        </w:rPr>
      </w:pPr>
    </w:p>
    <w:p w:rsidR="00AB3705" w:rsidRDefault="00AB3705" w:rsidP="00AB3705">
      <w:pPr>
        <w:spacing w:line="200" w:lineRule="exact"/>
        <w:rPr>
          <w:del w:id="119" w:author="Tom-2K19" w:date="2019-05-15T16:46:00Z"/>
          <w:sz w:val="20"/>
          <w:szCs w:val="20"/>
        </w:rPr>
      </w:pPr>
    </w:p>
    <w:p w:rsidR="00AB3705" w:rsidRDefault="00AB3705" w:rsidP="00AB3705">
      <w:pPr>
        <w:spacing w:line="200" w:lineRule="exact"/>
        <w:rPr>
          <w:del w:id="120" w:author="Tom-2K19" w:date="2019-05-15T16:46:00Z"/>
          <w:sz w:val="20"/>
          <w:szCs w:val="20"/>
        </w:rPr>
      </w:pPr>
    </w:p>
    <w:p w:rsidR="00AB3705" w:rsidRDefault="00AB3705" w:rsidP="00AB3705">
      <w:pPr>
        <w:spacing w:line="200" w:lineRule="exact"/>
        <w:rPr>
          <w:del w:id="121" w:author="Tom-2K19" w:date="2019-05-15T16:46:00Z"/>
          <w:sz w:val="20"/>
          <w:szCs w:val="20"/>
        </w:rPr>
      </w:pPr>
    </w:p>
    <w:p w:rsidR="00AB3705" w:rsidRDefault="00AB3705" w:rsidP="00AB3705">
      <w:pPr>
        <w:spacing w:line="200" w:lineRule="exact"/>
        <w:rPr>
          <w:del w:id="122" w:author="Tom-2K19" w:date="2019-05-15T16:46:00Z"/>
          <w:sz w:val="20"/>
          <w:szCs w:val="20"/>
        </w:rPr>
      </w:pPr>
    </w:p>
    <w:p w:rsidR="00AB3705" w:rsidRDefault="00AB3705" w:rsidP="00AB3705">
      <w:pPr>
        <w:spacing w:line="200" w:lineRule="exact"/>
        <w:rPr>
          <w:del w:id="123" w:author="Tom-2K19" w:date="2019-05-15T16:46:00Z"/>
          <w:sz w:val="20"/>
          <w:szCs w:val="20"/>
        </w:rPr>
      </w:pPr>
    </w:p>
    <w:p w:rsidR="00AB3705" w:rsidRDefault="00AB3705" w:rsidP="00AB3705">
      <w:pPr>
        <w:spacing w:line="200" w:lineRule="exact"/>
        <w:rPr>
          <w:del w:id="124" w:author="Tom-2K19" w:date="2019-05-15T16:46:00Z"/>
          <w:sz w:val="20"/>
          <w:szCs w:val="20"/>
        </w:rPr>
      </w:pPr>
    </w:p>
    <w:p w:rsidR="00AB3705" w:rsidRDefault="00AB3705" w:rsidP="00AB3705">
      <w:pPr>
        <w:spacing w:line="200" w:lineRule="exact"/>
        <w:rPr>
          <w:del w:id="125" w:author="Tom-2K19" w:date="2019-05-15T16:46:00Z"/>
          <w:sz w:val="20"/>
          <w:szCs w:val="20"/>
        </w:rPr>
      </w:pPr>
    </w:p>
    <w:p w:rsidR="00AB3705" w:rsidRDefault="00AB3705" w:rsidP="00AB3705">
      <w:pPr>
        <w:spacing w:line="200" w:lineRule="exact"/>
        <w:rPr>
          <w:del w:id="126" w:author="Tom-2K19" w:date="2019-05-15T16:46:00Z"/>
          <w:sz w:val="20"/>
          <w:szCs w:val="20"/>
        </w:rPr>
      </w:pPr>
    </w:p>
    <w:p w:rsidR="00AB3705" w:rsidRDefault="00AB3705" w:rsidP="00AB3705">
      <w:pPr>
        <w:spacing w:line="200" w:lineRule="exact"/>
        <w:rPr>
          <w:del w:id="127" w:author="Tom-2K19" w:date="2019-05-15T16:46:00Z"/>
          <w:sz w:val="20"/>
          <w:szCs w:val="20"/>
        </w:rPr>
      </w:pPr>
    </w:p>
    <w:p w:rsidR="00AB3705" w:rsidRDefault="00AB3705" w:rsidP="00AB3705">
      <w:pPr>
        <w:spacing w:line="200" w:lineRule="exact"/>
        <w:rPr>
          <w:del w:id="128" w:author="Tom-2K19" w:date="2019-05-15T16:46:00Z"/>
          <w:sz w:val="20"/>
          <w:szCs w:val="20"/>
        </w:rPr>
      </w:pPr>
    </w:p>
    <w:p w:rsidR="00AB3705" w:rsidRDefault="00AB3705" w:rsidP="00AB3705">
      <w:pPr>
        <w:spacing w:line="200" w:lineRule="exact"/>
        <w:rPr>
          <w:del w:id="129" w:author="Tom-2K19" w:date="2019-05-15T16:46:00Z"/>
          <w:sz w:val="20"/>
          <w:szCs w:val="20"/>
        </w:rPr>
      </w:pPr>
    </w:p>
    <w:p w:rsidR="00AB3705" w:rsidRDefault="00AB3705" w:rsidP="00AB3705">
      <w:pPr>
        <w:spacing w:line="200" w:lineRule="exact"/>
        <w:rPr>
          <w:del w:id="130" w:author="Tom-2K19" w:date="2019-05-15T16:46:00Z"/>
          <w:sz w:val="20"/>
          <w:szCs w:val="20"/>
        </w:rPr>
      </w:pPr>
    </w:p>
    <w:p w:rsidR="00AB3705" w:rsidRDefault="00AB3705" w:rsidP="00AB3705">
      <w:pPr>
        <w:spacing w:line="200" w:lineRule="exact"/>
        <w:rPr>
          <w:del w:id="131" w:author="Tom-2K19" w:date="2019-05-15T16:46:00Z"/>
          <w:sz w:val="20"/>
          <w:szCs w:val="20"/>
        </w:rPr>
      </w:pPr>
    </w:p>
    <w:p w:rsidR="00AB3705" w:rsidRDefault="00AB3705" w:rsidP="00AB3705">
      <w:pPr>
        <w:spacing w:line="200" w:lineRule="exact"/>
        <w:rPr>
          <w:del w:id="132" w:author="Tom-2K19" w:date="2019-05-15T16:46:00Z"/>
          <w:sz w:val="20"/>
          <w:szCs w:val="20"/>
        </w:rPr>
      </w:pPr>
    </w:p>
    <w:p w:rsidR="00AB3705" w:rsidRDefault="00AB3705" w:rsidP="00AB3705">
      <w:pPr>
        <w:spacing w:line="200" w:lineRule="exact"/>
        <w:rPr>
          <w:del w:id="133" w:author="Tom-2K19" w:date="2019-05-15T16:46:00Z"/>
          <w:sz w:val="20"/>
          <w:szCs w:val="20"/>
        </w:rPr>
      </w:pPr>
    </w:p>
    <w:p w:rsidR="00AB3705" w:rsidRDefault="00AB3705" w:rsidP="00AB3705">
      <w:pPr>
        <w:spacing w:line="200" w:lineRule="exact"/>
        <w:rPr>
          <w:del w:id="134" w:author="Tom-2K19" w:date="2019-05-15T16:46:00Z"/>
          <w:sz w:val="20"/>
          <w:szCs w:val="20"/>
        </w:rPr>
      </w:pPr>
    </w:p>
    <w:p w:rsidR="00AB3705" w:rsidRDefault="00AB3705" w:rsidP="00AB3705">
      <w:pPr>
        <w:spacing w:line="200" w:lineRule="exact"/>
        <w:rPr>
          <w:del w:id="135" w:author="Tom-2K19" w:date="2019-05-15T16:46:00Z"/>
          <w:sz w:val="20"/>
          <w:szCs w:val="20"/>
        </w:rPr>
      </w:pPr>
    </w:p>
    <w:p w:rsidR="00AB3705" w:rsidRDefault="00AB3705" w:rsidP="00AB3705">
      <w:pPr>
        <w:spacing w:line="200" w:lineRule="exact"/>
        <w:rPr>
          <w:del w:id="136" w:author="Tom-2K19" w:date="2019-05-15T16:46:00Z"/>
          <w:sz w:val="20"/>
          <w:szCs w:val="20"/>
        </w:rPr>
      </w:pPr>
    </w:p>
    <w:p w:rsidR="00AB3705" w:rsidRDefault="00AB3705" w:rsidP="00AB3705">
      <w:pPr>
        <w:spacing w:line="200" w:lineRule="exact"/>
        <w:rPr>
          <w:del w:id="137" w:author="Tom-2K19" w:date="2019-05-15T16:46:00Z"/>
          <w:sz w:val="20"/>
          <w:szCs w:val="20"/>
        </w:rPr>
      </w:pPr>
    </w:p>
    <w:p w:rsidR="00AB3705" w:rsidRDefault="00AB3705" w:rsidP="00AB3705">
      <w:pPr>
        <w:spacing w:line="200" w:lineRule="exact"/>
        <w:rPr>
          <w:del w:id="138" w:author="Tom-2K19" w:date="2019-05-15T16:46:00Z"/>
          <w:sz w:val="20"/>
          <w:szCs w:val="20"/>
        </w:rPr>
      </w:pPr>
    </w:p>
    <w:p w:rsidR="00AB3705" w:rsidRDefault="00AB3705" w:rsidP="00AB3705">
      <w:pPr>
        <w:spacing w:line="200" w:lineRule="exact"/>
        <w:rPr>
          <w:del w:id="139" w:author="Tom-2K19" w:date="2019-05-15T16:46:00Z"/>
          <w:sz w:val="20"/>
          <w:szCs w:val="20"/>
        </w:rPr>
      </w:pPr>
    </w:p>
    <w:p w:rsidR="00AB3705" w:rsidRDefault="00AB3705" w:rsidP="00AB3705">
      <w:pPr>
        <w:spacing w:line="200" w:lineRule="exact"/>
        <w:rPr>
          <w:del w:id="140" w:author="Tom-2K19" w:date="2019-05-15T16:46:00Z"/>
          <w:sz w:val="20"/>
          <w:szCs w:val="20"/>
        </w:rPr>
      </w:pPr>
    </w:p>
    <w:p w:rsidR="00AB3705" w:rsidRDefault="00AB3705" w:rsidP="00AB3705">
      <w:pPr>
        <w:spacing w:line="200" w:lineRule="exact"/>
        <w:rPr>
          <w:del w:id="141" w:author="Tom-2K19" w:date="2019-05-15T16:46:00Z"/>
          <w:sz w:val="20"/>
          <w:szCs w:val="20"/>
        </w:rPr>
      </w:pPr>
    </w:p>
    <w:p w:rsidR="00AB3705" w:rsidRDefault="00AB3705" w:rsidP="00AB3705">
      <w:pPr>
        <w:spacing w:line="374" w:lineRule="exact"/>
        <w:rPr>
          <w:del w:id="142" w:author="Tom-2K19" w:date="2019-05-15T16:46:00Z"/>
          <w:sz w:val="20"/>
          <w:szCs w:val="20"/>
        </w:rPr>
      </w:pPr>
    </w:p>
    <w:p w:rsidR="00AB3705" w:rsidRDefault="00AB3705">
      <w:pPr>
        <w:pStyle w:val="2"/>
        <w:ind w:left="720" w:hanging="720"/>
        <w:rPr>
          <w:rPrChange w:id="143" w:author="Tom-2K19" w:date="2019-05-15T16:46:00Z">
            <w:rPr>
              <w:sz w:val="20"/>
            </w:rPr>
          </w:rPrChange>
        </w:rPr>
        <w:pPrChange w:id="144" w:author="Tom-2K19" w:date="2019-05-15T16:46:00Z">
          <w:pPr>
            <w:tabs>
              <w:tab w:val="left" w:pos="700"/>
            </w:tabs>
          </w:pPr>
        </w:pPrChange>
      </w:pPr>
      <w:del w:id="145" w:author="Tom-2K19" w:date="2019-05-15T16:46:00Z">
        <w:r w:rsidRPr="00F530E6">
          <w:rPr>
            <w:rFonts w:eastAsia="SimSun" w:cs="Calibri"/>
            <w:lang w:eastAsia="zh-CN"/>
          </w:rPr>
          <w:delText>6.2</w:delText>
        </w:r>
        <w:r>
          <w:rPr>
            <w:sz w:val="20"/>
            <w:szCs w:val="20"/>
            <w:lang w:eastAsia="zh-CN"/>
          </w:rPr>
          <w:tab/>
        </w:r>
      </w:del>
      <w:r w:rsidRPr="007F652A">
        <w:t>Checked the check box of “I accept the license terms and click [Next&gt;].</w:t>
      </w:r>
      <w:r w:rsidR="001F43F2">
        <w:br/>
      </w:r>
      <w:ins w:id="146" w:author="Tom-2K19" w:date="2019-05-15T16:46:00Z">
        <w:r>
          <w:rPr>
            <w:lang w:eastAsia="zh-HK"/>
          </w:rPr>
          <w:br/>
        </w:r>
        <w:r w:rsidRPr="00685350">
          <w:rPr>
            <w:noProof/>
            <w:lang w:eastAsia="zh-HK"/>
          </w:rPr>
          <w:drawing>
            <wp:inline distT="0" distB="0" distL="0" distR="0" wp14:anchorId="0E55F118" wp14:editId="120ED54D">
              <wp:extent cx="4752975" cy="3581400"/>
              <wp:effectExtent l="0" t="0" r="0" b="0"/>
              <wp:docPr id="309"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2975" cy="3581400"/>
                      </a:xfrm>
                      <a:prstGeom prst="rect">
                        <a:avLst/>
                      </a:prstGeom>
                      <a:noFill/>
                      <a:ln>
                        <a:noFill/>
                      </a:ln>
                    </pic:spPr>
                  </pic:pic>
                </a:graphicData>
              </a:graphic>
            </wp:inline>
          </w:drawing>
        </w:r>
      </w:ins>
    </w:p>
    <w:p w:rsidR="00AB3705" w:rsidRDefault="00AB3705" w:rsidP="00AB3705">
      <w:pPr>
        <w:spacing w:line="20" w:lineRule="exact"/>
        <w:rPr>
          <w:del w:id="147" w:author="Tom-2K19" w:date="2019-05-15T16:46:00Z"/>
          <w:sz w:val="20"/>
          <w:szCs w:val="20"/>
          <w:lang w:eastAsia="zh-HK"/>
        </w:rPr>
      </w:pPr>
      <w:del w:id="148" w:author="Tom-2K19" w:date="2019-05-15T16:46:00Z">
        <w:r>
          <w:rPr>
            <w:noProof/>
            <w:sz w:val="20"/>
            <w:szCs w:val="20"/>
          </w:rPr>
          <w:drawing>
            <wp:anchor distT="0" distB="0" distL="114300" distR="114300" simplePos="0" relativeHeight="251671552" behindDoc="1" locked="0" layoutInCell="0" allowOverlap="1" wp14:anchorId="5E19AB8F" wp14:editId="19D77CD2">
              <wp:simplePos x="0" y="0"/>
              <wp:positionH relativeFrom="column">
                <wp:posOffset>462280</wp:posOffset>
              </wp:positionH>
              <wp:positionV relativeFrom="paragraph">
                <wp:posOffset>27305</wp:posOffset>
              </wp:positionV>
              <wp:extent cx="4755515" cy="3582670"/>
              <wp:effectExtent l="0" t="0" r="0" b="0"/>
              <wp:wrapNone/>
              <wp:docPr id="2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cstate="print"/>
                      <a:srcRect/>
                      <a:stretch>
                        <a:fillRect/>
                      </a:stretch>
                    </pic:blipFill>
                    <pic:spPr bwMode="auto">
                      <a:xfrm>
                        <a:off x="0" y="0"/>
                        <a:ext cx="4755515" cy="3582670"/>
                      </a:xfrm>
                      <a:prstGeom prst="rect">
                        <a:avLst/>
                      </a:prstGeom>
                      <a:noFill/>
                    </pic:spPr>
                  </pic:pic>
                </a:graphicData>
              </a:graphic>
            </wp:anchor>
          </w:drawing>
        </w:r>
      </w:del>
      <w:r w:rsidR="001F43F2">
        <w:rPr>
          <w:rFonts w:hint="eastAsia"/>
          <w:sz w:val="20"/>
          <w:szCs w:val="20"/>
          <w:lang w:eastAsia="zh-HK"/>
        </w:rPr>
        <w:t>6</w:t>
      </w:r>
      <w:r w:rsidR="001F43F2">
        <w:rPr>
          <w:sz w:val="20"/>
          <w:szCs w:val="20"/>
          <w:lang w:eastAsia="zh-HK"/>
        </w:rPr>
        <w:t>.4</w:t>
      </w:r>
      <w:r w:rsidR="001F43F2">
        <w:rPr>
          <w:sz w:val="20"/>
          <w:szCs w:val="20"/>
          <w:lang w:eastAsia="zh-HK"/>
        </w:rPr>
        <w:tab/>
      </w:r>
    </w:p>
    <w:p w:rsidR="00AB3705" w:rsidRDefault="00AB3705" w:rsidP="00AB3705">
      <w:pPr>
        <w:rPr>
          <w:del w:id="149" w:author="Tom-2K19" w:date="2019-05-15T16:46:00Z"/>
        </w:rPr>
        <w:sectPr w:rsidR="00AB3705">
          <w:pgSz w:w="12240" w:h="15840"/>
          <w:pgMar w:top="700" w:right="1220" w:bottom="1440" w:left="1000" w:header="0" w:footer="0" w:gutter="0"/>
          <w:cols w:space="720" w:equalWidth="0">
            <w:col w:w="10020"/>
          </w:cols>
        </w:sectPr>
      </w:pPr>
    </w:p>
    <w:p w:rsidR="00AB3705" w:rsidRDefault="00AB3705" w:rsidP="00AB3705">
      <w:pPr>
        <w:rPr>
          <w:del w:id="150" w:author="Tom-2K19" w:date="2019-05-15T16:46:00Z"/>
          <w:sz w:val="20"/>
          <w:szCs w:val="20"/>
        </w:rPr>
      </w:pPr>
      <w:bookmarkStart w:id="151" w:name="page24"/>
      <w:bookmarkEnd w:id="151"/>
      <w:del w:id="152" w:author="Tom-2K19" w:date="2019-05-15T16:46:00Z">
        <w:r>
          <w:rPr>
            <w:rFonts w:eastAsia="Calibri"/>
            <w:noProof/>
          </w:rPr>
          <w:drawing>
            <wp:anchor distT="0" distB="0" distL="114300" distR="114300" simplePos="0" relativeHeight="251672576" behindDoc="1" locked="0" layoutInCell="0" allowOverlap="1" wp14:anchorId="7ADC3F08" wp14:editId="6E6AFF54">
              <wp:simplePos x="0" y="0"/>
              <wp:positionH relativeFrom="page">
                <wp:posOffset>6515100</wp:posOffset>
              </wp:positionH>
              <wp:positionV relativeFrom="page">
                <wp:posOffset>257810</wp:posOffset>
              </wp:positionV>
              <wp:extent cx="572770" cy="575945"/>
              <wp:effectExtent l="0" t="0" r="0" b="0"/>
              <wp:wrapNone/>
              <wp:docPr id="2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153" w:author="Tom-2K19" w:date="2019-05-15T16:46:00Z"/>
          <w:sz w:val="20"/>
          <w:szCs w:val="20"/>
        </w:rPr>
      </w:pPr>
    </w:p>
    <w:p w:rsidR="00AB3705" w:rsidRPr="00685350" w:rsidRDefault="00AB3705">
      <w:pPr>
        <w:pStyle w:val="2"/>
        <w:ind w:left="720" w:hanging="720"/>
        <w:rPr>
          <w:rPrChange w:id="154" w:author="Tom-2K19" w:date="2019-05-15T16:46:00Z">
            <w:rPr>
              <w:sz w:val="20"/>
            </w:rPr>
          </w:rPrChange>
        </w:rPr>
        <w:pPrChange w:id="155" w:author="Tom-2K19" w:date="2019-05-15T16:46:00Z">
          <w:pPr>
            <w:tabs>
              <w:tab w:val="left" w:pos="700"/>
            </w:tabs>
          </w:pPr>
        </w:pPrChange>
      </w:pPr>
      <w:del w:id="156" w:author="Tom-2K19" w:date="2019-05-15T16:46:00Z">
        <w:r w:rsidRPr="00F530E6">
          <w:rPr>
            <w:rFonts w:eastAsia="SimSun" w:cs="Calibri"/>
            <w:lang w:eastAsia="zh-CN"/>
          </w:rPr>
          <w:delText>6.3</w:delText>
        </w:r>
        <w:r>
          <w:rPr>
            <w:sz w:val="20"/>
            <w:szCs w:val="20"/>
            <w:lang w:eastAsia="zh-CN"/>
          </w:rPr>
          <w:tab/>
        </w:r>
      </w:del>
      <w:ins w:id="157" w:author="Tom-2K19" w:date="2019-05-15T16:46:00Z">
        <w:r>
          <w:rPr>
            <w:noProof/>
            <w:lang w:eastAsia="zh-HK"/>
          </w:rPr>
          <mc:AlternateContent>
            <mc:Choice Requires="wps">
              <w:drawing>
                <wp:anchor distT="0" distB="0" distL="114300" distR="114300" simplePos="0" relativeHeight="251661312" behindDoc="0" locked="0" layoutInCell="1" allowOverlap="1" wp14:anchorId="19D2293D" wp14:editId="2E84B60B">
                  <wp:simplePos x="0" y="0"/>
                  <wp:positionH relativeFrom="column">
                    <wp:posOffset>4017645</wp:posOffset>
                  </wp:positionH>
                  <wp:positionV relativeFrom="paragraph">
                    <wp:posOffset>3576320</wp:posOffset>
                  </wp:positionV>
                  <wp:extent cx="542925" cy="238125"/>
                  <wp:effectExtent l="9525" t="9525" r="9525" b="9525"/>
                  <wp:wrapNone/>
                  <wp:docPr id="367"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2381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D332DA" id="AutoShape 7" o:spid="_x0000_s1026" style="position:absolute;margin-left:316.35pt;margin-top:281.6pt;width:42.75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" filled="f" strokecolor="red"/>
              </w:pict>
            </mc:Fallback>
          </mc:AlternateContent>
        </w:r>
      </w:ins>
      <w:r w:rsidRPr="007F652A">
        <w:t>Click [Next&gt;]</w:t>
      </w:r>
      <w:ins w:id="158" w:author="Tom-2K19" w:date="2019-05-15T16:46:00Z">
        <w:r>
          <w:rPr>
            <w:lang w:eastAsia="zh-HK"/>
          </w:rPr>
          <w:br/>
        </w:r>
        <w:r w:rsidRPr="00685350">
          <w:rPr>
            <w:noProof/>
            <w:lang w:eastAsia="zh-HK"/>
          </w:rPr>
          <w:drawing>
            <wp:inline distT="0" distB="0" distL="0" distR="0" wp14:anchorId="34489645" wp14:editId="5FB99979">
              <wp:extent cx="4752975" cy="3571875"/>
              <wp:effectExtent l="0" t="0" r="0" b="0"/>
              <wp:docPr id="308"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ins>
    </w:p>
    <w:p w:rsidR="00AB3705" w:rsidRDefault="00AB3705" w:rsidP="00AB3705">
      <w:pPr>
        <w:spacing w:line="20" w:lineRule="exact"/>
        <w:rPr>
          <w:del w:id="159" w:author="Tom-2K19" w:date="2019-05-15T16:46:00Z"/>
          <w:sz w:val="20"/>
          <w:szCs w:val="20"/>
          <w:lang w:eastAsia="zh-HK"/>
        </w:rPr>
      </w:pPr>
      <w:del w:id="160" w:author="Tom-2K19" w:date="2019-05-15T16:46:00Z">
        <w:r>
          <w:rPr>
            <w:noProof/>
            <w:sz w:val="20"/>
            <w:szCs w:val="20"/>
          </w:rPr>
          <w:drawing>
            <wp:anchor distT="0" distB="0" distL="114300" distR="114300" simplePos="0" relativeHeight="251673600" behindDoc="1" locked="0" layoutInCell="0" allowOverlap="1" wp14:anchorId="6E41B0F0" wp14:editId="692DDC4C">
              <wp:simplePos x="0" y="0"/>
              <wp:positionH relativeFrom="column">
                <wp:posOffset>462280</wp:posOffset>
              </wp:positionH>
              <wp:positionV relativeFrom="paragraph">
                <wp:posOffset>27305</wp:posOffset>
              </wp:positionV>
              <wp:extent cx="4755515" cy="3573780"/>
              <wp:effectExtent l="0" t="0" r="0" b="0"/>
              <wp:wrapNone/>
              <wp:docPr id="2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srcRect/>
                      <a:stretch>
                        <a:fillRect/>
                      </a:stretch>
                    </pic:blipFill>
                    <pic:spPr bwMode="auto">
                      <a:xfrm>
                        <a:off x="0" y="0"/>
                        <a:ext cx="4755515" cy="3573780"/>
                      </a:xfrm>
                      <a:prstGeom prst="rect">
                        <a:avLst/>
                      </a:prstGeom>
                      <a:noFill/>
                    </pic:spPr>
                  </pic:pic>
                </a:graphicData>
              </a:graphic>
            </wp:anchor>
          </w:drawing>
        </w:r>
      </w:del>
      <w:r w:rsidR="001F43F2">
        <w:rPr>
          <w:rFonts w:hint="eastAsia"/>
          <w:sz w:val="20"/>
          <w:szCs w:val="20"/>
          <w:lang w:eastAsia="zh-HK"/>
        </w:rPr>
        <w:t>6</w:t>
      </w:r>
      <w:r w:rsidR="001F43F2">
        <w:rPr>
          <w:sz w:val="20"/>
          <w:szCs w:val="20"/>
          <w:lang w:eastAsia="zh-HK"/>
        </w:rPr>
        <w:t>.5</w:t>
      </w:r>
      <w:r w:rsidR="001F43F2">
        <w:rPr>
          <w:sz w:val="20"/>
          <w:szCs w:val="20"/>
          <w:lang w:eastAsia="zh-HK"/>
        </w:rPr>
        <w:tab/>
      </w:r>
    </w:p>
    <w:p w:rsidR="00AB3705" w:rsidRDefault="00AB3705" w:rsidP="00AB3705">
      <w:pPr>
        <w:spacing w:line="200" w:lineRule="exact"/>
        <w:rPr>
          <w:del w:id="161" w:author="Tom-2K19" w:date="2019-05-15T16:46:00Z"/>
          <w:sz w:val="20"/>
          <w:szCs w:val="20"/>
        </w:rPr>
      </w:pPr>
    </w:p>
    <w:p w:rsidR="00AB3705" w:rsidRDefault="00AB3705" w:rsidP="00AB3705">
      <w:pPr>
        <w:spacing w:line="200" w:lineRule="exact"/>
        <w:rPr>
          <w:del w:id="162" w:author="Tom-2K19" w:date="2019-05-15T16:46:00Z"/>
          <w:sz w:val="20"/>
          <w:szCs w:val="20"/>
        </w:rPr>
      </w:pPr>
    </w:p>
    <w:p w:rsidR="00AB3705" w:rsidRDefault="00AB3705" w:rsidP="00AB3705">
      <w:pPr>
        <w:spacing w:line="200" w:lineRule="exact"/>
        <w:rPr>
          <w:del w:id="163" w:author="Tom-2K19" w:date="2019-05-15T16:46:00Z"/>
          <w:sz w:val="20"/>
          <w:szCs w:val="20"/>
        </w:rPr>
      </w:pPr>
    </w:p>
    <w:p w:rsidR="00AB3705" w:rsidRDefault="00AB3705" w:rsidP="00AB3705">
      <w:pPr>
        <w:spacing w:line="200" w:lineRule="exact"/>
        <w:rPr>
          <w:del w:id="164" w:author="Tom-2K19" w:date="2019-05-15T16:46:00Z"/>
          <w:sz w:val="20"/>
          <w:szCs w:val="20"/>
        </w:rPr>
      </w:pPr>
    </w:p>
    <w:p w:rsidR="00AB3705" w:rsidRDefault="00AB3705" w:rsidP="00AB3705">
      <w:pPr>
        <w:spacing w:line="200" w:lineRule="exact"/>
        <w:rPr>
          <w:del w:id="165" w:author="Tom-2K19" w:date="2019-05-15T16:46:00Z"/>
          <w:sz w:val="20"/>
          <w:szCs w:val="20"/>
        </w:rPr>
      </w:pPr>
    </w:p>
    <w:p w:rsidR="00AB3705" w:rsidRDefault="00AB3705" w:rsidP="00AB3705">
      <w:pPr>
        <w:spacing w:line="200" w:lineRule="exact"/>
        <w:rPr>
          <w:del w:id="166" w:author="Tom-2K19" w:date="2019-05-15T16:46:00Z"/>
          <w:sz w:val="20"/>
          <w:szCs w:val="20"/>
        </w:rPr>
      </w:pPr>
    </w:p>
    <w:p w:rsidR="00AB3705" w:rsidRDefault="00AB3705" w:rsidP="00AB3705">
      <w:pPr>
        <w:spacing w:line="200" w:lineRule="exact"/>
        <w:rPr>
          <w:del w:id="167" w:author="Tom-2K19" w:date="2019-05-15T16:46:00Z"/>
          <w:sz w:val="20"/>
          <w:szCs w:val="20"/>
        </w:rPr>
      </w:pPr>
    </w:p>
    <w:p w:rsidR="00AB3705" w:rsidRDefault="00AB3705" w:rsidP="00AB3705">
      <w:pPr>
        <w:spacing w:line="200" w:lineRule="exact"/>
        <w:rPr>
          <w:del w:id="168" w:author="Tom-2K19" w:date="2019-05-15T16:46:00Z"/>
          <w:sz w:val="20"/>
          <w:szCs w:val="20"/>
        </w:rPr>
      </w:pPr>
    </w:p>
    <w:p w:rsidR="00AB3705" w:rsidRDefault="00AB3705" w:rsidP="00AB3705">
      <w:pPr>
        <w:spacing w:line="200" w:lineRule="exact"/>
        <w:rPr>
          <w:del w:id="169" w:author="Tom-2K19" w:date="2019-05-15T16:46:00Z"/>
          <w:sz w:val="20"/>
          <w:szCs w:val="20"/>
        </w:rPr>
      </w:pPr>
    </w:p>
    <w:p w:rsidR="00AB3705" w:rsidRDefault="00AB3705" w:rsidP="00AB3705">
      <w:pPr>
        <w:spacing w:line="200" w:lineRule="exact"/>
        <w:rPr>
          <w:del w:id="170" w:author="Tom-2K19" w:date="2019-05-15T16:46:00Z"/>
          <w:sz w:val="20"/>
          <w:szCs w:val="20"/>
        </w:rPr>
      </w:pPr>
    </w:p>
    <w:p w:rsidR="00AB3705" w:rsidRDefault="00AB3705" w:rsidP="00AB3705">
      <w:pPr>
        <w:spacing w:line="200" w:lineRule="exact"/>
        <w:rPr>
          <w:del w:id="171" w:author="Tom-2K19" w:date="2019-05-15T16:46:00Z"/>
          <w:sz w:val="20"/>
          <w:szCs w:val="20"/>
        </w:rPr>
      </w:pPr>
    </w:p>
    <w:p w:rsidR="00AB3705" w:rsidRDefault="00AB3705" w:rsidP="00AB3705">
      <w:pPr>
        <w:spacing w:line="200" w:lineRule="exact"/>
        <w:rPr>
          <w:del w:id="172" w:author="Tom-2K19" w:date="2019-05-15T16:46:00Z"/>
          <w:sz w:val="20"/>
          <w:szCs w:val="20"/>
        </w:rPr>
      </w:pPr>
    </w:p>
    <w:p w:rsidR="00AB3705" w:rsidRDefault="00AB3705" w:rsidP="00AB3705">
      <w:pPr>
        <w:spacing w:line="200" w:lineRule="exact"/>
        <w:rPr>
          <w:del w:id="173" w:author="Tom-2K19" w:date="2019-05-15T16:46:00Z"/>
          <w:sz w:val="20"/>
          <w:szCs w:val="20"/>
        </w:rPr>
      </w:pPr>
    </w:p>
    <w:p w:rsidR="00AB3705" w:rsidRDefault="00AB3705" w:rsidP="00AB3705">
      <w:pPr>
        <w:spacing w:line="200" w:lineRule="exact"/>
        <w:rPr>
          <w:del w:id="174" w:author="Tom-2K19" w:date="2019-05-15T16:46:00Z"/>
          <w:sz w:val="20"/>
          <w:szCs w:val="20"/>
        </w:rPr>
      </w:pPr>
    </w:p>
    <w:p w:rsidR="00AB3705" w:rsidRDefault="00AB3705" w:rsidP="00AB3705">
      <w:pPr>
        <w:spacing w:line="200" w:lineRule="exact"/>
        <w:rPr>
          <w:del w:id="175" w:author="Tom-2K19" w:date="2019-05-15T16:46:00Z"/>
          <w:sz w:val="20"/>
          <w:szCs w:val="20"/>
        </w:rPr>
      </w:pPr>
    </w:p>
    <w:p w:rsidR="00AB3705" w:rsidRDefault="00AB3705" w:rsidP="00AB3705">
      <w:pPr>
        <w:spacing w:line="200" w:lineRule="exact"/>
        <w:rPr>
          <w:del w:id="176" w:author="Tom-2K19" w:date="2019-05-15T16:46:00Z"/>
          <w:sz w:val="20"/>
          <w:szCs w:val="20"/>
        </w:rPr>
      </w:pPr>
    </w:p>
    <w:p w:rsidR="00AB3705" w:rsidRDefault="00AB3705" w:rsidP="00AB3705">
      <w:pPr>
        <w:spacing w:line="200" w:lineRule="exact"/>
        <w:rPr>
          <w:del w:id="177" w:author="Tom-2K19" w:date="2019-05-15T16:46:00Z"/>
          <w:sz w:val="20"/>
          <w:szCs w:val="20"/>
        </w:rPr>
      </w:pPr>
    </w:p>
    <w:p w:rsidR="00AB3705" w:rsidRDefault="00AB3705" w:rsidP="00AB3705">
      <w:pPr>
        <w:spacing w:line="200" w:lineRule="exact"/>
        <w:rPr>
          <w:del w:id="178" w:author="Tom-2K19" w:date="2019-05-15T16:46:00Z"/>
          <w:sz w:val="20"/>
          <w:szCs w:val="20"/>
        </w:rPr>
      </w:pPr>
    </w:p>
    <w:p w:rsidR="00AB3705" w:rsidRDefault="00AB3705" w:rsidP="00AB3705">
      <w:pPr>
        <w:spacing w:line="200" w:lineRule="exact"/>
        <w:rPr>
          <w:del w:id="179" w:author="Tom-2K19" w:date="2019-05-15T16:46:00Z"/>
          <w:sz w:val="20"/>
          <w:szCs w:val="20"/>
        </w:rPr>
      </w:pPr>
    </w:p>
    <w:p w:rsidR="00AB3705" w:rsidRDefault="00AB3705" w:rsidP="00AB3705">
      <w:pPr>
        <w:spacing w:line="200" w:lineRule="exact"/>
        <w:rPr>
          <w:del w:id="180" w:author="Tom-2K19" w:date="2019-05-15T16:46:00Z"/>
          <w:sz w:val="20"/>
          <w:szCs w:val="20"/>
        </w:rPr>
      </w:pPr>
    </w:p>
    <w:p w:rsidR="00AB3705" w:rsidRDefault="00AB3705" w:rsidP="00AB3705">
      <w:pPr>
        <w:spacing w:line="200" w:lineRule="exact"/>
        <w:rPr>
          <w:del w:id="181" w:author="Tom-2K19" w:date="2019-05-15T16:46:00Z"/>
          <w:sz w:val="20"/>
          <w:szCs w:val="20"/>
        </w:rPr>
      </w:pPr>
    </w:p>
    <w:p w:rsidR="00AB3705" w:rsidRDefault="00AB3705" w:rsidP="00AB3705">
      <w:pPr>
        <w:spacing w:line="200" w:lineRule="exact"/>
        <w:rPr>
          <w:del w:id="182" w:author="Tom-2K19" w:date="2019-05-15T16:46:00Z"/>
          <w:sz w:val="20"/>
          <w:szCs w:val="20"/>
        </w:rPr>
      </w:pPr>
    </w:p>
    <w:p w:rsidR="00AB3705" w:rsidRDefault="00AB3705" w:rsidP="00AB3705">
      <w:pPr>
        <w:spacing w:line="200" w:lineRule="exact"/>
        <w:rPr>
          <w:del w:id="183" w:author="Tom-2K19" w:date="2019-05-15T16:46:00Z"/>
          <w:sz w:val="20"/>
          <w:szCs w:val="20"/>
        </w:rPr>
      </w:pPr>
    </w:p>
    <w:p w:rsidR="00AB3705" w:rsidRDefault="00AB3705" w:rsidP="00AB3705">
      <w:pPr>
        <w:spacing w:line="200" w:lineRule="exact"/>
        <w:rPr>
          <w:del w:id="184" w:author="Tom-2K19" w:date="2019-05-15T16:46:00Z"/>
          <w:sz w:val="20"/>
          <w:szCs w:val="20"/>
        </w:rPr>
      </w:pPr>
    </w:p>
    <w:p w:rsidR="00AB3705" w:rsidRDefault="00AB3705" w:rsidP="00AB3705">
      <w:pPr>
        <w:spacing w:line="200" w:lineRule="exact"/>
        <w:rPr>
          <w:del w:id="185" w:author="Tom-2K19" w:date="2019-05-15T16:46:00Z"/>
          <w:sz w:val="20"/>
          <w:szCs w:val="20"/>
        </w:rPr>
      </w:pPr>
    </w:p>
    <w:p w:rsidR="00AB3705" w:rsidRDefault="00AB3705" w:rsidP="00AB3705">
      <w:pPr>
        <w:spacing w:line="200" w:lineRule="exact"/>
        <w:rPr>
          <w:del w:id="186" w:author="Tom-2K19" w:date="2019-05-15T16:46:00Z"/>
          <w:sz w:val="20"/>
          <w:szCs w:val="20"/>
        </w:rPr>
      </w:pPr>
    </w:p>
    <w:p w:rsidR="00AB3705" w:rsidRDefault="00AB3705" w:rsidP="00AB3705">
      <w:pPr>
        <w:spacing w:line="200" w:lineRule="exact"/>
        <w:rPr>
          <w:del w:id="187" w:author="Tom-2K19" w:date="2019-05-15T16:46:00Z"/>
          <w:sz w:val="20"/>
          <w:szCs w:val="20"/>
        </w:rPr>
      </w:pPr>
    </w:p>
    <w:p w:rsidR="00AB3705" w:rsidRDefault="00AB3705" w:rsidP="00AB3705">
      <w:pPr>
        <w:spacing w:line="200" w:lineRule="exact"/>
        <w:rPr>
          <w:del w:id="188" w:author="Tom-2K19" w:date="2019-05-15T16:46:00Z"/>
          <w:sz w:val="20"/>
          <w:szCs w:val="20"/>
        </w:rPr>
      </w:pPr>
    </w:p>
    <w:p w:rsidR="00AB3705" w:rsidRDefault="00AB3705" w:rsidP="00AB3705">
      <w:pPr>
        <w:spacing w:line="290" w:lineRule="exact"/>
        <w:rPr>
          <w:del w:id="189" w:author="Tom-2K19" w:date="2019-05-15T16:46:00Z"/>
          <w:sz w:val="20"/>
          <w:szCs w:val="20"/>
        </w:rPr>
      </w:pPr>
    </w:p>
    <w:p w:rsidR="00AB3705" w:rsidRPr="00283E87" w:rsidRDefault="00AB3705">
      <w:pPr>
        <w:pStyle w:val="2"/>
        <w:ind w:left="720" w:hanging="720"/>
        <w:rPr>
          <w:rPrChange w:id="190" w:author="Tom-2K19" w:date="2019-05-15T16:46:00Z">
            <w:rPr>
              <w:sz w:val="20"/>
            </w:rPr>
          </w:rPrChange>
        </w:rPr>
        <w:pPrChange w:id="191" w:author="Tom-2K19" w:date="2019-05-15T16:46:00Z">
          <w:pPr>
            <w:tabs>
              <w:tab w:val="left" w:pos="700"/>
            </w:tabs>
          </w:pPr>
        </w:pPrChange>
      </w:pPr>
      <w:del w:id="192" w:author="Tom-2K19" w:date="2019-05-15T16:46:00Z">
        <w:r w:rsidRPr="00F530E6">
          <w:rPr>
            <w:rFonts w:eastAsia="SimSun" w:cs="Calibri"/>
            <w:lang w:eastAsia="zh-CN"/>
          </w:rPr>
          <w:delText>6.4</w:delText>
        </w:r>
        <w:r>
          <w:rPr>
            <w:sz w:val="20"/>
            <w:szCs w:val="20"/>
            <w:lang w:eastAsia="zh-CN"/>
          </w:rPr>
          <w:tab/>
        </w:r>
      </w:del>
      <w:r w:rsidRPr="007F652A">
        <w:t xml:space="preserve">Waiting </w:t>
      </w:r>
      <w:del w:id="193" w:author="Tom-2K19" w:date="2019-05-15T16:46:00Z">
        <w:r w:rsidRPr="00F530E6">
          <w:rPr>
            <w:rFonts w:eastAsia="SimSun" w:cs="Calibri"/>
            <w:lang w:eastAsia="zh-CN"/>
          </w:rPr>
          <w:delText>of</w:delText>
        </w:r>
      </w:del>
      <w:r>
        <w:t>for</w:t>
      </w:r>
      <w:r w:rsidRPr="007F652A">
        <w:t xml:space="preserve"> the processing</w:t>
      </w:r>
      <w:r w:rsidR="001F43F2">
        <w:br/>
      </w:r>
      <w:ins w:id="194" w:author="Tom-2K19" w:date="2019-05-15T16:46:00Z">
        <w:r>
          <w:br/>
        </w:r>
        <w:r w:rsidRPr="00685350">
          <w:rPr>
            <w:noProof/>
          </w:rPr>
          <w:drawing>
            <wp:inline distT="0" distB="0" distL="0" distR="0" wp14:anchorId="1F694C38" wp14:editId="259DB672">
              <wp:extent cx="4752975" cy="3590925"/>
              <wp:effectExtent l="0" t="0" r="0" b="0"/>
              <wp:docPr id="307"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2975" cy="3590925"/>
                      </a:xfrm>
                      <a:prstGeom prst="rect">
                        <a:avLst/>
                      </a:prstGeom>
                      <a:noFill/>
                      <a:ln>
                        <a:noFill/>
                      </a:ln>
                    </pic:spPr>
                  </pic:pic>
                </a:graphicData>
              </a:graphic>
            </wp:inline>
          </w:drawing>
        </w:r>
      </w:ins>
    </w:p>
    <w:p w:rsidR="00AB3705" w:rsidRDefault="00AB3705" w:rsidP="00AB3705">
      <w:pPr>
        <w:spacing w:line="20" w:lineRule="exact"/>
        <w:rPr>
          <w:del w:id="195" w:author="Tom-2K19" w:date="2019-05-15T16:46:00Z"/>
          <w:sz w:val="20"/>
          <w:szCs w:val="20"/>
          <w:lang w:eastAsia="zh-HK"/>
        </w:rPr>
      </w:pPr>
      <w:del w:id="196" w:author="Tom-2K19" w:date="2019-05-15T16:46:00Z">
        <w:r>
          <w:rPr>
            <w:noProof/>
            <w:sz w:val="20"/>
            <w:szCs w:val="20"/>
          </w:rPr>
          <w:drawing>
            <wp:anchor distT="0" distB="0" distL="114300" distR="114300" simplePos="0" relativeHeight="251674624" behindDoc="1" locked="0" layoutInCell="0" allowOverlap="1" wp14:anchorId="2E6CEC70" wp14:editId="23B740EF">
              <wp:simplePos x="0" y="0"/>
              <wp:positionH relativeFrom="column">
                <wp:posOffset>462280</wp:posOffset>
              </wp:positionH>
              <wp:positionV relativeFrom="paragraph">
                <wp:posOffset>28575</wp:posOffset>
              </wp:positionV>
              <wp:extent cx="4755515" cy="3585845"/>
              <wp:effectExtent l="0" t="0" r="0" b="0"/>
              <wp:wrapNone/>
              <wp:docPr id="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srcRect/>
                      <a:stretch>
                        <a:fillRect/>
                      </a:stretch>
                    </pic:blipFill>
                    <pic:spPr bwMode="auto">
                      <a:xfrm>
                        <a:off x="0" y="0"/>
                        <a:ext cx="4755515" cy="3585845"/>
                      </a:xfrm>
                      <a:prstGeom prst="rect">
                        <a:avLst/>
                      </a:prstGeom>
                      <a:noFill/>
                    </pic:spPr>
                  </pic:pic>
                </a:graphicData>
              </a:graphic>
            </wp:anchor>
          </w:drawing>
        </w:r>
      </w:del>
      <w:r w:rsidR="001F43F2">
        <w:rPr>
          <w:rFonts w:hint="eastAsia"/>
          <w:sz w:val="20"/>
          <w:szCs w:val="20"/>
          <w:lang w:eastAsia="zh-HK"/>
        </w:rPr>
        <w:t>6</w:t>
      </w:r>
      <w:r w:rsidR="001F43F2">
        <w:rPr>
          <w:sz w:val="20"/>
          <w:szCs w:val="20"/>
          <w:lang w:eastAsia="zh-HK"/>
        </w:rPr>
        <w:t>.6</w:t>
      </w:r>
      <w:r w:rsidR="001F43F2">
        <w:rPr>
          <w:sz w:val="20"/>
          <w:szCs w:val="20"/>
          <w:lang w:eastAsia="zh-HK"/>
        </w:rPr>
        <w:tab/>
      </w:r>
    </w:p>
    <w:p w:rsidR="00AB3705" w:rsidRDefault="00AB3705" w:rsidP="00AB3705">
      <w:pPr>
        <w:rPr>
          <w:del w:id="197"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198" w:author="Tom-2K19" w:date="2019-05-15T16:46:00Z"/>
          <w:sz w:val="20"/>
          <w:szCs w:val="20"/>
        </w:rPr>
      </w:pPr>
      <w:bookmarkStart w:id="199" w:name="page25"/>
      <w:bookmarkEnd w:id="199"/>
      <w:del w:id="200" w:author="Tom-2K19" w:date="2019-05-15T16:46:00Z">
        <w:r>
          <w:rPr>
            <w:rFonts w:eastAsia="Calibri"/>
            <w:noProof/>
          </w:rPr>
          <w:drawing>
            <wp:anchor distT="0" distB="0" distL="114300" distR="114300" simplePos="0" relativeHeight="251675648" behindDoc="1" locked="0" layoutInCell="0" allowOverlap="1" wp14:anchorId="4842C5CC" wp14:editId="44AB0D0F">
              <wp:simplePos x="0" y="0"/>
              <wp:positionH relativeFrom="page">
                <wp:posOffset>6515100</wp:posOffset>
              </wp:positionH>
              <wp:positionV relativeFrom="page">
                <wp:posOffset>257810</wp:posOffset>
              </wp:positionV>
              <wp:extent cx="572770" cy="575945"/>
              <wp:effectExtent l="0" t="0" r="0" b="0"/>
              <wp:wrapNone/>
              <wp:docPr id="23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201" w:author="Tom-2K19" w:date="2019-05-15T16:46:00Z"/>
          <w:sz w:val="20"/>
          <w:szCs w:val="20"/>
        </w:rPr>
      </w:pPr>
    </w:p>
    <w:p w:rsidR="00AB3705" w:rsidRDefault="00AB3705" w:rsidP="00AB3705">
      <w:pPr>
        <w:pStyle w:val="2"/>
        <w:ind w:left="720" w:hanging="720"/>
        <w:rPr>
          <w:ins w:id="202" w:author="Tom-2K19" w:date="2019-05-15T16:46:00Z"/>
        </w:rPr>
      </w:pPr>
      <w:del w:id="203" w:author="Tom-2K19" w:date="2019-05-15T16:46:00Z">
        <w:r w:rsidRPr="00F530E6">
          <w:rPr>
            <w:rFonts w:eastAsia="SimSun" w:cs="Calibri"/>
            <w:lang w:eastAsia="zh-CN"/>
          </w:rPr>
          <w:delText>6.5</w:delText>
        </w:r>
        <w:r>
          <w:rPr>
            <w:sz w:val="20"/>
            <w:szCs w:val="20"/>
            <w:lang w:eastAsia="zh-CN"/>
          </w:rPr>
          <w:tab/>
        </w:r>
      </w:del>
      <w:ins w:id="204" w:author="Tom-2K19" w:date="2019-05-15T16:46:00Z">
        <w:r w:rsidRPr="00283E87">
          <w:rPr>
            <w:lang w:eastAsia="zh-HK"/>
          </w:rPr>
          <w:t xml:space="preserve">Click </w:t>
        </w:r>
        <w:r>
          <w:rPr>
            <w:lang w:eastAsia="zh-HK"/>
          </w:rPr>
          <w:t>[</w:t>
        </w:r>
        <w:r w:rsidRPr="00283E87">
          <w:t>Next</w:t>
        </w:r>
        <w:r>
          <w:t>&gt;] to accept the default features:</w:t>
        </w:r>
        <w:r>
          <w:br/>
        </w:r>
        <w:r w:rsidRPr="0051241A">
          <w:rPr>
            <w:noProof/>
          </w:rPr>
          <w:drawing>
            <wp:inline distT="0" distB="0" distL="0" distR="0" wp14:anchorId="7120CC24" wp14:editId="12447D2A">
              <wp:extent cx="4752975" cy="3590925"/>
              <wp:effectExtent l="0" t="0" r="0" b="0"/>
              <wp:docPr id="306"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2975" cy="3590925"/>
                      </a:xfrm>
                      <a:prstGeom prst="rect">
                        <a:avLst/>
                      </a:prstGeom>
                      <a:noFill/>
                      <a:ln>
                        <a:noFill/>
                      </a:ln>
                    </pic:spPr>
                  </pic:pic>
                </a:graphicData>
              </a:graphic>
            </wp:inline>
          </w:drawing>
        </w:r>
      </w:ins>
    </w:p>
    <w:p w:rsidR="00AB3705" w:rsidRDefault="001F43F2" w:rsidP="00AB3705">
      <w:pPr>
        <w:pStyle w:val="2"/>
        <w:ind w:left="720" w:hanging="720"/>
      </w:pPr>
      <w:r>
        <w:t>6.7</w:t>
      </w:r>
      <w:r>
        <w:tab/>
      </w:r>
      <w:r w:rsidR="00AB3705" w:rsidRPr="007F652A">
        <w:t xml:space="preserve">Click [Next&gt;] </w:t>
      </w:r>
      <w:del w:id="205" w:author="Tom-2K19" w:date="2019-05-15T16:46:00Z">
        <w:r w:rsidR="00AB3705" w:rsidRPr="00F530E6">
          <w:rPr>
            <w:rFonts w:eastAsia="SimSun" w:cs="Calibri"/>
            <w:lang w:eastAsia="zh-CN"/>
          </w:rPr>
          <w:delText>after process completed.</w:delText>
        </w:r>
      </w:del>
      <w:ins w:id="206" w:author="Tom-2K19" w:date="2019-05-15T16:46:00Z">
        <w:r w:rsidR="00AB3705">
          <w:t>to accept the default names:</w:t>
        </w:r>
      </w:ins>
      <w:r>
        <w:br/>
      </w:r>
      <w:ins w:id="207" w:author="Tom-2K19" w:date="2019-05-15T16:46:00Z">
        <w:r w:rsidR="00AB3705">
          <w:br/>
        </w:r>
        <w:r w:rsidR="00AB3705" w:rsidRPr="0051241A">
          <w:rPr>
            <w:noProof/>
          </w:rPr>
          <w:drawing>
            <wp:inline distT="0" distB="0" distL="0" distR="0" wp14:anchorId="68825FF0" wp14:editId="6CA7766B">
              <wp:extent cx="4752975" cy="3562350"/>
              <wp:effectExtent l="0" t="0" r="0" b="0"/>
              <wp:docPr id="30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del w:id="208" w:author="Tom-2K19" w:date="2019-05-15T16:46:00Z">
        <w:r w:rsidR="00AB3705">
          <w:rPr>
            <w:noProof/>
            <w:sz w:val="20"/>
            <w:szCs w:val="20"/>
          </w:rPr>
          <w:drawing>
            <wp:anchor distT="0" distB="0" distL="114300" distR="114300" simplePos="0" relativeHeight="251676672" behindDoc="1" locked="0" layoutInCell="0" allowOverlap="1" wp14:anchorId="6F76C6DA" wp14:editId="3AB78D43">
              <wp:simplePos x="0" y="0"/>
              <wp:positionH relativeFrom="column">
                <wp:posOffset>462280</wp:posOffset>
              </wp:positionH>
              <wp:positionV relativeFrom="paragraph">
                <wp:posOffset>27305</wp:posOffset>
              </wp:positionV>
              <wp:extent cx="4755515" cy="358648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srcRect/>
                      <a:stretch>
                        <a:fillRect/>
                      </a:stretch>
                    </pic:blipFill>
                    <pic:spPr bwMode="auto">
                      <a:xfrm>
                        <a:off x="0" y="0"/>
                        <a:ext cx="4755515" cy="3586480"/>
                      </a:xfrm>
                      <a:prstGeom prst="rect">
                        <a:avLst/>
                      </a:prstGeom>
                      <a:noFill/>
                    </pic:spPr>
                  </pic:pic>
                </a:graphicData>
              </a:graphic>
            </wp:anchor>
          </w:drawing>
        </w:r>
      </w:del>
    </w:p>
    <w:p w:rsidR="00F96ECC" w:rsidRPr="00F96ECC" w:rsidRDefault="00F96ECC" w:rsidP="00F96ECC">
      <w:pPr>
        <w:rPr>
          <w:del w:id="209" w:author="Tom-2K19" w:date="2019-05-15T16:46:00Z"/>
        </w:rPr>
      </w:pPr>
      <w:r>
        <w:rPr>
          <w:rFonts w:hint="eastAsia"/>
        </w:rPr>
        <w:t>6</w:t>
      </w:r>
      <w:r>
        <w:t>.8</w:t>
      </w:r>
      <w:r>
        <w:tab/>
      </w:r>
    </w:p>
    <w:p w:rsidR="00AB3705" w:rsidRPr="0021250E" w:rsidRDefault="00AB3705" w:rsidP="00AB3705">
      <w:pPr>
        <w:spacing w:line="200" w:lineRule="exact"/>
        <w:rPr>
          <w:del w:id="210" w:author="Tom-2K19" w:date="2019-05-15T16:46:00Z"/>
          <w:szCs w:val="32"/>
        </w:rPr>
      </w:pPr>
    </w:p>
    <w:p w:rsidR="00AB3705" w:rsidRPr="0021250E" w:rsidRDefault="00AB3705" w:rsidP="00AB3705">
      <w:pPr>
        <w:spacing w:line="200" w:lineRule="exact"/>
        <w:rPr>
          <w:del w:id="211" w:author="Tom-2K19" w:date="2019-05-15T16:46:00Z"/>
          <w:szCs w:val="32"/>
        </w:rPr>
      </w:pPr>
    </w:p>
    <w:p w:rsidR="00AB3705" w:rsidRPr="0021250E" w:rsidRDefault="00AB3705" w:rsidP="00AB3705">
      <w:pPr>
        <w:spacing w:line="200" w:lineRule="exact"/>
        <w:rPr>
          <w:del w:id="212" w:author="Tom-2K19" w:date="2019-05-15T16:46:00Z"/>
          <w:szCs w:val="32"/>
        </w:rPr>
      </w:pPr>
    </w:p>
    <w:p w:rsidR="00AB3705" w:rsidRPr="0021250E" w:rsidRDefault="00AB3705" w:rsidP="00AB3705">
      <w:pPr>
        <w:spacing w:line="200" w:lineRule="exact"/>
        <w:rPr>
          <w:del w:id="213" w:author="Tom-2K19" w:date="2019-05-15T16:46:00Z"/>
          <w:szCs w:val="32"/>
        </w:rPr>
      </w:pPr>
    </w:p>
    <w:p w:rsidR="00AB3705" w:rsidRPr="0021250E" w:rsidRDefault="00AB3705" w:rsidP="00AB3705">
      <w:pPr>
        <w:spacing w:line="200" w:lineRule="exact"/>
        <w:rPr>
          <w:del w:id="214" w:author="Tom-2K19" w:date="2019-05-15T16:46:00Z"/>
          <w:szCs w:val="32"/>
        </w:rPr>
      </w:pPr>
    </w:p>
    <w:p w:rsidR="00AB3705" w:rsidRPr="0021250E" w:rsidRDefault="00AB3705" w:rsidP="00AB3705">
      <w:pPr>
        <w:spacing w:line="200" w:lineRule="exact"/>
        <w:rPr>
          <w:del w:id="215" w:author="Tom-2K19" w:date="2019-05-15T16:46:00Z"/>
          <w:szCs w:val="32"/>
        </w:rPr>
      </w:pPr>
    </w:p>
    <w:p w:rsidR="00AB3705" w:rsidRPr="0021250E" w:rsidRDefault="00AB3705" w:rsidP="00AB3705">
      <w:pPr>
        <w:spacing w:line="200" w:lineRule="exact"/>
        <w:rPr>
          <w:del w:id="216" w:author="Tom-2K19" w:date="2019-05-15T16:46:00Z"/>
          <w:szCs w:val="32"/>
        </w:rPr>
      </w:pPr>
    </w:p>
    <w:p w:rsidR="00AB3705" w:rsidRPr="0021250E" w:rsidRDefault="00AB3705" w:rsidP="00AB3705">
      <w:pPr>
        <w:spacing w:line="200" w:lineRule="exact"/>
        <w:rPr>
          <w:del w:id="217" w:author="Tom-2K19" w:date="2019-05-15T16:46:00Z"/>
          <w:szCs w:val="32"/>
        </w:rPr>
      </w:pPr>
    </w:p>
    <w:p w:rsidR="00AB3705" w:rsidRPr="0021250E" w:rsidRDefault="00AB3705" w:rsidP="00AB3705">
      <w:pPr>
        <w:spacing w:line="200" w:lineRule="exact"/>
        <w:rPr>
          <w:del w:id="218" w:author="Tom-2K19" w:date="2019-05-15T16:46:00Z"/>
          <w:szCs w:val="32"/>
        </w:rPr>
      </w:pPr>
    </w:p>
    <w:p w:rsidR="00AB3705" w:rsidRPr="0021250E" w:rsidRDefault="00AB3705" w:rsidP="00AB3705">
      <w:pPr>
        <w:spacing w:line="200" w:lineRule="exact"/>
        <w:rPr>
          <w:del w:id="219" w:author="Tom-2K19" w:date="2019-05-15T16:46:00Z"/>
          <w:szCs w:val="32"/>
        </w:rPr>
      </w:pPr>
    </w:p>
    <w:p w:rsidR="00AB3705" w:rsidRPr="0021250E" w:rsidRDefault="00AB3705" w:rsidP="00AB3705">
      <w:pPr>
        <w:spacing w:line="200" w:lineRule="exact"/>
        <w:rPr>
          <w:del w:id="220" w:author="Tom-2K19" w:date="2019-05-15T16:46:00Z"/>
          <w:szCs w:val="32"/>
        </w:rPr>
      </w:pPr>
    </w:p>
    <w:p w:rsidR="00AB3705" w:rsidRPr="0021250E" w:rsidRDefault="00AB3705" w:rsidP="00AB3705">
      <w:pPr>
        <w:spacing w:line="200" w:lineRule="exact"/>
        <w:rPr>
          <w:del w:id="221" w:author="Tom-2K19" w:date="2019-05-15T16:46:00Z"/>
          <w:szCs w:val="32"/>
        </w:rPr>
      </w:pPr>
    </w:p>
    <w:p w:rsidR="00AB3705" w:rsidRPr="0021250E" w:rsidRDefault="00AB3705" w:rsidP="00AB3705">
      <w:pPr>
        <w:spacing w:line="200" w:lineRule="exact"/>
        <w:rPr>
          <w:del w:id="222" w:author="Tom-2K19" w:date="2019-05-15T16:46:00Z"/>
          <w:szCs w:val="32"/>
        </w:rPr>
      </w:pPr>
    </w:p>
    <w:p w:rsidR="00AB3705" w:rsidRPr="0021250E" w:rsidRDefault="00AB3705" w:rsidP="00AB3705">
      <w:pPr>
        <w:spacing w:line="200" w:lineRule="exact"/>
        <w:rPr>
          <w:del w:id="223" w:author="Tom-2K19" w:date="2019-05-15T16:46:00Z"/>
          <w:szCs w:val="32"/>
        </w:rPr>
      </w:pPr>
    </w:p>
    <w:p w:rsidR="00AB3705" w:rsidRPr="0021250E" w:rsidRDefault="00AB3705" w:rsidP="00AB3705">
      <w:pPr>
        <w:spacing w:line="200" w:lineRule="exact"/>
        <w:rPr>
          <w:del w:id="224" w:author="Tom-2K19" w:date="2019-05-15T16:46:00Z"/>
          <w:szCs w:val="32"/>
        </w:rPr>
      </w:pPr>
    </w:p>
    <w:p w:rsidR="00AB3705" w:rsidRPr="0021250E" w:rsidRDefault="00AB3705" w:rsidP="00AB3705">
      <w:pPr>
        <w:spacing w:line="200" w:lineRule="exact"/>
        <w:rPr>
          <w:del w:id="225" w:author="Tom-2K19" w:date="2019-05-15T16:46:00Z"/>
          <w:szCs w:val="32"/>
        </w:rPr>
      </w:pPr>
    </w:p>
    <w:p w:rsidR="00AB3705" w:rsidRPr="0021250E" w:rsidRDefault="00AB3705" w:rsidP="00AB3705">
      <w:pPr>
        <w:spacing w:line="200" w:lineRule="exact"/>
        <w:rPr>
          <w:del w:id="226" w:author="Tom-2K19" w:date="2019-05-15T16:46:00Z"/>
          <w:szCs w:val="32"/>
        </w:rPr>
      </w:pPr>
    </w:p>
    <w:p w:rsidR="00AB3705" w:rsidRPr="0021250E" w:rsidRDefault="00AB3705" w:rsidP="00AB3705">
      <w:pPr>
        <w:spacing w:line="200" w:lineRule="exact"/>
        <w:rPr>
          <w:del w:id="227" w:author="Tom-2K19" w:date="2019-05-15T16:46:00Z"/>
          <w:szCs w:val="32"/>
        </w:rPr>
      </w:pPr>
    </w:p>
    <w:p w:rsidR="00AB3705" w:rsidRPr="0021250E" w:rsidRDefault="00AB3705" w:rsidP="00AB3705">
      <w:pPr>
        <w:spacing w:line="200" w:lineRule="exact"/>
        <w:rPr>
          <w:del w:id="228" w:author="Tom-2K19" w:date="2019-05-15T16:46:00Z"/>
          <w:szCs w:val="32"/>
        </w:rPr>
      </w:pPr>
    </w:p>
    <w:p w:rsidR="00AB3705" w:rsidRPr="0021250E" w:rsidRDefault="00AB3705" w:rsidP="00AB3705">
      <w:pPr>
        <w:spacing w:line="200" w:lineRule="exact"/>
        <w:rPr>
          <w:del w:id="229" w:author="Tom-2K19" w:date="2019-05-15T16:46:00Z"/>
          <w:szCs w:val="32"/>
        </w:rPr>
      </w:pPr>
    </w:p>
    <w:p w:rsidR="00AB3705" w:rsidRPr="0021250E" w:rsidRDefault="00AB3705" w:rsidP="00AB3705">
      <w:pPr>
        <w:spacing w:line="200" w:lineRule="exact"/>
        <w:rPr>
          <w:del w:id="230" w:author="Tom-2K19" w:date="2019-05-15T16:46:00Z"/>
          <w:szCs w:val="32"/>
        </w:rPr>
      </w:pPr>
    </w:p>
    <w:p w:rsidR="00AB3705" w:rsidRPr="0021250E" w:rsidRDefault="00AB3705" w:rsidP="00AB3705">
      <w:pPr>
        <w:spacing w:line="200" w:lineRule="exact"/>
        <w:rPr>
          <w:del w:id="231" w:author="Tom-2K19" w:date="2019-05-15T16:46:00Z"/>
          <w:szCs w:val="32"/>
        </w:rPr>
      </w:pPr>
    </w:p>
    <w:p w:rsidR="00AB3705" w:rsidRPr="0021250E" w:rsidRDefault="00AB3705" w:rsidP="00AB3705">
      <w:pPr>
        <w:spacing w:line="200" w:lineRule="exact"/>
        <w:rPr>
          <w:del w:id="232" w:author="Tom-2K19" w:date="2019-05-15T16:46:00Z"/>
          <w:szCs w:val="32"/>
        </w:rPr>
      </w:pPr>
    </w:p>
    <w:p w:rsidR="00AB3705" w:rsidRPr="0021250E" w:rsidRDefault="00AB3705" w:rsidP="00AB3705">
      <w:pPr>
        <w:spacing w:line="200" w:lineRule="exact"/>
        <w:rPr>
          <w:del w:id="233" w:author="Tom-2K19" w:date="2019-05-15T16:46:00Z"/>
          <w:szCs w:val="32"/>
        </w:rPr>
      </w:pPr>
    </w:p>
    <w:p w:rsidR="00AB3705" w:rsidRPr="0021250E" w:rsidRDefault="00AB3705" w:rsidP="00AB3705">
      <w:pPr>
        <w:spacing w:line="200" w:lineRule="exact"/>
        <w:rPr>
          <w:del w:id="234" w:author="Tom-2K19" w:date="2019-05-15T16:46:00Z"/>
          <w:szCs w:val="32"/>
        </w:rPr>
      </w:pPr>
    </w:p>
    <w:p w:rsidR="00AB3705" w:rsidRPr="0021250E" w:rsidRDefault="00AB3705" w:rsidP="00AB3705">
      <w:pPr>
        <w:spacing w:line="200" w:lineRule="exact"/>
        <w:rPr>
          <w:del w:id="235" w:author="Tom-2K19" w:date="2019-05-15T16:46:00Z"/>
          <w:szCs w:val="32"/>
        </w:rPr>
      </w:pPr>
    </w:p>
    <w:p w:rsidR="00AB3705" w:rsidRPr="0021250E" w:rsidRDefault="00AB3705" w:rsidP="00AB3705">
      <w:pPr>
        <w:spacing w:line="200" w:lineRule="exact"/>
        <w:rPr>
          <w:del w:id="236" w:author="Tom-2K19" w:date="2019-05-15T16:46:00Z"/>
          <w:szCs w:val="32"/>
        </w:rPr>
      </w:pPr>
    </w:p>
    <w:p w:rsidR="00AB3705" w:rsidRPr="0021250E" w:rsidRDefault="00AB3705" w:rsidP="00AB3705">
      <w:pPr>
        <w:spacing w:line="200" w:lineRule="exact"/>
        <w:rPr>
          <w:del w:id="237" w:author="Tom-2K19" w:date="2019-05-15T16:46:00Z"/>
          <w:szCs w:val="32"/>
        </w:rPr>
      </w:pPr>
    </w:p>
    <w:p w:rsidR="00AB3705" w:rsidRPr="0021250E" w:rsidRDefault="00AB3705" w:rsidP="00AB3705">
      <w:pPr>
        <w:spacing w:line="312" w:lineRule="exact"/>
        <w:rPr>
          <w:del w:id="238" w:author="Tom-2K19" w:date="2019-05-15T16:46:00Z"/>
          <w:szCs w:val="32"/>
        </w:rPr>
      </w:pPr>
    </w:p>
    <w:p w:rsidR="00AB3705" w:rsidRPr="0021250E" w:rsidRDefault="00AB3705" w:rsidP="00AB3705">
      <w:pPr>
        <w:tabs>
          <w:tab w:val="left" w:pos="700"/>
        </w:tabs>
        <w:rPr>
          <w:del w:id="239" w:author="Tom-2K19" w:date="2019-05-15T16:46:00Z"/>
          <w:szCs w:val="32"/>
        </w:rPr>
      </w:pPr>
      <w:del w:id="240" w:author="Tom-2K19" w:date="2019-05-15T16:46:00Z">
        <w:r w:rsidRPr="0021250E">
          <w:rPr>
            <w:rFonts w:eastAsia="新細明體"/>
          </w:rPr>
          <w:delText>6.6</w:delText>
        </w:r>
        <w:r w:rsidRPr="0021250E">
          <w:rPr>
            <w:szCs w:val="32"/>
          </w:rPr>
          <w:tab/>
        </w:r>
        <w:r w:rsidRPr="0021250E">
          <w:rPr>
            <w:rFonts w:eastAsia="新細明體"/>
          </w:rPr>
          <w:delText>Click [Next&gt;]</w:delText>
        </w:r>
      </w:del>
    </w:p>
    <w:p w:rsidR="00AB3705" w:rsidRPr="0021250E" w:rsidRDefault="00AB3705" w:rsidP="00AB3705">
      <w:pPr>
        <w:spacing w:line="20" w:lineRule="exact"/>
        <w:rPr>
          <w:del w:id="241" w:author="Tom-2K19" w:date="2019-05-15T16:46:00Z"/>
          <w:szCs w:val="32"/>
        </w:rPr>
      </w:pPr>
      <w:del w:id="242" w:author="Tom-2K19" w:date="2019-05-15T16:46:00Z">
        <w:r w:rsidRPr="0021250E">
          <w:rPr>
            <w:noProof/>
            <w:szCs w:val="32"/>
          </w:rPr>
          <w:drawing>
            <wp:anchor distT="0" distB="0" distL="114300" distR="114300" simplePos="0" relativeHeight="251677696" behindDoc="1" locked="0" layoutInCell="0" allowOverlap="1" wp14:anchorId="2EB304C1" wp14:editId="24CA298C">
              <wp:simplePos x="0" y="0"/>
              <wp:positionH relativeFrom="column">
                <wp:posOffset>462280</wp:posOffset>
              </wp:positionH>
              <wp:positionV relativeFrom="paragraph">
                <wp:posOffset>27305</wp:posOffset>
              </wp:positionV>
              <wp:extent cx="4755515" cy="356552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srcRect/>
                      <a:stretch>
                        <a:fillRect/>
                      </a:stretch>
                    </pic:blipFill>
                    <pic:spPr bwMode="auto">
                      <a:xfrm>
                        <a:off x="0" y="0"/>
                        <a:ext cx="4755515" cy="3565525"/>
                      </a:xfrm>
                      <a:prstGeom prst="rect">
                        <a:avLst/>
                      </a:prstGeom>
                      <a:noFill/>
                    </pic:spPr>
                  </pic:pic>
                </a:graphicData>
              </a:graphic>
            </wp:anchor>
          </w:drawing>
        </w:r>
      </w:del>
    </w:p>
    <w:p w:rsidR="00AB3705" w:rsidRDefault="00AB3705" w:rsidP="00AB3705">
      <w:pPr>
        <w:rPr>
          <w:del w:id="243" w:author="Tom-2K19" w:date="2019-05-15T16:46:00Z"/>
        </w:rPr>
        <w:sectPr w:rsidR="00AB3705">
          <w:pgSz w:w="12240" w:h="15840"/>
          <w:pgMar w:top="700" w:right="1440" w:bottom="1440" w:left="1000" w:header="0" w:footer="0" w:gutter="0"/>
          <w:cols w:space="720" w:equalWidth="0">
            <w:col w:w="9800"/>
          </w:cols>
        </w:sectPr>
      </w:pPr>
    </w:p>
    <w:p w:rsidR="00AB3705" w:rsidRPr="0021250E" w:rsidRDefault="00AB3705" w:rsidP="00AB3705">
      <w:pPr>
        <w:rPr>
          <w:del w:id="244" w:author="Tom-2K19" w:date="2019-05-15T16:46:00Z"/>
          <w:szCs w:val="32"/>
        </w:rPr>
      </w:pPr>
      <w:bookmarkStart w:id="245" w:name="page26"/>
      <w:bookmarkEnd w:id="245"/>
      <w:del w:id="246" w:author="Tom-2K19" w:date="2019-05-15T16:46:00Z">
        <w:r w:rsidRPr="0021250E">
          <w:rPr>
            <w:rFonts w:eastAsia="新細明體"/>
            <w:noProof/>
          </w:rPr>
          <w:drawing>
            <wp:anchor distT="0" distB="0" distL="114300" distR="114300" simplePos="0" relativeHeight="251678720" behindDoc="1" locked="0" layoutInCell="0" allowOverlap="1" wp14:anchorId="7AA893A2" wp14:editId="30349B66">
              <wp:simplePos x="0" y="0"/>
              <wp:positionH relativeFrom="page">
                <wp:posOffset>6515100</wp:posOffset>
              </wp:positionH>
              <wp:positionV relativeFrom="page">
                <wp:posOffset>257810</wp:posOffset>
              </wp:positionV>
              <wp:extent cx="572770" cy="57594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21250E">
          <w:rPr>
            <w:rFonts w:eastAsia="新細明體"/>
          </w:rPr>
          <w:delText>DIKO Installation Guide v1.0</w:delText>
        </w:r>
      </w:del>
    </w:p>
    <w:p w:rsidR="00AB3705" w:rsidRPr="0021250E" w:rsidRDefault="00AB3705" w:rsidP="00AB3705">
      <w:pPr>
        <w:spacing w:line="241" w:lineRule="exact"/>
        <w:rPr>
          <w:del w:id="247" w:author="Tom-2K19" w:date="2019-05-15T16:46:00Z"/>
          <w:szCs w:val="32"/>
        </w:rPr>
      </w:pPr>
    </w:p>
    <w:p w:rsidR="00AB3705" w:rsidRDefault="00AB3705">
      <w:pPr>
        <w:pStyle w:val="2"/>
        <w:ind w:left="720" w:hanging="720"/>
        <w:rPr>
          <w:rPrChange w:id="248" w:author="Tom-2K19" w:date="2019-05-15T16:46:00Z">
            <w:rPr>
              <w:sz w:val="20"/>
            </w:rPr>
          </w:rPrChange>
        </w:rPr>
        <w:pPrChange w:id="249" w:author="Tom-2K19" w:date="2019-05-15T16:46:00Z">
          <w:pPr>
            <w:tabs>
              <w:tab w:val="left" w:pos="700"/>
            </w:tabs>
          </w:pPr>
        </w:pPrChange>
      </w:pPr>
      <w:del w:id="250" w:author="Tom-2K19" w:date="2019-05-15T16:46:00Z">
        <w:r w:rsidRPr="0021250E">
          <w:delText>6.7</w:delText>
        </w:r>
        <w:r w:rsidRPr="0021250E">
          <w:tab/>
        </w:r>
      </w:del>
      <w:r w:rsidRPr="007F652A">
        <w:t>Select the “Collation” tab page</w:t>
      </w:r>
      <w:ins w:id="251" w:author="Tom-2K19" w:date="2019-05-15T16:46:00Z">
        <w:r>
          <w:t xml:space="preserve"> to change the sorting sequence:</w:t>
        </w:r>
        <w:r>
          <w:br/>
        </w:r>
        <w:r w:rsidRPr="007103B4">
          <w:rPr>
            <w:noProof/>
          </w:rPr>
          <w:drawing>
            <wp:inline distT="0" distB="0" distL="0" distR="0" wp14:anchorId="6D3A611B" wp14:editId="73AC4CD4">
              <wp:extent cx="4752975" cy="3638550"/>
              <wp:effectExtent l="0" t="0" r="0" b="0"/>
              <wp:docPr id="304"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975" cy="3638550"/>
                      </a:xfrm>
                      <a:prstGeom prst="rect">
                        <a:avLst/>
                      </a:prstGeom>
                      <a:noFill/>
                      <a:ln>
                        <a:noFill/>
                      </a:ln>
                    </pic:spPr>
                  </pic:pic>
                </a:graphicData>
              </a:graphic>
            </wp:inline>
          </w:drawing>
        </w:r>
      </w:ins>
    </w:p>
    <w:p w:rsidR="00AB3705" w:rsidRPr="0021250E" w:rsidRDefault="00AB3705" w:rsidP="00AB3705">
      <w:pPr>
        <w:spacing w:line="20" w:lineRule="exact"/>
        <w:rPr>
          <w:del w:id="252" w:author="Tom-2K19" w:date="2019-05-15T16:46:00Z"/>
          <w:lang w:eastAsia="zh-HK"/>
        </w:rPr>
      </w:pPr>
      <w:del w:id="253" w:author="Tom-2K19" w:date="2019-05-15T16:46:00Z">
        <w:r w:rsidRPr="0021250E">
          <w:rPr>
            <w:noProof/>
          </w:rPr>
          <w:drawing>
            <wp:anchor distT="0" distB="0" distL="114300" distR="114300" simplePos="0" relativeHeight="251679744" behindDoc="1" locked="0" layoutInCell="0" allowOverlap="1" wp14:anchorId="340C6351" wp14:editId="5A4AEF78">
              <wp:simplePos x="0" y="0"/>
              <wp:positionH relativeFrom="column">
                <wp:posOffset>462280</wp:posOffset>
              </wp:positionH>
              <wp:positionV relativeFrom="paragraph">
                <wp:posOffset>28575</wp:posOffset>
              </wp:positionV>
              <wp:extent cx="4755515" cy="363918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cstate="print"/>
                      <a:srcRect/>
                      <a:stretch>
                        <a:fillRect/>
                      </a:stretch>
                    </pic:blipFill>
                    <pic:spPr bwMode="auto">
                      <a:xfrm>
                        <a:off x="0" y="0"/>
                        <a:ext cx="4755515" cy="3639185"/>
                      </a:xfrm>
                      <a:prstGeom prst="rect">
                        <a:avLst/>
                      </a:prstGeom>
                      <a:noFill/>
                    </pic:spPr>
                  </pic:pic>
                </a:graphicData>
              </a:graphic>
            </wp:anchor>
          </w:drawing>
        </w:r>
      </w:del>
      <w:r w:rsidR="00F96ECC" w:rsidRPr="0021250E">
        <w:rPr>
          <w:rFonts w:hint="eastAsia"/>
          <w:lang w:eastAsia="zh-HK"/>
        </w:rPr>
        <w:t>6</w:t>
      </w:r>
      <w:r w:rsidR="00F96ECC" w:rsidRPr="0021250E">
        <w:rPr>
          <w:lang w:eastAsia="zh-HK"/>
        </w:rPr>
        <w:t>.9</w:t>
      </w:r>
      <w:r w:rsidR="00F96ECC" w:rsidRPr="0021250E">
        <w:rPr>
          <w:lang w:eastAsia="zh-HK"/>
        </w:rPr>
        <w:tab/>
      </w:r>
    </w:p>
    <w:p w:rsidR="00AB3705" w:rsidRDefault="00AB3705" w:rsidP="00AB3705">
      <w:pPr>
        <w:spacing w:line="200" w:lineRule="exact"/>
        <w:rPr>
          <w:del w:id="254" w:author="Tom-2K19" w:date="2019-05-15T16:46:00Z"/>
          <w:sz w:val="20"/>
          <w:szCs w:val="20"/>
        </w:rPr>
      </w:pPr>
    </w:p>
    <w:p w:rsidR="00AB3705" w:rsidRDefault="00AB3705" w:rsidP="00AB3705">
      <w:pPr>
        <w:spacing w:line="200" w:lineRule="exact"/>
        <w:rPr>
          <w:del w:id="255" w:author="Tom-2K19" w:date="2019-05-15T16:46:00Z"/>
          <w:sz w:val="20"/>
          <w:szCs w:val="20"/>
        </w:rPr>
      </w:pPr>
    </w:p>
    <w:p w:rsidR="00AB3705" w:rsidRDefault="00AB3705" w:rsidP="00AB3705">
      <w:pPr>
        <w:spacing w:line="200" w:lineRule="exact"/>
        <w:rPr>
          <w:del w:id="256" w:author="Tom-2K19" w:date="2019-05-15T16:46:00Z"/>
          <w:sz w:val="20"/>
          <w:szCs w:val="20"/>
        </w:rPr>
      </w:pPr>
    </w:p>
    <w:p w:rsidR="00AB3705" w:rsidRDefault="00AB3705" w:rsidP="00AB3705">
      <w:pPr>
        <w:spacing w:line="200" w:lineRule="exact"/>
        <w:rPr>
          <w:del w:id="257" w:author="Tom-2K19" w:date="2019-05-15T16:46:00Z"/>
          <w:sz w:val="20"/>
          <w:szCs w:val="20"/>
        </w:rPr>
      </w:pPr>
    </w:p>
    <w:p w:rsidR="00AB3705" w:rsidRDefault="00AB3705" w:rsidP="00AB3705">
      <w:pPr>
        <w:spacing w:line="200" w:lineRule="exact"/>
        <w:rPr>
          <w:del w:id="258" w:author="Tom-2K19" w:date="2019-05-15T16:46:00Z"/>
          <w:sz w:val="20"/>
          <w:szCs w:val="20"/>
        </w:rPr>
      </w:pPr>
    </w:p>
    <w:p w:rsidR="00AB3705" w:rsidRDefault="00AB3705" w:rsidP="00AB3705">
      <w:pPr>
        <w:spacing w:line="200" w:lineRule="exact"/>
        <w:rPr>
          <w:del w:id="259" w:author="Tom-2K19" w:date="2019-05-15T16:46:00Z"/>
          <w:sz w:val="20"/>
          <w:szCs w:val="20"/>
        </w:rPr>
      </w:pPr>
    </w:p>
    <w:p w:rsidR="00AB3705" w:rsidRDefault="00AB3705" w:rsidP="00AB3705">
      <w:pPr>
        <w:spacing w:line="200" w:lineRule="exact"/>
        <w:rPr>
          <w:del w:id="260" w:author="Tom-2K19" w:date="2019-05-15T16:46:00Z"/>
          <w:sz w:val="20"/>
          <w:szCs w:val="20"/>
        </w:rPr>
      </w:pPr>
    </w:p>
    <w:p w:rsidR="00AB3705" w:rsidRDefault="00AB3705" w:rsidP="00AB3705">
      <w:pPr>
        <w:spacing w:line="200" w:lineRule="exact"/>
        <w:rPr>
          <w:del w:id="261" w:author="Tom-2K19" w:date="2019-05-15T16:46:00Z"/>
          <w:sz w:val="20"/>
          <w:szCs w:val="20"/>
        </w:rPr>
      </w:pPr>
    </w:p>
    <w:p w:rsidR="00AB3705" w:rsidRDefault="00AB3705" w:rsidP="00AB3705">
      <w:pPr>
        <w:spacing w:line="200" w:lineRule="exact"/>
        <w:rPr>
          <w:del w:id="262" w:author="Tom-2K19" w:date="2019-05-15T16:46:00Z"/>
          <w:sz w:val="20"/>
          <w:szCs w:val="20"/>
        </w:rPr>
      </w:pPr>
    </w:p>
    <w:p w:rsidR="00AB3705" w:rsidRDefault="00AB3705" w:rsidP="00AB3705">
      <w:pPr>
        <w:spacing w:line="200" w:lineRule="exact"/>
        <w:rPr>
          <w:del w:id="263" w:author="Tom-2K19" w:date="2019-05-15T16:46:00Z"/>
          <w:sz w:val="20"/>
          <w:szCs w:val="20"/>
        </w:rPr>
      </w:pPr>
    </w:p>
    <w:p w:rsidR="00AB3705" w:rsidRDefault="00AB3705" w:rsidP="00AB3705">
      <w:pPr>
        <w:spacing w:line="200" w:lineRule="exact"/>
        <w:rPr>
          <w:del w:id="264" w:author="Tom-2K19" w:date="2019-05-15T16:46:00Z"/>
          <w:sz w:val="20"/>
          <w:szCs w:val="20"/>
        </w:rPr>
      </w:pPr>
    </w:p>
    <w:p w:rsidR="00AB3705" w:rsidRDefault="00AB3705" w:rsidP="00AB3705">
      <w:pPr>
        <w:spacing w:line="200" w:lineRule="exact"/>
        <w:rPr>
          <w:del w:id="265" w:author="Tom-2K19" w:date="2019-05-15T16:46:00Z"/>
          <w:sz w:val="20"/>
          <w:szCs w:val="20"/>
        </w:rPr>
      </w:pPr>
    </w:p>
    <w:p w:rsidR="00AB3705" w:rsidRDefault="00AB3705" w:rsidP="00AB3705">
      <w:pPr>
        <w:spacing w:line="200" w:lineRule="exact"/>
        <w:rPr>
          <w:del w:id="266" w:author="Tom-2K19" w:date="2019-05-15T16:46:00Z"/>
          <w:sz w:val="20"/>
          <w:szCs w:val="20"/>
        </w:rPr>
      </w:pPr>
    </w:p>
    <w:p w:rsidR="00AB3705" w:rsidRDefault="00AB3705" w:rsidP="00AB3705">
      <w:pPr>
        <w:spacing w:line="200" w:lineRule="exact"/>
        <w:rPr>
          <w:del w:id="267" w:author="Tom-2K19" w:date="2019-05-15T16:46:00Z"/>
          <w:sz w:val="20"/>
          <w:szCs w:val="20"/>
        </w:rPr>
      </w:pPr>
    </w:p>
    <w:p w:rsidR="00AB3705" w:rsidRDefault="00AB3705" w:rsidP="00AB3705">
      <w:pPr>
        <w:spacing w:line="200" w:lineRule="exact"/>
        <w:rPr>
          <w:del w:id="268" w:author="Tom-2K19" w:date="2019-05-15T16:46:00Z"/>
          <w:sz w:val="20"/>
          <w:szCs w:val="20"/>
        </w:rPr>
      </w:pPr>
    </w:p>
    <w:p w:rsidR="00AB3705" w:rsidRDefault="00AB3705" w:rsidP="00AB3705">
      <w:pPr>
        <w:spacing w:line="200" w:lineRule="exact"/>
        <w:rPr>
          <w:del w:id="269" w:author="Tom-2K19" w:date="2019-05-15T16:46:00Z"/>
          <w:sz w:val="20"/>
          <w:szCs w:val="20"/>
        </w:rPr>
      </w:pPr>
    </w:p>
    <w:p w:rsidR="00AB3705" w:rsidRDefault="00AB3705" w:rsidP="00AB3705">
      <w:pPr>
        <w:spacing w:line="200" w:lineRule="exact"/>
        <w:rPr>
          <w:del w:id="270" w:author="Tom-2K19" w:date="2019-05-15T16:46:00Z"/>
          <w:sz w:val="20"/>
          <w:szCs w:val="20"/>
        </w:rPr>
      </w:pPr>
    </w:p>
    <w:p w:rsidR="00AB3705" w:rsidRDefault="00AB3705" w:rsidP="00AB3705">
      <w:pPr>
        <w:spacing w:line="200" w:lineRule="exact"/>
        <w:rPr>
          <w:del w:id="271" w:author="Tom-2K19" w:date="2019-05-15T16:46:00Z"/>
          <w:sz w:val="20"/>
          <w:szCs w:val="20"/>
        </w:rPr>
      </w:pPr>
    </w:p>
    <w:p w:rsidR="00AB3705" w:rsidRDefault="00AB3705" w:rsidP="00AB3705">
      <w:pPr>
        <w:spacing w:line="200" w:lineRule="exact"/>
        <w:rPr>
          <w:del w:id="272" w:author="Tom-2K19" w:date="2019-05-15T16:46:00Z"/>
          <w:sz w:val="20"/>
          <w:szCs w:val="20"/>
        </w:rPr>
      </w:pPr>
    </w:p>
    <w:p w:rsidR="00AB3705" w:rsidRDefault="00AB3705" w:rsidP="00AB3705">
      <w:pPr>
        <w:spacing w:line="200" w:lineRule="exact"/>
        <w:rPr>
          <w:del w:id="273" w:author="Tom-2K19" w:date="2019-05-15T16:46:00Z"/>
          <w:sz w:val="20"/>
          <w:szCs w:val="20"/>
        </w:rPr>
      </w:pPr>
    </w:p>
    <w:p w:rsidR="00AB3705" w:rsidRDefault="00AB3705" w:rsidP="00AB3705">
      <w:pPr>
        <w:spacing w:line="200" w:lineRule="exact"/>
        <w:rPr>
          <w:del w:id="274" w:author="Tom-2K19" w:date="2019-05-15T16:46:00Z"/>
          <w:sz w:val="20"/>
          <w:szCs w:val="20"/>
        </w:rPr>
      </w:pPr>
    </w:p>
    <w:p w:rsidR="00AB3705" w:rsidRDefault="00AB3705" w:rsidP="00AB3705">
      <w:pPr>
        <w:spacing w:line="200" w:lineRule="exact"/>
        <w:rPr>
          <w:del w:id="275" w:author="Tom-2K19" w:date="2019-05-15T16:46:00Z"/>
          <w:sz w:val="20"/>
          <w:szCs w:val="20"/>
        </w:rPr>
      </w:pPr>
    </w:p>
    <w:p w:rsidR="00AB3705" w:rsidRDefault="00AB3705" w:rsidP="00AB3705">
      <w:pPr>
        <w:spacing w:line="200" w:lineRule="exact"/>
        <w:rPr>
          <w:del w:id="276" w:author="Tom-2K19" w:date="2019-05-15T16:46:00Z"/>
          <w:sz w:val="20"/>
          <w:szCs w:val="20"/>
        </w:rPr>
      </w:pPr>
    </w:p>
    <w:p w:rsidR="00AB3705" w:rsidRDefault="00AB3705" w:rsidP="00AB3705">
      <w:pPr>
        <w:spacing w:line="200" w:lineRule="exact"/>
        <w:rPr>
          <w:del w:id="277" w:author="Tom-2K19" w:date="2019-05-15T16:46:00Z"/>
          <w:sz w:val="20"/>
          <w:szCs w:val="20"/>
        </w:rPr>
      </w:pPr>
    </w:p>
    <w:p w:rsidR="00AB3705" w:rsidRDefault="00AB3705" w:rsidP="00AB3705">
      <w:pPr>
        <w:spacing w:line="200" w:lineRule="exact"/>
        <w:rPr>
          <w:del w:id="278" w:author="Tom-2K19" w:date="2019-05-15T16:46:00Z"/>
          <w:sz w:val="20"/>
          <w:szCs w:val="20"/>
        </w:rPr>
      </w:pPr>
    </w:p>
    <w:p w:rsidR="00AB3705" w:rsidRDefault="00AB3705" w:rsidP="00AB3705">
      <w:pPr>
        <w:spacing w:line="200" w:lineRule="exact"/>
        <w:rPr>
          <w:del w:id="279" w:author="Tom-2K19" w:date="2019-05-15T16:46:00Z"/>
          <w:sz w:val="20"/>
          <w:szCs w:val="20"/>
        </w:rPr>
      </w:pPr>
    </w:p>
    <w:p w:rsidR="00AB3705" w:rsidRDefault="00AB3705" w:rsidP="00AB3705">
      <w:pPr>
        <w:spacing w:line="200" w:lineRule="exact"/>
        <w:rPr>
          <w:del w:id="280" w:author="Tom-2K19" w:date="2019-05-15T16:46:00Z"/>
          <w:sz w:val="20"/>
          <w:szCs w:val="20"/>
        </w:rPr>
      </w:pPr>
    </w:p>
    <w:p w:rsidR="00AB3705" w:rsidRDefault="00AB3705" w:rsidP="00AB3705">
      <w:pPr>
        <w:spacing w:line="200" w:lineRule="exact"/>
        <w:rPr>
          <w:del w:id="281" w:author="Tom-2K19" w:date="2019-05-15T16:46:00Z"/>
          <w:sz w:val="20"/>
          <w:szCs w:val="20"/>
        </w:rPr>
      </w:pPr>
    </w:p>
    <w:p w:rsidR="00AB3705" w:rsidRDefault="00AB3705" w:rsidP="00AB3705">
      <w:pPr>
        <w:spacing w:line="395" w:lineRule="exact"/>
        <w:rPr>
          <w:del w:id="282" w:author="Tom-2K19" w:date="2019-05-15T16:46:00Z"/>
          <w:sz w:val="20"/>
          <w:szCs w:val="20"/>
        </w:rPr>
      </w:pPr>
    </w:p>
    <w:p w:rsidR="00AB3705" w:rsidRPr="007103B4" w:rsidRDefault="00AB3705">
      <w:pPr>
        <w:pStyle w:val="2"/>
        <w:ind w:left="720" w:hanging="720"/>
        <w:rPr>
          <w:rPrChange w:id="283" w:author="Tom-2K19" w:date="2019-05-15T16:46:00Z">
            <w:rPr>
              <w:sz w:val="20"/>
            </w:rPr>
          </w:rPrChange>
        </w:rPr>
        <w:pPrChange w:id="284" w:author="Tom-2K19" w:date="2019-05-15T16:46:00Z">
          <w:pPr>
            <w:tabs>
              <w:tab w:val="left" w:pos="700"/>
            </w:tabs>
          </w:pPr>
        </w:pPrChange>
      </w:pPr>
      <w:del w:id="285" w:author="Tom-2K19" w:date="2019-05-15T16:46:00Z">
        <w:r w:rsidRPr="00F530E6">
          <w:rPr>
            <w:rFonts w:eastAsia="SimSun" w:cs="Calibri"/>
            <w:lang w:eastAsia="zh-CN"/>
          </w:rPr>
          <w:delText>6.8</w:delText>
        </w:r>
        <w:r>
          <w:rPr>
            <w:sz w:val="20"/>
            <w:szCs w:val="20"/>
            <w:lang w:eastAsia="zh-CN"/>
          </w:rPr>
          <w:tab/>
        </w:r>
      </w:del>
      <w:r w:rsidRPr="007F652A">
        <w:t>Click [Customize]</w:t>
      </w:r>
      <w:r w:rsidR="00F96ECC">
        <w:br/>
      </w:r>
      <w:ins w:id="286" w:author="Tom-2K19" w:date="2019-05-15T16:46:00Z">
        <w:r>
          <w:br/>
        </w:r>
        <w:r w:rsidRPr="007103B4">
          <w:rPr>
            <w:noProof/>
          </w:rPr>
          <w:drawing>
            <wp:inline distT="0" distB="0" distL="0" distR="0" wp14:anchorId="07D1AEA8" wp14:editId="12261144">
              <wp:extent cx="4752975" cy="3562350"/>
              <wp:effectExtent l="0" t="0" r="0" b="0"/>
              <wp:docPr id="303"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Pr="0021250E" w:rsidRDefault="00AB3705" w:rsidP="00AB3705">
      <w:pPr>
        <w:spacing w:line="20" w:lineRule="exact"/>
        <w:rPr>
          <w:del w:id="287" w:author="Tom-2K19" w:date="2019-05-15T16:46:00Z"/>
          <w:lang w:eastAsia="zh-HK"/>
        </w:rPr>
      </w:pPr>
      <w:del w:id="288" w:author="Tom-2K19" w:date="2019-05-15T16:46:00Z">
        <w:r w:rsidRPr="0021250E">
          <w:rPr>
            <w:noProof/>
          </w:rPr>
          <w:drawing>
            <wp:anchor distT="0" distB="0" distL="114300" distR="114300" simplePos="0" relativeHeight="251680768" behindDoc="1" locked="0" layoutInCell="0" allowOverlap="1" wp14:anchorId="597113F3" wp14:editId="62173E99">
              <wp:simplePos x="0" y="0"/>
              <wp:positionH relativeFrom="column">
                <wp:posOffset>462280</wp:posOffset>
              </wp:positionH>
              <wp:positionV relativeFrom="paragraph">
                <wp:posOffset>27305</wp:posOffset>
              </wp:positionV>
              <wp:extent cx="4755515" cy="356108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cstate="print"/>
                      <a:srcRect/>
                      <a:stretch>
                        <a:fillRect/>
                      </a:stretch>
                    </pic:blipFill>
                    <pic:spPr bwMode="auto">
                      <a:xfrm>
                        <a:off x="0" y="0"/>
                        <a:ext cx="4755515" cy="3561080"/>
                      </a:xfrm>
                      <a:prstGeom prst="rect">
                        <a:avLst/>
                      </a:prstGeom>
                      <a:noFill/>
                    </pic:spPr>
                  </pic:pic>
                </a:graphicData>
              </a:graphic>
            </wp:anchor>
          </w:drawing>
        </w:r>
      </w:del>
      <w:r w:rsidR="00F96ECC" w:rsidRPr="0021250E">
        <w:rPr>
          <w:rFonts w:hint="eastAsia"/>
          <w:lang w:eastAsia="zh-HK"/>
        </w:rPr>
        <w:t>6</w:t>
      </w:r>
      <w:r w:rsidR="00F96ECC" w:rsidRPr="0021250E">
        <w:rPr>
          <w:lang w:eastAsia="zh-HK"/>
        </w:rPr>
        <w:t>.10</w:t>
      </w:r>
      <w:r w:rsidR="00F96ECC" w:rsidRPr="0021250E">
        <w:rPr>
          <w:lang w:eastAsia="zh-HK"/>
        </w:rPr>
        <w:tab/>
      </w:r>
    </w:p>
    <w:p w:rsidR="00AB3705" w:rsidRDefault="00AB3705" w:rsidP="00AB3705">
      <w:pPr>
        <w:rPr>
          <w:del w:id="289"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290" w:author="Tom-2K19" w:date="2019-05-15T16:46:00Z"/>
          <w:sz w:val="20"/>
          <w:szCs w:val="20"/>
        </w:rPr>
      </w:pPr>
      <w:bookmarkStart w:id="291" w:name="page27"/>
      <w:bookmarkEnd w:id="291"/>
      <w:del w:id="292" w:author="Tom-2K19" w:date="2019-05-15T16:46:00Z">
        <w:r>
          <w:rPr>
            <w:rFonts w:eastAsia="Calibri"/>
            <w:noProof/>
          </w:rPr>
          <w:drawing>
            <wp:anchor distT="0" distB="0" distL="114300" distR="114300" simplePos="0" relativeHeight="251681792" behindDoc="1" locked="0" layoutInCell="0" allowOverlap="1" wp14:anchorId="30C94DF2" wp14:editId="35C01900">
              <wp:simplePos x="0" y="0"/>
              <wp:positionH relativeFrom="page">
                <wp:posOffset>6515100</wp:posOffset>
              </wp:positionH>
              <wp:positionV relativeFrom="page">
                <wp:posOffset>257810</wp:posOffset>
              </wp:positionV>
              <wp:extent cx="572770" cy="57594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293" w:author="Tom-2K19" w:date="2019-05-15T16:46:00Z"/>
          <w:sz w:val="20"/>
          <w:szCs w:val="20"/>
        </w:rPr>
      </w:pPr>
    </w:p>
    <w:p w:rsidR="00AB3705" w:rsidRDefault="00AB3705">
      <w:pPr>
        <w:pStyle w:val="2"/>
        <w:ind w:left="720" w:hanging="720"/>
        <w:rPr>
          <w:rPrChange w:id="294" w:author="Tom-2K19" w:date="2019-05-15T16:46:00Z">
            <w:rPr>
              <w:sz w:val="20"/>
            </w:rPr>
          </w:rPrChange>
        </w:rPr>
        <w:pPrChange w:id="295" w:author="Tom-2K19" w:date="2019-05-15T16:46:00Z">
          <w:pPr>
            <w:tabs>
              <w:tab w:val="left" w:pos="700"/>
            </w:tabs>
          </w:pPr>
        </w:pPrChange>
      </w:pPr>
      <w:del w:id="296" w:author="Tom-2K19" w:date="2019-05-15T16:46:00Z">
        <w:r w:rsidRPr="00F530E6">
          <w:rPr>
            <w:rFonts w:eastAsia="SimSun" w:cs="Calibri"/>
            <w:lang w:eastAsia="zh-CN"/>
          </w:rPr>
          <w:delText>6.9</w:delText>
        </w:r>
        <w:r>
          <w:rPr>
            <w:sz w:val="20"/>
            <w:szCs w:val="20"/>
            <w:lang w:eastAsia="zh-CN"/>
          </w:rPr>
          <w:tab/>
        </w:r>
        <w:r w:rsidRPr="00F530E6">
          <w:rPr>
            <w:rFonts w:eastAsia="SimSun" w:cs="Calibri"/>
            <w:lang w:eastAsia="zh-CN"/>
          </w:rPr>
          <w:delText>Select</w:delText>
        </w:r>
      </w:del>
      <w:ins w:id="297" w:author="Tom-2K19" w:date="2019-05-15T16:46:00Z">
        <w:r>
          <w:rPr>
            <w:noProof/>
          </w:rPr>
          <mc:AlternateContent>
            <mc:Choice Requires="wps">
              <w:drawing>
                <wp:anchor distT="0" distB="0" distL="114300" distR="114300" simplePos="0" relativeHeight="251662336" behindDoc="0" locked="0" layoutInCell="1" allowOverlap="1" wp14:anchorId="258BF7E8" wp14:editId="05B25022">
                  <wp:simplePos x="0" y="0"/>
                  <wp:positionH relativeFrom="column">
                    <wp:posOffset>426720</wp:posOffset>
                  </wp:positionH>
                  <wp:positionV relativeFrom="paragraph">
                    <wp:posOffset>816610</wp:posOffset>
                  </wp:positionV>
                  <wp:extent cx="457200" cy="447675"/>
                  <wp:effectExtent l="19050" t="19050" r="19050" b="19050"/>
                  <wp:wrapNone/>
                  <wp:docPr id="366"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476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D71945" id="Oval 8" o:spid="_x0000_s1026" style="position:absolute;margin-left:33.6pt;margin-top:64.3pt;width:36pt;height:3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" filled="f" strokecolor="red" strokeweight="2.25pt"/>
              </w:pict>
            </mc:Fallback>
          </mc:AlternateContent>
        </w:r>
        <w:r>
          <w:t>Click “</w:t>
        </w:r>
        <w:r w:rsidRPr="006A454E">
          <w:rPr>
            <w:u w:val="single"/>
          </w:rPr>
          <w:t>W</w:t>
        </w:r>
        <w:r>
          <w:t>indows collation you would like to use:” first. Then select</w:t>
        </w:r>
      </w:ins>
      <w:r w:rsidRPr="007F652A">
        <w:t xml:space="preserve"> “Chinese_Hong_Kong_Stroke_90” and checked the “Accent</w:t>
      </w:r>
      <w:del w:id="298" w:author="Tom-2K19" w:date="2019-05-15T16:46:00Z">
        <w:r w:rsidRPr="00F530E6">
          <w:rPr>
            <w:rFonts w:eastAsia="SimSun" w:cs="Calibri"/>
            <w:lang w:eastAsia="zh-CN"/>
          </w:rPr>
          <w:delText>‐</w:delText>
        </w:r>
      </w:del>
      <w:ins w:id="299" w:author="Tom-2K19" w:date="2019-05-15T16:46:00Z">
        <w:r>
          <w:t>-</w:t>
        </w:r>
      </w:ins>
      <w:r w:rsidRPr="007F652A">
        <w:t>sensitive” then click [OK]</w:t>
      </w:r>
      <w:ins w:id="300" w:author="Tom-2K19" w:date="2019-05-15T16:46:00Z">
        <w:r>
          <w:br/>
        </w:r>
        <w:r w:rsidRPr="007103B4">
          <w:rPr>
            <w:noProof/>
          </w:rPr>
          <w:drawing>
            <wp:inline distT="0" distB="0" distL="0" distR="0" wp14:anchorId="24B8DB74" wp14:editId="62C7C655">
              <wp:extent cx="5105400" cy="3590925"/>
              <wp:effectExtent l="0" t="0" r="0" b="0"/>
              <wp:docPr id="302"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5400" cy="3590925"/>
                      </a:xfrm>
                      <a:prstGeom prst="rect">
                        <a:avLst/>
                      </a:prstGeom>
                      <a:noFill/>
                      <a:ln>
                        <a:noFill/>
                      </a:ln>
                    </pic:spPr>
                  </pic:pic>
                </a:graphicData>
              </a:graphic>
            </wp:inline>
          </w:drawing>
        </w:r>
      </w:ins>
    </w:p>
    <w:p w:rsidR="00AB3705" w:rsidRPr="00F96ECC" w:rsidRDefault="00AB3705" w:rsidP="00AB3705">
      <w:pPr>
        <w:spacing w:line="20" w:lineRule="exact"/>
        <w:rPr>
          <w:del w:id="301" w:author="Tom-2K19" w:date="2019-05-15T16:46:00Z"/>
          <w:lang w:eastAsia="zh-HK"/>
        </w:rPr>
      </w:pPr>
      <w:del w:id="302" w:author="Tom-2K19" w:date="2019-05-15T16:46:00Z">
        <w:r w:rsidRPr="00F96ECC">
          <w:rPr>
            <w:noProof/>
          </w:rPr>
          <w:drawing>
            <wp:anchor distT="0" distB="0" distL="114300" distR="114300" simplePos="0" relativeHeight="251682816" behindDoc="1" locked="0" layoutInCell="0" allowOverlap="1" wp14:anchorId="251098E0" wp14:editId="08C595BB">
              <wp:simplePos x="0" y="0"/>
              <wp:positionH relativeFrom="column">
                <wp:posOffset>462280</wp:posOffset>
              </wp:positionH>
              <wp:positionV relativeFrom="paragraph">
                <wp:posOffset>27305</wp:posOffset>
              </wp:positionV>
              <wp:extent cx="5104765" cy="35902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cstate="print"/>
                      <a:srcRect/>
                      <a:stretch>
                        <a:fillRect/>
                      </a:stretch>
                    </pic:blipFill>
                    <pic:spPr bwMode="auto">
                      <a:xfrm>
                        <a:off x="0" y="0"/>
                        <a:ext cx="5104765" cy="3590290"/>
                      </a:xfrm>
                      <a:prstGeom prst="rect">
                        <a:avLst/>
                      </a:prstGeom>
                      <a:noFill/>
                    </pic:spPr>
                  </pic:pic>
                </a:graphicData>
              </a:graphic>
            </wp:anchor>
          </w:drawing>
        </w:r>
      </w:del>
      <w:r w:rsidR="00F96ECC" w:rsidRPr="00F96ECC">
        <w:rPr>
          <w:rFonts w:hint="eastAsia"/>
          <w:lang w:eastAsia="zh-HK"/>
        </w:rPr>
        <w:t>6</w:t>
      </w:r>
      <w:r w:rsidR="00F96ECC" w:rsidRPr="00F96ECC">
        <w:rPr>
          <w:lang w:eastAsia="zh-HK"/>
        </w:rPr>
        <w:t>.11</w:t>
      </w:r>
      <w:r w:rsidR="00F96ECC" w:rsidRPr="00F96ECC">
        <w:rPr>
          <w:lang w:eastAsia="zh-HK"/>
        </w:rPr>
        <w:tab/>
      </w:r>
    </w:p>
    <w:p w:rsidR="00AB3705" w:rsidRPr="00F96ECC" w:rsidRDefault="00AB3705" w:rsidP="00AB3705">
      <w:pPr>
        <w:spacing w:line="200" w:lineRule="exact"/>
        <w:rPr>
          <w:del w:id="303" w:author="Tom-2K19" w:date="2019-05-15T16:46:00Z"/>
        </w:rPr>
      </w:pPr>
    </w:p>
    <w:p w:rsidR="00AB3705" w:rsidRPr="00F96ECC" w:rsidRDefault="00AB3705" w:rsidP="00AB3705">
      <w:pPr>
        <w:spacing w:line="200" w:lineRule="exact"/>
        <w:rPr>
          <w:del w:id="304" w:author="Tom-2K19" w:date="2019-05-15T16:46:00Z"/>
        </w:rPr>
      </w:pPr>
    </w:p>
    <w:p w:rsidR="00AB3705" w:rsidRPr="00F96ECC" w:rsidRDefault="00AB3705" w:rsidP="00AB3705">
      <w:pPr>
        <w:spacing w:line="200" w:lineRule="exact"/>
        <w:rPr>
          <w:del w:id="305" w:author="Tom-2K19" w:date="2019-05-15T16:46:00Z"/>
        </w:rPr>
      </w:pPr>
    </w:p>
    <w:p w:rsidR="00AB3705" w:rsidRPr="00F96ECC" w:rsidRDefault="00AB3705" w:rsidP="00AB3705">
      <w:pPr>
        <w:spacing w:line="200" w:lineRule="exact"/>
        <w:rPr>
          <w:del w:id="306" w:author="Tom-2K19" w:date="2019-05-15T16:46:00Z"/>
        </w:rPr>
      </w:pPr>
    </w:p>
    <w:p w:rsidR="00AB3705" w:rsidRPr="00F96ECC" w:rsidRDefault="00AB3705" w:rsidP="00AB3705">
      <w:pPr>
        <w:spacing w:line="200" w:lineRule="exact"/>
        <w:rPr>
          <w:del w:id="307" w:author="Tom-2K19" w:date="2019-05-15T16:46:00Z"/>
        </w:rPr>
      </w:pPr>
    </w:p>
    <w:p w:rsidR="00AB3705" w:rsidRPr="00F96ECC" w:rsidRDefault="00AB3705" w:rsidP="00AB3705">
      <w:pPr>
        <w:spacing w:line="200" w:lineRule="exact"/>
        <w:rPr>
          <w:del w:id="308" w:author="Tom-2K19" w:date="2019-05-15T16:46:00Z"/>
        </w:rPr>
      </w:pPr>
    </w:p>
    <w:p w:rsidR="00AB3705" w:rsidRPr="00F96ECC" w:rsidRDefault="00AB3705" w:rsidP="00AB3705">
      <w:pPr>
        <w:spacing w:line="200" w:lineRule="exact"/>
        <w:rPr>
          <w:del w:id="309" w:author="Tom-2K19" w:date="2019-05-15T16:46:00Z"/>
        </w:rPr>
      </w:pPr>
    </w:p>
    <w:p w:rsidR="00AB3705" w:rsidRPr="00F96ECC" w:rsidRDefault="00AB3705" w:rsidP="00AB3705">
      <w:pPr>
        <w:spacing w:line="200" w:lineRule="exact"/>
        <w:rPr>
          <w:del w:id="310" w:author="Tom-2K19" w:date="2019-05-15T16:46:00Z"/>
        </w:rPr>
      </w:pPr>
    </w:p>
    <w:p w:rsidR="00AB3705" w:rsidRPr="00F96ECC" w:rsidRDefault="00AB3705" w:rsidP="00AB3705">
      <w:pPr>
        <w:spacing w:line="200" w:lineRule="exact"/>
        <w:rPr>
          <w:del w:id="311" w:author="Tom-2K19" w:date="2019-05-15T16:46:00Z"/>
        </w:rPr>
      </w:pPr>
    </w:p>
    <w:p w:rsidR="00AB3705" w:rsidRPr="00F96ECC" w:rsidRDefault="00AB3705" w:rsidP="00AB3705">
      <w:pPr>
        <w:spacing w:line="200" w:lineRule="exact"/>
        <w:rPr>
          <w:del w:id="312" w:author="Tom-2K19" w:date="2019-05-15T16:46:00Z"/>
        </w:rPr>
      </w:pPr>
    </w:p>
    <w:p w:rsidR="00AB3705" w:rsidRPr="00F96ECC" w:rsidRDefault="00AB3705" w:rsidP="00AB3705">
      <w:pPr>
        <w:spacing w:line="200" w:lineRule="exact"/>
        <w:rPr>
          <w:del w:id="313" w:author="Tom-2K19" w:date="2019-05-15T16:46:00Z"/>
        </w:rPr>
      </w:pPr>
    </w:p>
    <w:p w:rsidR="00AB3705" w:rsidRPr="00F96ECC" w:rsidRDefault="00AB3705" w:rsidP="00AB3705">
      <w:pPr>
        <w:spacing w:line="200" w:lineRule="exact"/>
        <w:rPr>
          <w:del w:id="314" w:author="Tom-2K19" w:date="2019-05-15T16:46:00Z"/>
        </w:rPr>
      </w:pPr>
    </w:p>
    <w:p w:rsidR="00AB3705" w:rsidRPr="00F96ECC" w:rsidRDefault="00AB3705" w:rsidP="00AB3705">
      <w:pPr>
        <w:spacing w:line="200" w:lineRule="exact"/>
        <w:rPr>
          <w:del w:id="315" w:author="Tom-2K19" w:date="2019-05-15T16:46:00Z"/>
        </w:rPr>
      </w:pPr>
    </w:p>
    <w:p w:rsidR="00AB3705" w:rsidRPr="00F96ECC" w:rsidRDefault="00AB3705" w:rsidP="00AB3705">
      <w:pPr>
        <w:spacing w:line="200" w:lineRule="exact"/>
        <w:rPr>
          <w:del w:id="316" w:author="Tom-2K19" w:date="2019-05-15T16:46:00Z"/>
        </w:rPr>
      </w:pPr>
    </w:p>
    <w:p w:rsidR="00AB3705" w:rsidRPr="00F96ECC" w:rsidRDefault="00AB3705" w:rsidP="00AB3705">
      <w:pPr>
        <w:spacing w:line="200" w:lineRule="exact"/>
        <w:rPr>
          <w:del w:id="317" w:author="Tom-2K19" w:date="2019-05-15T16:46:00Z"/>
        </w:rPr>
      </w:pPr>
    </w:p>
    <w:p w:rsidR="00AB3705" w:rsidRPr="00F96ECC" w:rsidRDefault="00AB3705" w:rsidP="00AB3705">
      <w:pPr>
        <w:spacing w:line="200" w:lineRule="exact"/>
        <w:rPr>
          <w:del w:id="318" w:author="Tom-2K19" w:date="2019-05-15T16:46:00Z"/>
        </w:rPr>
      </w:pPr>
    </w:p>
    <w:p w:rsidR="00AB3705" w:rsidRPr="00F96ECC" w:rsidRDefault="00AB3705" w:rsidP="00AB3705">
      <w:pPr>
        <w:spacing w:line="200" w:lineRule="exact"/>
        <w:rPr>
          <w:del w:id="319" w:author="Tom-2K19" w:date="2019-05-15T16:46:00Z"/>
        </w:rPr>
      </w:pPr>
    </w:p>
    <w:p w:rsidR="00AB3705" w:rsidRPr="00F96ECC" w:rsidRDefault="00AB3705" w:rsidP="00AB3705">
      <w:pPr>
        <w:spacing w:line="200" w:lineRule="exact"/>
        <w:rPr>
          <w:del w:id="320" w:author="Tom-2K19" w:date="2019-05-15T16:46:00Z"/>
        </w:rPr>
      </w:pPr>
    </w:p>
    <w:p w:rsidR="00AB3705" w:rsidRPr="00F96ECC" w:rsidRDefault="00AB3705" w:rsidP="00AB3705">
      <w:pPr>
        <w:spacing w:line="200" w:lineRule="exact"/>
        <w:rPr>
          <w:del w:id="321" w:author="Tom-2K19" w:date="2019-05-15T16:46:00Z"/>
        </w:rPr>
      </w:pPr>
    </w:p>
    <w:p w:rsidR="00AB3705" w:rsidRPr="00F96ECC" w:rsidRDefault="00AB3705" w:rsidP="00AB3705">
      <w:pPr>
        <w:spacing w:line="200" w:lineRule="exact"/>
        <w:rPr>
          <w:del w:id="322" w:author="Tom-2K19" w:date="2019-05-15T16:46:00Z"/>
        </w:rPr>
      </w:pPr>
    </w:p>
    <w:p w:rsidR="00AB3705" w:rsidRPr="00F96ECC" w:rsidRDefault="00AB3705" w:rsidP="00AB3705">
      <w:pPr>
        <w:spacing w:line="200" w:lineRule="exact"/>
        <w:rPr>
          <w:del w:id="323" w:author="Tom-2K19" w:date="2019-05-15T16:46:00Z"/>
        </w:rPr>
      </w:pPr>
    </w:p>
    <w:p w:rsidR="00AB3705" w:rsidRPr="00F96ECC" w:rsidRDefault="00AB3705" w:rsidP="00AB3705">
      <w:pPr>
        <w:spacing w:line="200" w:lineRule="exact"/>
        <w:rPr>
          <w:del w:id="324" w:author="Tom-2K19" w:date="2019-05-15T16:46:00Z"/>
        </w:rPr>
      </w:pPr>
    </w:p>
    <w:p w:rsidR="00AB3705" w:rsidRPr="00F96ECC" w:rsidRDefault="00AB3705" w:rsidP="00AB3705">
      <w:pPr>
        <w:spacing w:line="200" w:lineRule="exact"/>
        <w:rPr>
          <w:del w:id="325" w:author="Tom-2K19" w:date="2019-05-15T16:46:00Z"/>
        </w:rPr>
      </w:pPr>
    </w:p>
    <w:p w:rsidR="00AB3705" w:rsidRPr="00F96ECC" w:rsidRDefault="00AB3705" w:rsidP="00AB3705">
      <w:pPr>
        <w:spacing w:line="200" w:lineRule="exact"/>
        <w:rPr>
          <w:del w:id="326" w:author="Tom-2K19" w:date="2019-05-15T16:46:00Z"/>
        </w:rPr>
      </w:pPr>
    </w:p>
    <w:p w:rsidR="00AB3705" w:rsidRPr="00F96ECC" w:rsidRDefault="00AB3705" w:rsidP="00AB3705">
      <w:pPr>
        <w:spacing w:line="200" w:lineRule="exact"/>
        <w:rPr>
          <w:del w:id="327" w:author="Tom-2K19" w:date="2019-05-15T16:46:00Z"/>
        </w:rPr>
      </w:pPr>
    </w:p>
    <w:p w:rsidR="00AB3705" w:rsidRPr="00F96ECC" w:rsidRDefault="00AB3705" w:rsidP="00AB3705">
      <w:pPr>
        <w:spacing w:line="200" w:lineRule="exact"/>
        <w:rPr>
          <w:del w:id="328" w:author="Tom-2K19" w:date="2019-05-15T16:46:00Z"/>
        </w:rPr>
      </w:pPr>
    </w:p>
    <w:p w:rsidR="00AB3705" w:rsidRPr="00F96ECC" w:rsidRDefault="00AB3705" w:rsidP="00AB3705">
      <w:pPr>
        <w:spacing w:line="200" w:lineRule="exact"/>
        <w:rPr>
          <w:del w:id="329" w:author="Tom-2K19" w:date="2019-05-15T16:46:00Z"/>
        </w:rPr>
      </w:pPr>
    </w:p>
    <w:p w:rsidR="00AB3705" w:rsidRPr="00F96ECC" w:rsidRDefault="00AB3705" w:rsidP="00AB3705">
      <w:pPr>
        <w:spacing w:line="200" w:lineRule="exact"/>
        <w:rPr>
          <w:del w:id="330" w:author="Tom-2K19" w:date="2019-05-15T16:46:00Z"/>
        </w:rPr>
      </w:pPr>
    </w:p>
    <w:p w:rsidR="00AB3705" w:rsidRPr="00F96ECC" w:rsidRDefault="00AB3705" w:rsidP="00AB3705">
      <w:pPr>
        <w:spacing w:line="318" w:lineRule="exact"/>
        <w:rPr>
          <w:del w:id="331" w:author="Tom-2K19" w:date="2019-05-15T16:46:00Z"/>
        </w:rPr>
      </w:pPr>
    </w:p>
    <w:p w:rsidR="00AB3705" w:rsidRDefault="00AB3705">
      <w:pPr>
        <w:pStyle w:val="2"/>
        <w:ind w:left="720" w:hanging="720"/>
        <w:rPr>
          <w:rPrChange w:id="332" w:author="Tom-2K19" w:date="2019-05-15T16:46:00Z">
            <w:rPr>
              <w:sz w:val="20"/>
            </w:rPr>
          </w:rPrChange>
        </w:rPr>
        <w:pPrChange w:id="333" w:author="Tom-2K19" w:date="2019-05-15T16:46:00Z">
          <w:pPr>
            <w:tabs>
              <w:tab w:val="left" w:pos="700"/>
            </w:tabs>
          </w:pPr>
        </w:pPrChange>
      </w:pPr>
      <w:del w:id="334" w:author="Tom-2K19" w:date="2019-05-15T16:46:00Z">
        <w:r w:rsidRPr="00F96ECC">
          <w:rPr>
            <w:rFonts w:eastAsia="SimSun" w:cs="Calibri"/>
            <w:szCs w:val="22"/>
            <w:lang w:eastAsia="zh-CN"/>
          </w:rPr>
          <w:delText>6.10</w:delText>
        </w:r>
        <w:r w:rsidRPr="00F96ECC">
          <w:rPr>
            <w:rFonts w:cs="Calibri"/>
            <w:szCs w:val="22"/>
            <w:lang w:eastAsia="zh-CN"/>
          </w:rPr>
          <w:tab/>
        </w:r>
      </w:del>
      <w:r w:rsidRPr="007F652A">
        <w:rPr>
          <w:szCs w:val="22"/>
        </w:rPr>
        <w:t>Click [Next&gt;]</w:t>
      </w:r>
      <w:r w:rsidR="00F96ECC" w:rsidRPr="00F96ECC">
        <w:rPr>
          <w:szCs w:val="22"/>
        </w:rPr>
        <w:br/>
      </w:r>
      <w:ins w:id="335" w:author="Tom-2K19" w:date="2019-05-15T16:46:00Z">
        <w:r>
          <w:br/>
        </w:r>
        <w:r w:rsidRPr="005E7B7D">
          <w:rPr>
            <w:noProof/>
          </w:rPr>
          <w:drawing>
            <wp:inline distT="0" distB="0" distL="0" distR="0" wp14:anchorId="1F0DDDEF" wp14:editId="7207D9BC">
              <wp:extent cx="4695825" cy="3514725"/>
              <wp:effectExtent l="0" t="0" r="0" b="0"/>
              <wp:docPr id="301"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95825" cy="3514725"/>
                      </a:xfrm>
                      <a:prstGeom prst="rect">
                        <a:avLst/>
                      </a:prstGeom>
                      <a:noFill/>
                      <a:ln>
                        <a:noFill/>
                      </a:ln>
                    </pic:spPr>
                  </pic:pic>
                </a:graphicData>
              </a:graphic>
            </wp:inline>
          </w:drawing>
        </w:r>
      </w:ins>
    </w:p>
    <w:p w:rsidR="00AB3705" w:rsidRPr="00F96ECC" w:rsidRDefault="00AB3705" w:rsidP="00AB3705">
      <w:pPr>
        <w:spacing w:line="20" w:lineRule="exact"/>
        <w:rPr>
          <w:del w:id="336" w:author="Tom-2K19" w:date="2019-05-15T16:46:00Z"/>
          <w:lang w:eastAsia="zh-HK"/>
        </w:rPr>
      </w:pPr>
      <w:del w:id="337" w:author="Tom-2K19" w:date="2019-05-15T16:46:00Z">
        <w:r w:rsidRPr="00F96ECC">
          <w:rPr>
            <w:noProof/>
          </w:rPr>
          <w:drawing>
            <wp:anchor distT="0" distB="0" distL="114300" distR="114300" simplePos="0" relativeHeight="251683840" behindDoc="1" locked="0" layoutInCell="0" allowOverlap="1" wp14:anchorId="3238FF2D" wp14:editId="4FA2412E">
              <wp:simplePos x="0" y="0"/>
              <wp:positionH relativeFrom="column">
                <wp:posOffset>462280</wp:posOffset>
              </wp:positionH>
              <wp:positionV relativeFrom="paragraph">
                <wp:posOffset>27305</wp:posOffset>
              </wp:positionV>
              <wp:extent cx="4755515" cy="356552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srcRect/>
                      <a:stretch>
                        <a:fillRect/>
                      </a:stretch>
                    </pic:blipFill>
                    <pic:spPr bwMode="auto">
                      <a:xfrm>
                        <a:off x="0" y="0"/>
                        <a:ext cx="4755515" cy="3565525"/>
                      </a:xfrm>
                      <a:prstGeom prst="rect">
                        <a:avLst/>
                      </a:prstGeom>
                      <a:noFill/>
                    </pic:spPr>
                  </pic:pic>
                </a:graphicData>
              </a:graphic>
            </wp:anchor>
          </w:drawing>
        </w:r>
      </w:del>
      <w:r w:rsidR="00F96ECC" w:rsidRPr="00F96ECC">
        <w:rPr>
          <w:rFonts w:hint="eastAsia"/>
          <w:lang w:eastAsia="zh-HK"/>
        </w:rPr>
        <w:t>6</w:t>
      </w:r>
      <w:r w:rsidR="00F96ECC" w:rsidRPr="00F96ECC">
        <w:rPr>
          <w:lang w:eastAsia="zh-HK"/>
        </w:rPr>
        <w:t>.12</w:t>
      </w:r>
      <w:r w:rsidR="00F96ECC">
        <w:rPr>
          <w:lang w:eastAsia="zh-HK"/>
        </w:rPr>
        <w:tab/>
      </w:r>
    </w:p>
    <w:p w:rsidR="00AB3705" w:rsidRPr="00F96ECC" w:rsidRDefault="00AB3705" w:rsidP="00AB3705">
      <w:pPr>
        <w:rPr>
          <w:del w:id="338" w:author="Tom-2K19" w:date="2019-05-15T16:46:00Z"/>
        </w:rPr>
        <w:sectPr w:rsidR="00AB3705" w:rsidRPr="00F96ECC">
          <w:pgSz w:w="12240" w:h="15840"/>
          <w:pgMar w:top="700" w:right="1440" w:bottom="1440" w:left="1000" w:header="0" w:footer="0" w:gutter="0"/>
          <w:cols w:space="720" w:equalWidth="0">
            <w:col w:w="9800"/>
          </w:cols>
        </w:sectPr>
      </w:pPr>
    </w:p>
    <w:p w:rsidR="00AB3705" w:rsidRPr="00F96ECC" w:rsidRDefault="00AB3705" w:rsidP="00AB3705">
      <w:pPr>
        <w:rPr>
          <w:del w:id="339" w:author="Tom-2K19" w:date="2019-05-15T16:46:00Z"/>
        </w:rPr>
      </w:pPr>
      <w:bookmarkStart w:id="340" w:name="page28"/>
      <w:bookmarkEnd w:id="340"/>
      <w:del w:id="341" w:author="Tom-2K19" w:date="2019-05-15T16:46:00Z">
        <w:r w:rsidRPr="00F96ECC">
          <w:rPr>
            <w:rFonts w:eastAsia="Calibri"/>
            <w:noProof/>
          </w:rPr>
          <w:drawing>
            <wp:anchor distT="0" distB="0" distL="114300" distR="114300" simplePos="0" relativeHeight="251684864" behindDoc="1" locked="0" layoutInCell="0" allowOverlap="1" wp14:anchorId="1EAB67C4" wp14:editId="30B88CD1">
              <wp:simplePos x="0" y="0"/>
              <wp:positionH relativeFrom="page">
                <wp:posOffset>6515100</wp:posOffset>
              </wp:positionH>
              <wp:positionV relativeFrom="page">
                <wp:posOffset>257810</wp:posOffset>
              </wp:positionV>
              <wp:extent cx="572770" cy="57594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96ECC">
          <w:rPr>
            <w:rFonts w:eastAsia="SimSun"/>
            <w:lang w:eastAsia="zh-CN"/>
          </w:rPr>
          <w:delText>DIKO Installation Guide v1.0</w:delText>
        </w:r>
      </w:del>
    </w:p>
    <w:p w:rsidR="00AB3705" w:rsidRPr="00F96ECC" w:rsidRDefault="00AB3705" w:rsidP="00AB3705">
      <w:pPr>
        <w:spacing w:line="241" w:lineRule="exact"/>
        <w:rPr>
          <w:del w:id="342" w:author="Tom-2K19" w:date="2019-05-15T16:46:00Z"/>
        </w:rPr>
      </w:pPr>
    </w:p>
    <w:p w:rsidR="00AB3705" w:rsidRPr="00F96ECC" w:rsidRDefault="00AB3705" w:rsidP="00AB3705">
      <w:pPr>
        <w:tabs>
          <w:tab w:val="left" w:pos="700"/>
        </w:tabs>
        <w:spacing w:line="275" w:lineRule="auto"/>
        <w:ind w:left="720" w:hanging="719"/>
        <w:rPr>
          <w:del w:id="343" w:author="Tom-2K19" w:date="2019-05-15T16:46:00Z"/>
        </w:rPr>
      </w:pPr>
      <w:del w:id="344" w:author="Tom-2K19" w:date="2019-05-15T16:46:00Z">
        <w:r w:rsidRPr="00F96ECC">
          <w:rPr>
            <w:rFonts w:eastAsia="SimSun"/>
            <w:lang w:eastAsia="zh-CN"/>
          </w:rPr>
          <w:delText>6.11</w:delText>
        </w:r>
        <w:r w:rsidRPr="00F96ECC">
          <w:rPr>
            <w:lang w:eastAsia="zh-CN"/>
          </w:rPr>
          <w:tab/>
        </w:r>
      </w:del>
      <w:r w:rsidRPr="00F96ECC">
        <w:t>Select the “Mixed Mode (SQL Server authentication and Windows authentication) and Click [Add Current User].</w:t>
      </w:r>
      <w:r w:rsidR="00F96ECC">
        <w:t xml:space="preserve">  </w:t>
      </w:r>
    </w:p>
    <w:p w:rsidR="00AB3705" w:rsidRPr="00F96ECC" w:rsidRDefault="00AB3705" w:rsidP="00AB3705">
      <w:pPr>
        <w:spacing w:line="1" w:lineRule="exact"/>
        <w:rPr>
          <w:del w:id="345" w:author="Tom-2K19" w:date="2019-05-15T16:46:00Z"/>
        </w:rPr>
      </w:pPr>
    </w:p>
    <w:p w:rsidR="00AB3705" w:rsidRPr="005E7B7D" w:rsidRDefault="00AB3705">
      <w:pPr>
        <w:pStyle w:val="2"/>
        <w:ind w:left="720" w:hanging="720"/>
        <w:rPr>
          <w:rPrChange w:id="346" w:author="Tom-2K19" w:date="2019-05-15T16:46:00Z">
            <w:rPr>
              <w:sz w:val="20"/>
            </w:rPr>
          </w:rPrChange>
        </w:rPr>
        <w:pPrChange w:id="347" w:author="Tom-2K19" w:date="2019-05-15T16:46:00Z">
          <w:pPr>
            <w:spacing w:line="285" w:lineRule="auto"/>
            <w:ind w:left="720" w:right="180"/>
          </w:pPr>
        </w:pPrChange>
      </w:pPr>
      <w:r w:rsidRPr="007F652A">
        <w:rPr>
          <w:szCs w:val="22"/>
        </w:rPr>
        <w:t xml:space="preserve">Input the “Enter password” and “Confirm password” for database, will use “p@ssw0rd” for this sample and then </w:t>
      </w:r>
      <w:r w:rsidRPr="00B423D3">
        <w:rPr>
          <w:szCs w:val="22"/>
        </w:rPr>
        <w:t>click [Next&gt;]</w:t>
      </w:r>
      <w:ins w:id="348" w:author="Tom-2K19" w:date="2019-05-15T16:46:00Z">
        <w:r w:rsidRPr="00F96ECC">
          <w:rPr>
            <w:szCs w:val="22"/>
          </w:rPr>
          <w:br/>
        </w:r>
        <w:r w:rsidRPr="00C42023">
          <w:rPr>
            <w:noProof/>
          </w:rPr>
          <w:drawing>
            <wp:inline distT="0" distB="0" distL="0" distR="0" wp14:anchorId="32FEF3C3" wp14:editId="79DA3E67">
              <wp:extent cx="4991100" cy="3733800"/>
              <wp:effectExtent l="0" t="0" r="0" b="0"/>
              <wp:docPr id="30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91100" cy="3733800"/>
                      </a:xfrm>
                      <a:prstGeom prst="rect">
                        <a:avLst/>
                      </a:prstGeom>
                      <a:noFill/>
                      <a:ln>
                        <a:noFill/>
                      </a:ln>
                    </pic:spPr>
                  </pic:pic>
                </a:graphicData>
              </a:graphic>
            </wp:inline>
          </w:drawing>
        </w:r>
      </w:ins>
    </w:p>
    <w:p w:rsidR="00AB3705" w:rsidRPr="00F96ECC" w:rsidRDefault="00AB3705" w:rsidP="00AB3705">
      <w:pPr>
        <w:spacing w:line="20" w:lineRule="exact"/>
        <w:rPr>
          <w:del w:id="349" w:author="Tom-2K19" w:date="2019-05-15T16:46:00Z"/>
          <w:lang w:eastAsia="zh-HK"/>
        </w:rPr>
      </w:pPr>
      <w:del w:id="350" w:author="Tom-2K19" w:date="2019-05-15T16:46:00Z">
        <w:r w:rsidRPr="00F96ECC">
          <w:rPr>
            <w:noProof/>
          </w:rPr>
          <w:drawing>
            <wp:anchor distT="0" distB="0" distL="114300" distR="114300" simplePos="0" relativeHeight="251685888" behindDoc="1" locked="0" layoutInCell="0" allowOverlap="1" wp14:anchorId="4498E8F5" wp14:editId="392DDC71">
              <wp:simplePos x="0" y="0"/>
              <wp:positionH relativeFrom="column">
                <wp:posOffset>462280</wp:posOffset>
              </wp:positionH>
              <wp:positionV relativeFrom="paragraph">
                <wp:posOffset>-9525</wp:posOffset>
              </wp:positionV>
              <wp:extent cx="5856605" cy="438975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cstate="print"/>
                      <a:srcRect/>
                      <a:stretch>
                        <a:fillRect/>
                      </a:stretch>
                    </pic:blipFill>
                    <pic:spPr bwMode="auto">
                      <a:xfrm>
                        <a:off x="0" y="0"/>
                        <a:ext cx="5856605" cy="4389755"/>
                      </a:xfrm>
                      <a:prstGeom prst="rect">
                        <a:avLst/>
                      </a:prstGeom>
                      <a:noFill/>
                    </pic:spPr>
                  </pic:pic>
                </a:graphicData>
              </a:graphic>
            </wp:anchor>
          </w:drawing>
        </w:r>
      </w:del>
      <w:r w:rsidR="00F96ECC" w:rsidRPr="00F96ECC">
        <w:rPr>
          <w:rFonts w:hint="eastAsia"/>
          <w:lang w:eastAsia="zh-HK"/>
        </w:rPr>
        <w:t>6</w:t>
      </w:r>
      <w:r w:rsidR="00F96ECC" w:rsidRPr="00F96ECC">
        <w:rPr>
          <w:lang w:eastAsia="zh-HK"/>
        </w:rPr>
        <w:t>.13</w:t>
      </w:r>
      <w:r w:rsidR="00F96ECC" w:rsidRPr="00F96ECC">
        <w:rPr>
          <w:lang w:eastAsia="zh-HK"/>
        </w:rPr>
        <w:tab/>
      </w:r>
    </w:p>
    <w:p w:rsidR="00AB3705" w:rsidRPr="00F96ECC" w:rsidRDefault="00AB3705" w:rsidP="00AB3705">
      <w:pPr>
        <w:rPr>
          <w:del w:id="351" w:author="Tom-2K19" w:date="2019-05-15T16:46:00Z"/>
        </w:rPr>
        <w:sectPr w:rsidR="00AB3705" w:rsidRPr="00F96ECC">
          <w:pgSz w:w="12240" w:h="15840"/>
          <w:pgMar w:top="700" w:right="1140" w:bottom="1440" w:left="1000" w:header="0" w:footer="0" w:gutter="0"/>
          <w:cols w:space="720" w:equalWidth="0">
            <w:col w:w="10100"/>
          </w:cols>
        </w:sectPr>
      </w:pPr>
    </w:p>
    <w:p w:rsidR="00AB3705" w:rsidRPr="00F96ECC" w:rsidRDefault="00AB3705" w:rsidP="00AB3705">
      <w:pPr>
        <w:rPr>
          <w:del w:id="352" w:author="Tom-2K19" w:date="2019-05-15T16:46:00Z"/>
        </w:rPr>
      </w:pPr>
      <w:bookmarkStart w:id="353" w:name="page29"/>
      <w:bookmarkEnd w:id="353"/>
      <w:del w:id="354" w:author="Tom-2K19" w:date="2019-05-15T16:46:00Z">
        <w:r w:rsidRPr="00F96ECC">
          <w:rPr>
            <w:rFonts w:eastAsia="Calibri"/>
            <w:noProof/>
          </w:rPr>
          <w:drawing>
            <wp:anchor distT="0" distB="0" distL="114300" distR="114300" simplePos="0" relativeHeight="251686912" behindDoc="1" locked="0" layoutInCell="0" allowOverlap="1" wp14:anchorId="2F6EA1EF" wp14:editId="42472138">
              <wp:simplePos x="0" y="0"/>
              <wp:positionH relativeFrom="page">
                <wp:posOffset>6515100</wp:posOffset>
              </wp:positionH>
              <wp:positionV relativeFrom="page">
                <wp:posOffset>257810</wp:posOffset>
              </wp:positionV>
              <wp:extent cx="572770" cy="57594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96ECC">
          <w:rPr>
            <w:rFonts w:eastAsia="SimSun"/>
            <w:lang w:eastAsia="zh-CN"/>
          </w:rPr>
          <w:delText>DIKO Installation Guide v1.0</w:delText>
        </w:r>
      </w:del>
    </w:p>
    <w:p w:rsidR="00AB3705" w:rsidRPr="00F96ECC" w:rsidRDefault="00AB3705" w:rsidP="00AB3705">
      <w:pPr>
        <w:spacing w:line="241" w:lineRule="exact"/>
        <w:rPr>
          <w:del w:id="355" w:author="Tom-2K19" w:date="2019-05-15T16:46:00Z"/>
        </w:rPr>
      </w:pPr>
    </w:p>
    <w:p w:rsidR="00AB3705" w:rsidRPr="00283E87" w:rsidRDefault="00AB3705">
      <w:pPr>
        <w:pStyle w:val="2"/>
        <w:ind w:left="720" w:hanging="720"/>
        <w:rPr>
          <w:rPrChange w:id="356" w:author="Tom-2K19" w:date="2019-05-15T16:46:00Z">
            <w:rPr>
              <w:sz w:val="20"/>
            </w:rPr>
          </w:rPrChange>
        </w:rPr>
        <w:pPrChange w:id="357" w:author="Tom-2K19" w:date="2019-05-15T16:46:00Z">
          <w:pPr>
            <w:tabs>
              <w:tab w:val="left" w:pos="700"/>
            </w:tabs>
          </w:pPr>
        </w:pPrChange>
      </w:pPr>
      <w:del w:id="358" w:author="Tom-2K19" w:date="2019-05-15T16:46:00Z">
        <w:r w:rsidRPr="00F96ECC">
          <w:rPr>
            <w:rFonts w:eastAsia="SimSun" w:cs="Calibri"/>
            <w:szCs w:val="22"/>
            <w:lang w:eastAsia="zh-CN"/>
          </w:rPr>
          <w:delText>6.12</w:delText>
        </w:r>
        <w:r w:rsidRPr="00F96ECC">
          <w:rPr>
            <w:rFonts w:cs="Calibri"/>
            <w:szCs w:val="22"/>
            <w:lang w:eastAsia="zh-CN"/>
          </w:rPr>
          <w:tab/>
        </w:r>
      </w:del>
      <w:r w:rsidRPr="007F652A">
        <w:rPr>
          <w:szCs w:val="22"/>
        </w:rPr>
        <w:t>Select “Install and Configure.” and click [Next&gt;]</w:t>
      </w:r>
      <w:ins w:id="359" w:author="Tom-2K19" w:date="2019-05-15T16:46:00Z">
        <w:r w:rsidRPr="00F96ECC">
          <w:rPr>
            <w:szCs w:val="22"/>
          </w:rPr>
          <w:br/>
        </w:r>
      </w:ins>
      <w:r w:rsidR="00F96ECC">
        <w:br/>
      </w:r>
      <w:ins w:id="360" w:author="Tom-2K19" w:date="2019-05-15T16:46:00Z">
        <w:r w:rsidRPr="00637C5F">
          <w:rPr>
            <w:noProof/>
          </w:rPr>
          <w:drawing>
            <wp:inline distT="0" distB="0" distL="0" distR="0" wp14:anchorId="3DD2418D" wp14:editId="4629A0C1">
              <wp:extent cx="4752975" cy="3571875"/>
              <wp:effectExtent l="0" t="0" r="0" b="0"/>
              <wp:docPr id="299"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ins>
    </w:p>
    <w:p w:rsidR="00AB3705" w:rsidRPr="00F96ECC" w:rsidRDefault="00AB3705" w:rsidP="00AB3705">
      <w:pPr>
        <w:spacing w:line="20" w:lineRule="exact"/>
        <w:rPr>
          <w:del w:id="361" w:author="Tom-2K19" w:date="2019-05-15T16:46:00Z"/>
          <w:lang w:eastAsia="zh-HK"/>
        </w:rPr>
      </w:pPr>
      <w:del w:id="362" w:author="Tom-2K19" w:date="2019-05-15T16:46:00Z">
        <w:r w:rsidRPr="00F96ECC">
          <w:rPr>
            <w:noProof/>
          </w:rPr>
          <w:drawing>
            <wp:anchor distT="0" distB="0" distL="114300" distR="114300" simplePos="0" relativeHeight="251687936" behindDoc="1" locked="0" layoutInCell="0" allowOverlap="1" wp14:anchorId="4608E07C" wp14:editId="5D98BCC0">
              <wp:simplePos x="0" y="0"/>
              <wp:positionH relativeFrom="column">
                <wp:posOffset>462280</wp:posOffset>
              </wp:positionH>
              <wp:positionV relativeFrom="paragraph">
                <wp:posOffset>27305</wp:posOffset>
              </wp:positionV>
              <wp:extent cx="4755515" cy="357378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srcRect/>
                      <a:stretch>
                        <a:fillRect/>
                      </a:stretch>
                    </pic:blipFill>
                    <pic:spPr bwMode="auto">
                      <a:xfrm>
                        <a:off x="0" y="0"/>
                        <a:ext cx="4755515" cy="3573780"/>
                      </a:xfrm>
                      <a:prstGeom prst="rect">
                        <a:avLst/>
                      </a:prstGeom>
                      <a:noFill/>
                    </pic:spPr>
                  </pic:pic>
                </a:graphicData>
              </a:graphic>
            </wp:anchor>
          </w:drawing>
        </w:r>
      </w:del>
      <w:r w:rsidR="00F96ECC" w:rsidRPr="00F96ECC">
        <w:rPr>
          <w:rFonts w:hint="eastAsia"/>
          <w:lang w:eastAsia="zh-HK"/>
        </w:rPr>
        <w:t>6</w:t>
      </w:r>
      <w:r w:rsidR="00F96ECC" w:rsidRPr="00F96ECC">
        <w:rPr>
          <w:lang w:eastAsia="zh-HK"/>
        </w:rPr>
        <w:t xml:space="preserve">.14 </w:t>
      </w:r>
      <w:r w:rsidR="00F96ECC" w:rsidRPr="00F96ECC">
        <w:rPr>
          <w:lang w:eastAsia="zh-HK"/>
        </w:rPr>
        <w:tab/>
      </w:r>
    </w:p>
    <w:p w:rsidR="00AB3705" w:rsidRPr="00F96ECC" w:rsidRDefault="00AB3705" w:rsidP="00AB3705">
      <w:pPr>
        <w:spacing w:line="200" w:lineRule="exact"/>
        <w:rPr>
          <w:del w:id="363" w:author="Tom-2K19" w:date="2019-05-15T16:46:00Z"/>
        </w:rPr>
      </w:pPr>
    </w:p>
    <w:p w:rsidR="00AB3705" w:rsidRPr="00F96ECC" w:rsidRDefault="00AB3705" w:rsidP="00AB3705">
      <w:pPr>
        <w:spacing w:line="200" w:lineRule="exact"/>
        <w:rPr>
          <w:del w:id="364" w:author="Tom-2K19" w:date="2019-05-15T16:46:00Z"/>
        </w:rPr>
      </w:pPr>
    </w:p>
    <w:p w:rsidR="00AB3705" w:rsidRPr="00F96ECC" w:rsidRDefault="00AB3705" w:rsidP="00AB3705">
      <w:pPr>
        <w:spacing w:line="200" w:lineRule="exact"/>
        <w:rPr>
          <w:del w:id="365" w:author="Tom-2K19" w:date="2019-05-15T16:46:00Z"/>
        </w:rPr>
      </w:pPr>
    </w:p>
    <w:p w:rsidR="00AB3705" w:rsidRPr="00F96ECC" w:rsidRDefault="00AB3705" w:rsidP="00AB3705">
      <w:pPr>
        <w:spacing w:line="200" w:lineRule="exact"/>
        <w:rPr>
          <w:del w:id="366" w:author="Tom-2K19" w:date="2019-05-15T16:46:00Z"/>
        </w:rPr>
      </w:pPr>
    </w:p>
    <w:p w:rsidR="00AB3705" w:rsidRPr="00F96ECC" w:rsidRDefault="00AB3705" w:rsidP="00AB3705">
      <w:pPr>
        <w:spacing w:line="200" w:lineRule="exact"/>
        <w:rPr>
          <w:del w:id="367" w:author="Tom-2K19" w:date="2019-05-15T16:46:00Z"/>
        </w:rPr>
      </w:pPr>
    </w:p>
    <w:p w:rsidR="00AB3705" w:rsidRPr="00F96ECC" w:rsidRDefault="00AB3705" w:rsidP="00AB3705">
      <w:pPr>
        <w:spacing w:line="200" w:lineRule="exact"/>
        <w:rPr>
          <w:del w:id="368" w:author="Tom-2K19" w:date="2019-05-15T16:46:00Z"/>
        </w:rPr>
      </w:pPr>
    </w:p>
    <w:p w:rsidR="00AB3705" w:rsidRPr="00F96ECC" w:rsidRDefault="00AB3705" w:rsidP="00AB3705">
      <w:pPr>
        <w:spacing w:line="200" w:lineRule="exact"/>
        <w:rPr>
          <w:del w:id="369" w:author="Tom-2K19" w:date="2019-05-15T16:46:00Z"/>
        </w:rPr>
      </w:pPr>
    </w:p>
    <w:p w:rsidR="00AB3705" w:rsidRPr="00F96ECC" w:rsidRDefault="00AB3705" w:rsidP="00AB3705">
      <w:pPr>
        <w:spacing w:line="200" w:lineRule="exact"/>
        <w:rPr>
          <w:del w:id="370" w:author="Tom-2K19" w:date="2019-05-15T16:46:00Z"/>
        </w:rPr>
      </w:pPr>
    </w:p>
    <w:p w:rsidR="00AB3705" w:rsidRPr="00F96ECC" w:rsidRDefault="00AB3705" w:rsidP="00AB3705">
      <w:pPr>
        <w:spacing w:line="200" w:lineRule="exact"/>
        <w:rPr>
          <w:del w:id="371" w:author="Tom-2K19" w:date="2019-05-15T16:46:00Z"/>
        </w:rPr>
      </w:pPr>
    </w:p>
    <w:p w:rsidR="00AB3705" w:rsidRPr="00F96ECC" w:rsidRDefault="00AB3705" w:rsidP="00AB3705">
      <w:pPr>
        <w:spacing w:line="200" w:lineRule="exact"/>
        <w:rPr>
          <w:del w:id="372" w:author="Tom-2K19" w:date="2019-05-15T16:46:00Z"/>
        </w:rPr>
      </w:pPr>
    </w:p>
    <w:p w:rsidR="00AB3705" w:rsidRPr="00F96ECC" w:rsidRDefault="00AB3705" w:rsidP="00AB3705">
      <w:pPr>
        <w:spacing w:line="200" w:lineRule="exact"/>
        <w:rPr>
          <w:del w:id="373" w:author="Tom-2K19" w:date="2019-05-15T16:46:00Z"/>
        </w:rPr>
      </w:pPr>
    </w:p>
    <w:p w:rsidR="00AB3705" w:rsidRPr="00F96ECC" w:rsidRDefault="00AB3705" w:rsidP="00AB3705">
      <w:pPr>
        <w:spacing w:line="200" w:lineRule="exact"/>
        <w:rPr>
          <w:del w:id="374" w:author="Tom-2K19" w:date="2019-05-15T16:46:00Z"/>
        </w:rPr>
      </w:pPr>
    </w:p>
    <w:p w:rsidR="00AB3705" w:rsidRPr="00F96ECC" w:rsidRDefault="00AB3705" w:rsidP="00AB3705">
      <w:pPr>
        <w:spacing w:line="200" w:lineRule="exact"/>
        <w:rPr>
          <w:del w:id="375" w:author="Tom-2K19" w:date="2019-05-15T16:46:00Z"/>
        </w:rPr>
      </w:pPr>
    </w:p>
    <w:p w:rsidR="00AB3705" w:rsidRPr="00F96ECC" w:rsidRDefault="00AB3705" w:rsidP="00AB3705">
      <w:pPr>
        <w:spacing w:line="200" w:lineRule="exact"/>
        <w:rPr>
          <w:del w:id="376" w:author="Tom-2K19" w:date="2019-05-15T16:46:00Z"/>
        </w:rPr>
      </w:pPr>
    </w:p>
    <w:p w:rsidR="00AB3705" w:rsidRPr="00F96ECC" w:rsidRDefault="00AB3705" w:rsidP="00AB3705">
      <w:pPr>
        <w:spacing w:line="200" w:lineRule="exact"/>
        <w:rPr>
          <w:del w:id="377" w:author="Tom-2K19" w:date="2019-05-15T16:46:00Z"/>
        </w:rPr>
      </w:pPr>
    </w:p>
    <w:p w:rsidR="00AB3705" w:rsidRPr="00F96ECC" w:rsidRDefault="00AB3705" w:rsidP="00AB3705">
      <w:pPr>
        <w:spacing w:line="200" w:lineRule="exact"/>
        <w:rPr>
          <w:del w:id="378" w:author="Tom-2K19" w:date="2019-05-15T16:46:00Z"/>
        </w:rPr>
      </w:pPr>
    </w:p>
    <w:p w:rsidR="00AB3705" w:rsidRPr="00F96ECC" w:rsidRDefault="00AB3705" w:rsidP="00AB3705">
      <w:pPr>
        <w:spacing w:line="200" w:lineRule="exact"/>
        <w:rPr>
          <w:del w:id="379" w:author="Tom-2K19" w:date="2019-05-15T16:46:00Z"/>
        </w:rPr>
      </w:pPr>
    </w:p>
    <w:p w:rsidR="00AB3705" w:rsidRPr="00F96ECC" w:rsidRDefault="00AB3705" w:rsidP="00AB3705">
      <w:pPr>
        <w:spacing w:line="200" w:lineRule="exact"/>
        <w:rPr>
          <w:del w:id="380" w:author="Tom-2K19" w:date="2019-05-15T16:46:00Z"/>
        </w:rPr>
      </w:pPr>
    </w:p>
    <w:p w:rsidR="00AB3705" w:rsidRPr="00F96ECC" w:rsidRDefault="00AB3705" w:rsidP="00AB3705">
      <w:pPr>
        <w:spacing w:line="200" w:lineRule="exact"/>
        <w:rPr>
          <w:del w:id="381" w:author="Tom-2K19" w:date="2019-05-15T16:46:00Z"/>
        </w:rPr>
      </w:pPr>
    </w:p>
    <w:p w:rsidR="00AB3705" w:rsidRPr="00F96ECC" w:rsidRDefault="00AB3705" w:rsidP="00AB3705">
      <w:pPr>
        <w:spacing w:line="200" w:lineRule="exact"/>
        <w:rPr>
          <w:del w:id="382" w:author="Tom-2K19" w:date="2019-05-15T16:46:00Z"/>
        </w:rPr>
      </w:pPr>
    </w:p>
    <w:p w:rsidR="00AB3705" w:rsidRPr="00F96ECC" w:rsidRDefault="00AB3705" w:rsidP="00AB3705">
      <w:pPr>
        <w:spacing w:line="200" w:lineRule="exact"/>
        <w:rPr>
          <w:del w:id="383" w:author="Tom-2K19" w:date="2019-05-15T16:46:00Z"/>
        </w:rPr>
      </w:pPr>
    </w:p>
    <w:p w:rsidR="00AB3705" w:rsidRPr="00F96ECC" w:rsidRDefault="00AB3705" w:rsidP="00AB3705">
      <w:pPr>
        <w:spacing w:line="200" w:lineRule="exact"/>
        <w:rPr>
          <w:del w:id="384" w:author="Tom-2K19" w:date="2019-05-15T16:46:00Z"/>
        </w:rPr>
      </w:pPr>
    </w:p>
    <w:p w:rsidR="00AB3705" w:rsidRPr="00F96ECC" w:rsidRDefault="00AB3705" w:rsidP="00AB3705">
      <w:pPr>
        <w:spacing w:line="200" w:lineRule="exact"/>
        <w:rPr>
          <w:del w:id="385" w:author="Tom-2K19" w:date="2019-05-15T16:46:00Z"/>
        </w:rPr>
      </w:pPr>
    </w:p>
    <w:p w:rsidR="00AB3705" w:rsidRPr="00F96ECC" w:rsidRDefault="00AB3705" w:rsidP="00AB3705">
      <w:pPr>
        <w:spacing w:line="200" w:lineRule="exact"/>
        <w:rPr>
          <w:del w:id="386" w:author="Tom-2K19" w:date="2019-05-15T16:46:00Z"/>
        </w:rPr>
      </w:pPr>
    </w:p>
    <w:p w:rsidR="00AB3705" w:rsidRPr="00F96ECC" w:rsidRDefault="00AB3705" w:rsidP="00AB3705">
      <w:pPr>
        <w:spacing w:line="200" w:lineRule="exact"/>
        <w:rPr>
          <w:del w:id="387" w:author="Tom-2K19" w:date="2019-05-15T16:46:00Z"/>
        </w:rPr>
      </w:pPr>
    </w:p>
    <w:p w:rsidR="00AB3705" w:rsidRPr="00F96ECC" w:rsidRDefault="00AB3705" w:rsidP="00AB3705">
      <w:pPr>
        <w:spacing w:line="200" w:lineRule="exact"/>
        <w:rPr>
          <w:del w:id="388" w:author="Tom-2K19" w:date="2019-05-15T16:46:00Z"/>
        </w:rPr>
      </w:pPr>
    </w:p>
    <w:p w:rsidR="00AB3705" w:rsidRPr="00F96ECC" w:rsidRDefault="00AB3705" w:rsidP="00AB3705">
      <w:pPr>
        <w:spacing w:line="200" w:lineRule="exact"/>
        <w:rPr>
          <w:del w:id="389" w:author="Tom-2K19" w:date="2019-05-15T16:46:00Z"/>
        </w:rPr>
      </w:pPr>
    </w:p>
    <w:p w:rsidR="00AB3705" w:rsidRPr="00F96ECC" w:rsidRDefault="00AB3705" w:rsidP="00AB3705">
      <w:pPr>
        <w:spacing w:line="200" w:lineRule="exact"/>
        <w:rPr>
          <w:del w:id="390" w:author="Tom-2K19" w:date="2019-05-15T16:46:00Z"/>
        </w:rPr>
      </w:pPr>
    </w:p>
    <w:p w:rsidR="00AB3705" w:rsidRPr="00F96ECC" w:rsidRDefault="00AB3705" w:rsidP="00AB3705">
      <w:pPr>
        <w:spacing w:line="290" w:lineRule="exact"/>
        <w:rPr>
          <w:del w:id="391" w:author="Tom-2K19" w:date="2019-05-15T16:46:00Z"/>
        </w:rPr>
      </w:pPr>
    </w:p>
    <w:p w:rsidR="00AB3705" w:rsidRPr="00283E87" w:rsidRDefault="00AB3705">
      <w:pPr>
        <w:pStyle w:val="2"/>
        <w:ind w:left="720" w:hanging="720"/>
        <w:rPr>
          <w:rPrChange w:id="392" w:author="Tom-2K19" w:date="2019-05-15T16:46:00Z">
            <w:rPr>
              <w:sz w:val="20"/>
            </w:rPr>
          </w:rPrChange>
        </w:rPr>
        <w:pPrChange w:id="393" w:author="Tom-2K19" w:date="2019-05-15T16:46:00Z">
          <w:pPr>
            <w:tabs>
              <w:tab w:val="left" w:pos="700"/>
            </w:tabs>
          </w:pPr>
        </w:pPrChange>
      </w:pPr>
      <w:del w:id="394" w:author="Tom-2K19" w:date="2019-05-15T16:46:00Z">
        <w:r w:rsidRPr="00F96ECC">
          <w:rPr>
            <w:rFonts w:eastAsia="SimSun" w:cs="Calibri"/>
            <w:szCs w:val="22"/>
            <w:lang w:eastAsia="zh-CN"/>
          </w:rPr>
          <w:delText>6.13</w:delText>
        </w:r>
        <w:r w:rsidRPr="00F96ECC">
          <w:rPr>
            <w:rFonts w:cs="Calibri"/>
            <w:szCs w:val="22"/>
            <w:lang w:eastAsia="zh-CN"/>
          </w:rPr>
          <w:tab/>
        </w:r>
      </w:del>
      <w:r w:rsidRPr="007F652A">
        <w:rPr>
          <w:szCs w:val="22"/>
        </w:rPr>
        <w:t>Click [Next&gt;]</w:t>
      </w:r>
      <w:ins w:id="395" w:author="Tom-2K19" w:date="2019-05-15T16:46:00Z">
        <w:r w:rsidRPr="00F96ECC">
          <w:rPr>
            <w:szCs w:val="22"/>
          </w:rPr>
          <w:br/>
        </w:r>
        <w:r w:rsidRPr="00F86439">
          <w:rPr>
            <w:noProof/>
          </w:rPr>
          <w:drawing>
            <wp:inline distT="0" distB="0" distL="0" distR="0" wp14:anchorId="478E0B6F" wp14:editId="2F597A91">
              <wp:extent cx="4752975" cy="35814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2975" cy="3581400"/>
                      </a:xfrm>
                      <a:prstGeom prst="rect">
                        <a:avLst/>
                      </a:prstGeom>
                      <a:noFill/>
                      <a:ln>
                        <a:noFill/>
                      </a:ln>
                    </pic:spPr>
                  </pic:pic>
                </a:graphicData>
              </a:graphic>
            </wp:inline>
          </w:drawing>
        </w:r>
      </w:ins>
    </w:p>
    <w:p w:rsidR="00AB3705" w:rsidRDefault="00AB3705" w:rsidP="00AB3705">
      <w:pPr>
        <w:spacing w:line="20" w:lineRule="exact"/>
        <w:rPr>
          <w:del w:id="396" w:author="Tom-2K19" w:date="2019-05-15T16:46:00Z"/>
          <w:sz w:val="20"/>
          <w:szCs w:val="20"/>
        </w:rPr>
      </w:pPr>
      <w:del w:id="397" w:author="Tom-2K19" w:date="2019-05-15T16:46:00Z">
        <w:r>
          <w:rPr>
            <w:noProof/>
            <w:sz w:val="20"/>
            <w:szCs w:val="20"/>
          </w:rPr>
          <w:drawing>
            <wp:anchor distT="0" distB="0" distL="114300" distR="114300" simplePos="0" relativeHeight="251688960" behindDoc="1" locked="0" layoutInCell="0" allowOverlap="1" wp14:anchorId="16BFCCF8" wp14:editId="5726F3B9">
              <wp:simplePos x="0" y="0"/>
              <wp:positionH relativeFrom="column">
                <wp:posOffset>462280</wp:posOffset>
              </wp:positionH>
              <wp:positionV relativeFrom="paragraph">
                <wp:posOffset>27305</wp:posOffset>
              </wp:positionV>
              <wp:extent cx="4756150" cy="358521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cstate="print"/>
                      <a:srcRect/>
                      <a:stretch>
                        <a:fillRect/>
                      </a:stretch>
                    </pic:blipFill>
                    <pic:spPr bwMode="auto">
                      <a:xfrm>
                        <a:off x="0" y="0"/>
                        <a:ext cx="4756150" cy="3585210"/>
                      </a:xfrm>
                      <a:prstGeom prst="rect">
                        <a:avLst/>
                      </a:prstGeom>
                      <a:noFill/>
                    </pic:spPr>
                  </pic:pic>
                </a:graphicData>
              </a:graphic>
            </wp:anchor>
          </w:drawing>
        </w:r>
      </w:del>
    </w:p>
    <w:p w:rsidR="00AB3705" w:rsidRDefault="00AB3705" w:rsidP="00AB3705">
      <w:pPr>
        <w:rPr>
          <w:del w:id="398"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399" w:author="Tom-2K19" w:date="2019-05-15T16:46:00Z"/>
          <w:sz w:val="20"/>
          <w:szCs w:val="20"/>
        </w:rPr>
      </w:pPr>
      <w:bookmarkStart w:id="400" w:name="page30"/>
      <w:bookmarkEnd w:id="400"/>
      <w:del w:id="401" w:author="Tom-2K19" w:date="2019-05-15T16:46:00Z">
        <w:r>
          <w:rPr>
            <w:rFonts w:eastAsia="Calibri"/>
            <w:noProof/>
          </w:rPr>
          <w:drawing>
            <wp:anchor distT="0" distB="0" distL="114300" distR="114300" simplePos="0" relativeHeight="251689984" behindDoc="1" locked="0" layoutInCell="0" allowOverlap="1" wp14:anchorId="0C60F1CD" wp14:editId="7E290708">
              <wp:simplePos x="0" y="0"/>
              <wp:positionH relativeFrom="page">
                <wp:posOffset>6515100</wp:posOffset>
              </wp:positionH>
              <wp:positionV relativeFrom="page">
                <wp:posOffset>257810</wp:posOffset>
              </wp:positionV>
              <wp:extent cx="572770" cy="57594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402" w:author="Tom-2K19" w:date="2019-05-15T16:46:00Z"/>
          <w:sz w:val="20"/>
          <w:szCs w:val="20"/>
        </w:rPr>
      </w:pPr>
    </w:p>
    <w:p w:rsidR="00AB3705" w:rsidRDefault="00AB3705">
      <w:pPr>
        <w:pStyle w:val="2"/>
        <w:ind w:left="720" w:hanging="720"/>
        <w:rPr>
          <w:rPrChange w:id="403" w:author="Tom-2K19" w:date="2019-05-15T16:46:00Z">
            <w:rPr>
              <w:sz w:val="20"/>
            </w:rPr>
          </w:rPrChange>
        </w:rPr>
        <w:pPrChange w:id="404" w:author="Tom-2K19" w:date="2019-05-15T16:46:00Z">
          <w:pPr>
            <w:tabs>
              <w:tab w:val="left" w:pos="700"/>
            </w:tabs>
          </w:pPr>
        </w:pPrChange>
      </w:pPr>
      <w:del w:id="405" w:author="Tom-2K19" w:date="2019-05-15T16:46:00Z">
        <w:r w:rsidRPr="00F530E6">
          <w:rPr>
            <w:rFonts w:eastAsia="SimSun" w:cs="Calibri"/>
            <w:lang w:eastAsia="zh-CN"/>
          </w:rPr>
          <w:delText>6.14</w:delText>
        </w:r>
        <w:r w:rsidRPr="00F530E6">
          <w:rPr>
            <w:rFonts w:cs="Calibri"/>
            <w:lang w:eastAsia="zh-CN"/>
          </w:rPr>
          <w:tab/>
        </w:r>
      </w:del>
      <w:r w:rsidR="00F96ECC">
        <w:t xml:space="preserve">6.15 </w:t>
      </w:r>
      <w:r w:rsidR="00F96ECC">
        <w:tab/>
        <w:t>W</w:t>
      </w:r>
      <w:r w:rsidRPr="007F652A">
        <w:t>aiting for the installation progress.</w:t>
      </w:r>
      <w:r w:rsidR="00F96ECC">
        <w:br/>
      </w:r>
      <w:ins w:id="406" w:author="Tom-2K19" w:date="2019-05-15T16:46:00Z">
        <w:r>
          <w:rPr>
            <w:lang w:eastAsia="zh-HK"/>
          </w:rPr>
          <w:br/>
        </w:r>
        <w:r w:rsidRPr="00637C5F">
          <w:rPr>
            <w:noProof/>
          </w:rPr>
          <w:drawing>
            <wp:inline distT="0" distB="0" distL="0" distR="0" wp14:anchorId="06FFBBA4" wp14:editId="1BCE2E44">
              <wp:extent cx="4752975" cy="3562350"/>
              <wp:effectExtent l="0" t="0" r="0" b="0"/>
              <wp:docPr id="297"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07" w:author="Tom-2K19" w:date="2019-05-15T16:46:00Z"/>
          <w:sz w:val="20"/>
          <w:szCs w:val="20"/>
        </w:rPr>
      </w:pPr>
      <w:del w:id="408" w:author="Tom-2K19" w:date="2019-05-15T16:46:00Z">
        <w:r>
          <w:rPr>
            <w:noProof/>
            <w:sz w:val="20"/>
            <w:szCs w:val="20"/>
          </w:rPr>
          <w:drawing>
            <wp:anchor distT="0" distB="0" distL="114300" distR="114300" simplePos="0" relativeHeight="251691008" behindDoc="1" locked="0" layoutInCell="0" allowOverlap="1" wp14:anchorId="4FD19635" wp14:editId="367C4F3D">
              <wp:simplePos x="0" y="0"/>
              <wp:positionH relativeFrom="column">
                <wp:posOffset>462280</wp:posOffset>
              </wp:positionH>
              <wp:positionV relativeFrom="paragraph">
                <wp:posOffset>27305</wp:posOffset>
              </wp:positionV>
              <wp:extent cx="4755515" cy="356552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cstate="print"/>
                      <a:srcRect/>
                      <a:stretch>
                        <a:fillRect/>
                      </a:stretch>
                    </pic:blipFill>
                    <pic:spPr bwMode="auto">
                      <a:xfrm>
                        <a:off x="0" y="0"/>
                        <a:ext cx="4755515" cy="3565525"/>
                      </a:xfrm>
                      <a:prstGeom prst="rect">
                        <a:avLst/>
                      </a:prstGeom>
                      <a:noFill/>
                    </pic:spPr>
                  </pic:pic>
                </a:graphicData>
              </a:graphic>
            </wp:anchor>
          </w:drawing>
        </w:r>
      </w:del>
    </w:p>
    <w:p w:rsidR="00AB3705" w:rsidRDefault="00AB3705" w:rsidP="00AB3705">
      <w:pPr>
        <w:spacing w:line="200" w:lineRule="exact"/>
        <w:rPr>
          <w:del w:id="409" w:author="Tom-2K19" w:date="2019-05-15T16:46:00Z"/>
          <w:sz w:val="20"/>
          <w:szCs w:val="20"/>
        </w:rPr>
      </w:pPr>
    </w:p>
    <w:p w:rsidR="00AB3705" w:rsidRDefault="00AB3705" w:rsidP="00AB3705">
      <w:pPr>
        <w:spacing w:line="200" w:lineRule="exact"/>
        <w:rPr>
          <w:del w:id="410" w:author="Tom-2K19" w:date="2019-05-15T16:46:00Z"/>
          <w:sz w:val="20"/>
          <w:szCs w:val="20"/>
        </w:rPr>
      </w:pPr>
    </w:p>
    <w:p w:rsidR="00AB3705" w:rsidRDefault="00AB3705" w:rsidP="00AB3705">
      <w:pPr>
        <w:spacing w:line="200" w:lineRule="exact"/>
        <w:rPr>
          <w:del w:id="411" w:author="Tom-2K19" w:date="2019-05-15T16:46:00Z"/>
          <w:sz w:val="20"/>
          <w:szCs w:val="20"/>
        </w:rPr>
      </w:pPr>
    </w:p>
    <w:p w:rsidR="00AB3705" w:rsidRDefault="00AB3705" w:rsidP="00AB3705">
      <w:pPr>
        <w:spacing w:line="200" w:lineRule="exact"/>
        <w:rPr>
          <w:del w:id="412" w:author="Tom-2K19" w:date="2019-05-15T16:46:00Z"/>
          <w:sz w:val="20"/>
          <w:szCs w:val="20"/>
        </w:rPr>
      </w:pPr>
    </w:p>
    <w:p w:rsidR="00AB3705" w:rsidRDefault="00AB3705" w:rsidP="00AB3705">
      <w:pPr>
        <w:spacing w:line="200" w:lineRule="exact"/>
        <w:rPr>
          <w:del w:id="413" w:author="Tom-2K19" w:date="2019-05-15T16:46:00Z"/>
          <w:sz w:val="20"/>
          <w:szCs w:val="20"/>
        </w:rPr>
      </w:pPr>
    </w:p>
    <w:p w:rsidR="00AB3705" w:rsidRDefault="00AB3705" w:rsidP="00AB3705">
      <w:pPr>
        <w:spacing w:line="200" w:lineRule="exact"/>
        <w:rPr>
          <w:del w:id="414" w:author="Tom-2K19" w:date="2019-05-15T16:46:00Z"/>
          <w:sz w:val="20"/>
          <w:szCs w:val="20"/>
        </w:rPr>
      </w:pPr>
    </w:p>
    <w:p w:rsidR="00AB3705" w:rsidRDefault="00AB3705" w:rsidP="00AB3705">
      <w:pPr>
        <w:spacing w:line="200" w:lineRule="exact"/>
        <w:rPr>
          <w:del w:id="415" w:author="Tom-2K19" w:date="2019-05-15T16:46:00Z"/>
          <w:sz w:val="20"/>
          <w:szCs w:val="20"/>
        </w:rPr>
      </w:pPr>
    </w:p>
    <w:p w:rsidR="00AB3705" w:rsidRDefault="00AB3705" w:rsidP="00AB3705">
      <w:pPr>
        <w:spacing w:line="200" w:lineRule="exact"/>
        <w:rPr>
          <w:del w:id="416" w:author="Tom-2K19" w:date="2019-05-15T16:46:00Z"/>
          <w:sz w:val="20"/>
          <w:szCs w:val="20"/>
        </w:rPr>
      </w:pPr>
    </w:p>
    <w:p w:rsidR="00AB3705" w:rsidRDefault="00AB3705" w:rsidP="00AB3705">
      <w:pPr>
        <w:spacing w:line="200" w:lineRule="exact"/>
        <w:rPr>
          <w:del w:id="417" w:author="Tom-2K19" w:date="2019-05-15T16:46:00Z"/>
          <w:sz w:val="20"/>
          <w:szCs w:val="20"/>
        </w:rPr>
      </w:pPr>
    </w:p>
    <w:p w:rsidR="00AB3705" w:rsidRDefault="00AB3705" w:rsidP="00AB3705">
      <w:pPr>
        <w:spacing w:line="200" w:lineRule="exact"/>
        <w:rPr>
          <w:del w:id="418" w:author="Tom-2K19" w:date="2019-05-15T16:46:00Z"/>
          <w:sz w:val="20"/>
          <w:szCs w:val="20"/>
        </w:rPr>
      </w:pPr>
    </w:p>
    <w:p w:rsidR="00AB3705" w:rsidRDefault="00AB3705" w:rsidP="00AB3705">
      <w:pPr>
        <w:spacing w:line="200" w:lineRule="exact"/>
        <w:rPr>
          <w:del w:id="419" w:author="Tom-2K19" w:date="2019-05-15T16:46:00Z"/>
          <w:sz w:val="20"/>
          <w:szCs w:val="20"/>
        </w:rPr>
      </w:pPr>
    </w:p>
    <w:p w:rsidR="00AB3705" w:rsidRDefault="00AB3705" w:rsidP="00AB3705">
      <w:pPr>
        <w:spacing w:line="200" w:lineRule="exact"/>
        <w:rPr>
          <w:del w:id="420" w:author="Tom-2K19" w:date="2019-05-15T16:46:00Z"/>
          <w:sz w:val="20"/>
          <w:szCs w:val="20"/>
        </w:rPr>
      </w:pPr>
    </w:p>
    <w:p w:rsidR="00AB3705" w:rsidRDefault="00AB3705" w:rsidP="00AB3705">
      <w:pPr>
        <w:spacing w:line="200" w:lineRule="exact"/>
        <w:rPr>
          <w:del w:id="421" w:author="Tom-2K19" w:date="2019-05-15T16:46:00Z"/>
          <w:sz w:val="20"/>
          <w:szCs w:val="20"/>
        </w:rPr>
      </w:pPr>
    </w:p>
    <w:p w:rsidR="00AB3705" w:rsidRDefault="00AB3705" w:rsidP="00AB3705">
      <w:pPr>
        <w:spacing w:line="200" w:lineRule="exact"/>
        <w:rPr>
          <w:del w:id="422" w:author="Tom-2K19" w:date="2019-05-15T16:46:00Z"/>
          <w:sz w:val="20"/>
          <w:szCs w:val="20"/>
        </w:rPr>
      </w:pPr>
    </w:p>
    <w:p w:rsidR="00AB3705" w:rsidRDefault="00AB3705" w:rsidP="00AB3705">
      <w:pPr>
        <w:spacing w:line="200" w:lineRule="exact"/>
        <w:rPr>
          <w:del w:id="423" w:author="Tom-2K19" w:date="2019-05-15T16:46:00Z"/>
          <w:sz w:val="20"/>
          <w:szCs w:val="20"/>
        </w:rPr>
      </w:pPr>
    </w:p>
    <w:p w:rsidR="00AB3705" w:rsidRDefault="00AB3705" w:rsidP="00AB3705">
      <w:pPr>
        <w:spacing w:line="200" w:lineRule="exact"/>
        <w:rPr>
          <w:del w:id="424" w:author="Tom-2K19" w:date="2019-05-15T16:46:00Z"/>
          <w:sz w:val="20"/>
          <w:szCs w:val="20"/>
        </w:rPr>
      </w:pPr>
    </w:p>
    <w:p w:rsidR="00AB3705" w:rsidRDefault="00AB3705" w:rsidP="00AB3705">
      <w:pPr>
        <w:spacing w:line="200" w:lineRule="exact"/>
        <w:rPr>
          <w:del w:id="425" w:author="Tom-2K19" w:date="2019-05-15T16:46:00Z"/>
          <w:sz w:val="20"/>
          <w:szCs w:val="20"/>
        </w:rPr>
      </w:pPr>
    </w:p>
    <w:p w:rsidR="00AB3705" w:rsidRDefault="00AB3705" w:rsidP="00AB3705">
      <w:pPr>
        <w:spacing w:line="200" w:lineRule="exact"/>
        <w:rPr>
          <w:del w:id="426" w:author="Tom-2K19" w:date="2019-05-15T16:46:00Z"/>
          <w:sz w:val="20"/>
          <w:szCs w:val="20"/>
        </w:rPr>
      </w:pPr>
    </w:p>
    <w:p w:rsidR="00AB3705" w:rsidRDefault="00AB3705" w:rsidP="00AB3705">
      <w:pPr>
        <w:spacing w:line="200" w:lineRule="exact"/>
        <w:rPr>
          <w:del w:id="427" w:author="Tom-2K19" w:date="2019-05-15T16:46:00Z"/>
          <w:sz w:val="20"/>
          <w:szCs w:val="20"/>
        </w:rPr>
      </w:pPr>
    </w:p>
    <w:p w:rsidR="00AB3705" w:rsidRDefault="00AB3705" w:rsidP="00AB3705">
      <w:pPr>
        <w:spacing w:line="200" w:lineRule="exact"/>
        <w:rPr>
          <w:del w:id="428" w:author="Tom-2K19" w:date="2019-05-15T16:46:00Z"/>
          <w:sz w:val="20"/>
          <w:szCs w:val="20"/>
        </w:rPr>
      </w:pPr>
    </w:p>
    <w:p w:rsidR="00AB3705" w:rsidRDefault="00AB3705" w:rsidP="00AB3705">
      <w:pPr>
        <w:spacing w:line="200" w:lineRule="exact"/>
        <w:rPr>
          <w:del w:id="429" w:author="Tom-2K19" w:date="2019-05-15T16:46:00Z"/>
          <w:sz w:val="20"/>
          <w:szCs w:val="20"/>
        </w:rPr>
      </w:pPr>
    </w:p>
    <w:p w:rsidR="00AB3705" w:rsidRDefault="00AB3705" w:rsidP="00AB3705">
      <w:pPr>
        <w:spacing w:line="200" w:lineRule="exact"/>
        <w:rPr>
          <w:del w:id="430" w:author="Tom-2K19" w:date="2019-05-15T16:46:00Z"/>
          <w:sz w:val="20"/>
          <w:szCs w:val="20"/>
        </w:rPr>
      </w:pPr>
    </w:p>
    <w:p w:rsidR="00AB3705" w:rsidRDefault="00AB3705" w:rsidP="00AB3705">
      <w:pPr>
        <w:spacing w:line="200" w:lineRule="exact"/>
        <w:rPr>
          <w:del w:id="431" w:author="Tom-2K19" w:date="2019-05-15T16:46:00Z"/>
          <w:sz w:val="20"/>
          <w:szCs w:val="20"/>
        </w:rPr>
      </w:pPr>
    </w:p>
    <w:p w:rsidR="00AB3705" w:rsidRDefault="00AB3705" w:rsidP="00AB3705">
      <w:pPr>
        <w:spacing w:line="200" w:lineRule="exact"/>
        <w:rPr>
          <w:del w:id="432" w:author="Tom-2K19" w:date="2019-05-15T16:46:00Z"/>
          <w:sz w:val="20"/>
          <w:szCs w:val="20"/>
        </w:rPr>
      </w:pPr>
    </w:p>
    <w:p w:rsidR="00AB3705" w:rsidRDefault="00AB3705" w:rsidP="00AB3705">
      <w:pPr>
        <w:spacing w:line="200" w:lineRule="exact"/>
        <w:rPr>
          <w:del w:id="433" w:author="Tom-2K19" w:date="2019-05-15T16:46:00Z"/>
          <w:sz w:val="20"/>
          <w:szCs w:val="20"/>
        </w:rPr>
      </w:pPr>
    </w:p>
    <w:p w:rsidR="00AB3705" w:rsidRDefault="00AB3705" w:rsidP="00AB3705">
      <w:pPr>
        <w:spacing w:line="200" w:lineRule="exact"/>
        <w:rPr>
          <w:del w:id="434" w:author="Tom-2K19" w:date="2019-05-15T16:46:00Z"/>
          <w:sz w:val="20"/>
          <w:szCs w:val="20"/>
        </w:rPr>
      </w:pPr>
    </w:p>
    <w:p w:rsidR="00AB3705" w:rsidRDefault="00AB3705" w:rsidP="00AB3705">
      <w:pPr>
        <w:spacing w:line="200" w:lineRule="exact"/>
        <w:rPr>
          <w:del w:id="435" w:author="Tom-2K19" w:date="2019-05-15T16:46:00Z"/>
          <w:sz w:val="20"/>
          <w:szCs w:val="20"/>
        </w:rPr>
      </w:pPr>
    </w:p>
    <w:p w:rsidR="00AB3705" w:rsidRDefault="00AB3705" w:rsidP="00AB3705">
      <w:pPr>
        <w:spacing w:line="200" w:lineRule="exact"/>
        <w:rPr>
          <w:del w:id="436" w:author="Tom-2K19" w:date="2019-05-15T16:46:00Z"/>
          <w:sz w:val="20"/>
          <w:szCs w:val="20"/>
        </w:rPr>
      </w:pPr>
    </w:p>
    <w:p w:rsidR="00AB3705" w:rsidRDefault="00AB3705" w:rsidP="00AB3705">
      <w:pPr>
        <w:spacing w:line="277" w:lineRule="exact"/>
        <w:rPr>
          <w:del w:id="437" w:author="Tom-2K19" w:date="2019-05-15T16:46:00Z"/>
          <w:sz w:val="20"/>
          <w:szCs w:val="20"/>
        </w:rPr>
      </w:pPr>
    </w:p>
    <w:p w:rsidR="00AB3705" w:rsidRPr="00283E87" w:rsidRDefault="00AB3705">
      <w:pPr>
        <w:pStyle w:val="2"/>
        <w:ind w:left="720" w:hanging="720"/>
        <w:rPr>
          <w:rPrChange w:id="438" w:author="Tom-2K19" w:date="2019-05-15T16:46:00Z">
            <w:rPr>
              <w:sz w:val="20"/>
            </w:rPr>
          </w:rPrChange>
        </w:rPr>
        <w:pPrChange w:id="439" w:author="Tom-2K19" w:date="2019-05-15T16:46:00Z">
          <w:pPr>
            <w:tabs>
              <w:tab w:val="left" w:pos="700"/>
            </w:tabs>
          </w:pPr>
        </w:pPrChange>
      </w:pPr>
      <w:del w:id="440" w:author="Tom-2K19" w:date="2019-05-15T16:46:00Z">
        <w:r w:rsidRPr="00F530E6">
          <w:rPr>
            <w:rFonts w:eastAsia="SimSun" w:cs="Calibri"/>
            <w:lang w:eastAsia="zh-CN"/>
          </w:rPr>
          <w:delText>6.15</w:delText>
        </w:r>
        <w:r w:rsidRPr="00F530E6">
          <w:rPr>
            <w:rFonts w:cs="Calibri"/>
            <w:lang w:eastAsia="zh-CN"/>
          </w:rPr>
          <w:tab/>
        </w:r>
      </w:del>
      <w:r w:rsidR="00F96ECC">
        <w:t xml:space="preserve">6.16 </w:t>
      </w:r>
      <w:r w:rsidR="00F96ECC">
        <w:tab/>
        <w:t>C</w:t>
      </w:r>
      <w:r w:rsidRPr="007F652A">
        <w:t>lick [Close] after progress succeeded</w:t>
      </w:r>
      <w:ins w:id="441" w:author="Tom-2K19" w:date="2019-05-15T16:46:00Z">
        <w:r>
          <w:br/>
        </w:r>
        <w:r w:rsidRPr="00963A6D">
          <w:rPr>
            <w:noProof/>
          </w:rPr>
          <w:drawing>
            <wp:inline distT="0" distB="0" distL="0" distR="0" wp14:anchorId="59F8A4C9" wp14:editId="32D693C1">
              <wp:extent cx="4752975" cy="3562350"/>
              <wp:effectExtent l="0" t="0" r="0" b="0"/>
              <wp:docPr id="296"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42" w:author="Tom-2K19" w:date="2019-05-15T16:46:00Z"/>
          <w:sz w:val="20"/>
          <w:szCs w:val="20"/>
        </w:rPr>
      </w:pPr>
      <w:del w:id="443" w:author="Tom-2K19" w:date="2019-05-15T16:46:00Z">
        <w:r>
          <w:rPr>
            <w:noProof/>
            <w:sz w:val="20"/>
            <w:szCs w:val="20"/>
          </w:rPr>
          <w:drawing>
            <wp:anchor distT="0" distB="0" distL="114300" distR="114300" simplePos="0" relativeHeight="251692032" behindDoc="1" locked="0" layoutInCell="0" allowOverlap="1" wp14:anchorId="6CEF19B1" wp14:editId="2BB99F8D">
              <wp:simplePos x="0" y="0"/>
              <wp:positionH relativeFrom="column">
                <wp:posOffset>462280</wp:posOffset>
              </wp:positionH>
              <wp:positionV relativeFrom="paragraph">
                <wp:posOffset>27305</wp:posOffset>
              </wp:positionV>
              <wp:extent cx="4755515" cy="356108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srcRect/>
                      <a:stretch>
                        <a:fillRect/>
                      </a:stretch>
                    </pic:blipFill>
                    <pic:spPr bwMode="auto">
                      <a:xfrm>
                        <a:off x="0" y="0"/>
                        <a:ext cx="4755515" cy="3561080"/>
                      </a:xfrm>
                      <a:prstGeom prst="rect">
                        <a:avLst/>
                      </a:prstGeom>
                      <a:noFill/>
                    </pic:spPr>
                  </pic:pic>
                </a:graphicData>
              </a:graphic>
            </wp:anchor>
          </w:drawing>
        </w:r>
      </w:del>
    </w:p>
    <w:p w:rsidR="00AB3705" w:rsidRDefault="00AB3705" w:rsidP="00AB3705">
      <w:pPr>
        <w:rPr>
          <w:del w:id="444"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45" w:author="Tom-2K19" w:date="2019-05-15T16:46:00Z"/>
          <w:sz w:val="20"/>
          <w:szCs w:val="20"/>
        </w:rPr>
      </w:pPr>
      <w:bookmarkStart w:id="446" w:name="page31"/>
      <w:bookmarkEnd w:id="446"/>
      <w:del w:id="447" w:author="Tom-2K19" w:date="2019-05-15T16:46:00Z">
        <w:r>
          <w:rPr>
            <w:rFonts w:eastAsia="Calibri"/>
            <w:noProof/>
          </w:rPr>
          <w:drawing>
            <wp:anchor distT="0" distB="0" distL="114300" distR="114300" simplePos="0" relativeHeight="251693056" behindDoc="1" locked="0" layoutInCell="0" allowOverlap="1" wp14:anchorId="0B2AAEA1" wp14:editId="7F7A181F">
              <wp:simplePos x="0" y="0"/>
              <wp:positionH relativeFrom="page">
                <wp:posOffset>6515100</wp:posOffset>
              </wp:positionH>
              <wp:positionV relativeFrom="page">
                <wp:posOffset>257810</wp:posOffset>
              </wp:positionV>
              <wp:extent cx="572770" cy="57594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448" w:author="Tom-2K19" w:date="2019-05-15T16:46:00Z"/>
          <w:sz w:val="20"/>
          <w:szCs w:val="20"/>
        </w:rPr>
      </w:pPr>
    </w:p>
    <w:p w:rsidR="00AB3705" w:rsidRPr="00283E87" w:rsidRDefault="00AB3705">
      <w:pPr>
        <w:pStyle w:val="2"/>
        <w:ind w:left="720" w:hanging="720"/>
        <w:rPr>
          <w:rPrChange w:id="449" w:author="Tom-2K19" w:date="2019-05-15T16:46:00Z">
            <w:rPr>
              <w:sz w:val="20"/>
            </w:rPr>
          </w:rPrChange>
        </w:rPr>
        <w:pPrChange w:id="450" w:author="Tom-2K19" w:date="2019-05-15T16:46:00Z">
          <w:pPr>
            <w:tabs>
              <w:tab w:val="left" w:pos="700"/>
            </w:tabs>
          </w:pPr>
        </w:pPrChange>
      </w:pPr>
      <w:del w:id="451" w:author="Tom-2K19" w:date="2019-05-15T16:46:00Z">
        <w:r w:rsidRPr="00F530E6">
          <w:rPr>
            <w:rFonts w:eastAsia="SimSun" w:cs="Calibri"/>
            <w:lang w:eastAsia="zh-CN"/>
          </w:rPr>
          <w:delText>6.16</w:delText>
        </w:r>
        <w:r w:rsidRPr="00F530E6">
          <w:rPr>
            <w:rFonts w:cs="Calibri"/>
            <w:lang w:eastAsia="zh-CN"/>
          </w:rPr>
          <w:tab/>
        </w:r>
      </w:del>
      <w:r w:rsidR="00F96ECC">
        <w:t xml:space="preserve">6.17 </w:t>
      </w:r>
      <w:r w:rsidR="00F96ECC">
        <w:tab/>
        <w:t>C</w:t>
      </w:r>
      <w:r w:rsidRPr="007F652A">
        <w:t xml:space="preserve">lose </w:t>
      </w:r>
      <w:del w:id="452" w:author="Tom-2K19" w:date="2019-05-15T16:46:00Z">
        <w:r w:rsidRPr="00F530E6">
          <w:rPr>
            <w:rFonts w:eastAsia="SimSun" w:cs="Calibri"/>
            <w:lang w:eastAsia="zh-CN"/>
          </w:rPr>
          <w:delText>the</w:delText>
        </w:r>
      </w:del>
      <w:ins w:id="453" w:author="Tom-2K19" w:date="2019-05-15T16:46:00Z">
        <w:r>
          <w:rPr>
            <w:lang w:eastAsia="zh-HK"/>
          </w:rPr>
          <w:t>this</w:t>
        </w:r>
      </w:ins>
      <w:r w:rsidRPr="007F652A">
        <w:t xml:space="preserve"> “SQL Server Installation Center” screen</w:t>
      </w:r>
      <w:r w:rsidR="00F96ECC">
        <w:br/>
      </w:r>
      <w:ins w:id="454" w:author="Tom-2K19" w:date="2019-05-15T16:46:00Z">
        <w:r>
          <w:rPr>
            <w:lang w:eastAsia="zh-HK"/>
          </w:rPr>
          <w:br/>
        </w:r>
        <w:r w:rsidRPr="00EC3E58">
          <w:rPr>
            <w:noProof/>
          </w:rPr>
          <w:drawing>
            <wp:inline distT="0" distB="0" distL="0" distR="0" wp14:anchorId="09FC61F7" wp14:editId="3246E838">
              <wp:extent cx="4752975" cy="3562350"/>
              <wp:effectExtent l="0" t="0" r="0" b="0"/>
              <wp:docPr id="29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55" w:author="Tom-2K19" w:date="2019-05-15T16:46:00Z"/>
          <w:sz w:val="20"/>
          <w:szCs w:val="20"/>
        </w:rPr>
      </w:pPr>
      <w:del w:id="456" w:author="Tom-2K19" w:date="2019-05-15T16:46:00Z">
        <w:r>
          <w:rPr>
            <w:noProof/>
            <w:sz w:val="20"/>
            <w:szCs w:val="20"/>
          </w:rPr>
          <w:drawing>
            <wp:anchor distT="0" distB="0" distL="114300" distR="114300" simplePos="0" relativeHeight="251694080" behindDoc="1" locked="0" layoutInCell="0" allowOverlap="1" wp14:anchorId="65477B9E" wp14:editId="025E3CFC">
              <wp:simplePos x="0" y="0"/>
              <wp:positionH relativeFrom="column">
                <wp:posOffset>462280</wp:posOffset>
              </wp:positionH>
              <wp:positionV relativeFrom="paragraph">
                <wp:posOffset>27305</wp:posOffset>
              </wp:positionV>
              <wp:extent cx="4754245" cy="356552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cstate="print"/>
                      <a:srcRect/>
                      <a:stretch>
                        <a:fillRect/>
                      </a:stretch>
                    </pic:blipFill>
                    <pic:spPr bwMode="auto">
                      <a:xfrm>
                        <a:off x="0" y="0"/>
                        <a:ext cx="4754245" cy="3565525"/>
                      </a:xfrm>
                      <a:prstGeom prst="rect">
                        <a:avLst/>
                      </a:prstGeom>
                      <a:noFill/>
                    </pic:spPr>
                  </pic:pic>
                </a:graphicData>
              </a:graphic>
            </wp:anchor>
          </w:drawing>
        </w:r>
      </w:del>
    </w:p>
    <w:p w:rsidR="00AB3705" w:rsidRDefault="00AB3705" w:rsidP="00AB3705">
      <w:pPr>
        <w:spacing w:line="200" w:lineRule="exact"/>
        <w:rPr>
          <w:del w:id="457" w:author="Tom-2K19" w:date="2019-05-15T16:46:00Z"/>
          <w:sz w:val="20"/>
          <w:szCs w:val="20"/>
        </w:rPr>
      </w:pPr>
    </w:p>
    <w:p w:rsidR="00AB3705" w:rsidRDefault="00AB3705" w:rsidP="00AB3705">
      <w:pPr>
        <w:spacing w:line="200" w:lineRule="exact"/>
        <w:rPr>
          <w:del w:id="458" w:author="Tom-2K19" w:date="2019-05-15T16:46:00Z"/>
          <w:sz w:val="20"/>
          <w:szCs w:val="20"/>
        </w:rPr>
      </w:pPr>
    </w:p>
    <w:p w:rsidR="00AB3705" w:rsidRDefault="00AB3705" w:rsidP="00AB3705">
      <w:pPr>
        <w:spacing w:line="200" w:lineRule="exact"/>
        <w:rPr>
          <w:del w:id="459" w:author="Tom-2K19" w:date="2019-05-15T16:46:00Z"/>
          <w:sz w:val="20"/>
          <w:szCs w:val="20"/>
        </w:rPr>
      </w:pPr>
    </w:p>
    <w:p w:rsidR="00AB3705" w:rsidRDefault="00AB3705" w:rsidP="00AB3705">
      <w:pPr>
        <w:spacing w:line="200" w:lineRule="exact"/>
        <w:rPr>
          <w:del w:id="460" w:author="Tom-2K19" w:date="2019-05-15T16:46:00Z"/>
          <w:sz w:val="20"/>
          <w:szCs w:val="20"/>
        </w:rPr>
      </w:pPr>
    </w:p>
    <w:p w:rsidR="00AB3705" w:rsidRDefault="00AB3705" w:rsidP="00AB3705">
      <w:pPr>
        <w:spacing w:line="200" w:lineRule="exact"/>
        <w:rPr>
          <w:del w:id="461" w:author="Tom-2K19" w:date="2019-05-15T16:46:00Z"/>
          <w:sz w:val="20"/>
          <w:szCs w:val="20"/>
        </w:rPr>
      </w:pPr>
    </w:p>
    <w:p w:rsidR="00AB3705" w:rsidRDefault="00AB3705" w:rsidP="00AB3705">
      <w:pPr>
        <w:spacing w:line="200" w:lineRule="exact"/>
        <w:rPr>
          <w:del w:id="462" w:author="Tom-2K19" w:date="2019-05-15T16:46:00Z"/>
          <w:sz w:val="20"/>
          <w:szCs w:val="20"/>
        </w:rPr>
      </w:pPr>
    </w:p>
    <w:p w:rsidR="00AB3705" w:rsidRDefault="00AB3705" w:rsidP="00AB3705">
      <w:pPr>
        <w:spacing w:line="200" w:lineRule="exact"/>
        <w:rPr>
          <w:del w:id="463" w:author="Tom-2K19" w:date="2019-05-15T16:46:00Z"/>
          <w:sz w:val="20"/>
          <w:szCs w:val="20"/>
        </w:rPr>
      </w:pPr>
    </w:p>
    <w:p w:rsidR="00AB3705" w:rsidRDefault="00AB3705" w:rsidP="00AB3705">
      <w:pPr>
        <w:spacing w:line="200" w:lineRule="exact"/>
        <w:rPr>
          <w:del w:id="464" w:author="Tom-2K19" w:date="2019-05-15T16:46:00Z"/>
          <w:sz w:val="20"/>
          <w:szCs w:val="20"/>
        </w:rPr>
      </w:pPr>
    </w:p>
    <w:p w:rsidR="00AB3705" w:rsidRDefault="00AB3705" w:rsidP="00AB3705">
      <w:pPr>
        <w:spacing w:line="200" w:lineRule="exact"/>
        <w:rPr>
          <w:del w:id="465" w:author="Tom-2K19" w:date="2019-05-15T16:46:00Z"/>
          <w:sz w:val="20"/>
          <w:szCs w:val="20"/>
        </w:rPr>
      </w:pPr>
    </w:p>
    <w:p w:rsidR="00AB3705" w:rsidRDefault="00AB3705" w:rsidP="00AB3705">
      <w:pPr>
        <w:spacing w:line="200" w:lineRule="exact"/>
        <w:rPr>
          <w:del w:id="466" w:author="Tom-2K19" w:date="2019-05-15T16:46:00Z"/>
          <w:sz w:val="20"/>
          <w:szCs w:val="20"/>
        </w:rPr>
      </w:pPr>
    </w:p>
    <w:p w:rsidR="00AB3705" w:rsidRDefault="00AB3705" w:rsidP="00AB3705">
      <w:pPr>
        <w:spacing w:line="200" w:lineRule="exact"/>
        <w:rPr>
          <w:del w:id="467" w:author="Tom-2K19" w:date="2019-05-15T16:46:00Z"/>
          <w:sz w:val="20"/>
          <w:szCs w:val="20"/>
        </w:rPr>
      </w:pPr>
    </w:p>
    <w:p w:rsidR="00AB3705" w:rsidRDefault="00AB3705" w:rsidP="00AB3705">
      <w:pPr>
        <w:spacing w:line="200" w:lineRule="exact"/>
        <w:rPr>
          <w:del w:id="468" w:author="Tom-2K19" w:date="2019-05-15T16:46:00Z"/>
          <w:sz w:val="20"/>
          <w:szCs w:val="20"/>
        </w:rPr>
      </w:pPr>
    </w:p>
    <w:p w:rsidR="00AB3705" w:rsidRDefault="00AB3705" w:rsidP="00AB3705">
      <w:pPr>
        <w:spacing w:line="200" w:lineRule="exact"/>
        <w:rPr>
          <w:del w:id="469" w:author="Tom-2K19" w:date="2019-05-15T16:46:00Z"/>
          <w:sz w:val="20"/>
          <w:szCs w:val="20"/>
        </w:rPr>
      </w:pPr>
    </w:p>
    <w:p w:rsidR="00AB3705" w:rsidRDefault="00AB3705" w:rsidP="00AB3705">
      <w:pPr>
        <w:spacing w:line="200" w:lineRule="exact"/>
        <w:rPr>
          <w:del w:id="470" w:author="Tom-2K19" w:date="2019-05-15T16:46:00Z"/>
          <w:sz w:val="20"/>
          <w:szCs w:val="20"/>
        </w:rPr>
      </w:pPr>
    </w:p>
    <w:p w:rsidR="00AB3705" w:rsidRDefault="00AB3705" w:rsidP="00AB3705">
      <w:pPr>
        <w:spacing w:line="200" w:lineRule="exact"/>
        <w:rPr>
          <w:del w:id="471" w:author="Tom-2K19" w:date="2019-05-15T16:46:00Z"/>
          <w:sz w:val="20"/>
          <w:szCs w:val="20"/>
        </w:rPr>
      </w:pPr>
    </w:p>
    <w:p w:rsidR="00AB3705" w:rsidRDefault="00AB3705" w:rsidP="00AB3705">
      <w:pPr>
        <w:spacing w:line="200" w:lineRule="exact"/>
        <w:rPr>
          <w:del w:id="472" w:author="Tom-2K19" w:date="2019-05-15T16:46:00Z"/>
          <w:sz w:val="20"/>
          <w:szCs w:val="20"/>
        </w:rPr>
      </w:pPr>
    </w:p>
    <w:p w:rsidR="00AB3705" w:rsidRDefault="00AB3705" w:rsidP="00AB3705">
      <w:pPr>
        <w:spacing w:line="200" w:lineRule="exact"/>
        <w:rPr>
          <w:del w:id="473" w:author="Tom-2K19" w:date="2019-05-15T16:46:00Z"/>
          <w:sz w:val="20"/>
          <w:szCs w:val="20"/>
        </w:rPr>
      </w:pPr>
    </w:p>
    <w:p w:rsidR="00AB3705" w:rsidRDefault="00AB3705" w:rsidP="00AB3705">
      <w:pPr>
        <w:spacing w:line="200" w:lineRule="exact"/>
        <w:rPr>
          <w:del w:id="474" w:author="Tom-2K19" w:date="2019-05-15T16:46:00Z"/>
          <w:sz w:val="20"/>
          <w:szCs w:val="20"/>
        </w:rPr>
      </w:pPr>
    </w:p>
    <w:p w:rsidR="00AB3705" w:rsidRDefault="00AB3705" w:rsidP="00AB3705">
      <w:pPr>
        <w:spacing w:line="200" w:lineRule="exact"/>
        <w:rPr>
          <w:del w:id="475" w:author="Tom-2K19" w:date="2019-05-15T16:46:00Z"/>
          <w:sz w:val="20"/>
          <w:szCs w:val="20"/>
        </w:rPr>
      </w:pPr>
    </w:p>
    <w:p w:rsidR="00AB3705" w:rsidRDefault="00AB3705" w:rsidP="00AB3705">
      <w:pPr>
        <w:spacing w:line="200" w:lineRule="exact"/>
        <w:rPr>
          <w:del w:id="476" w:author="Tom-2K19" w:date="2019-05-15T16:46:00Z"/>
          <w:sz w:val="20"/>
          <w:szCs w:val="20"/>
        </w:rPr>
      </w:pPr>
    </w:p>
    <w:p w:rsidR="00AB3705" w:rsidRDefault="00AB3705" w:rsidP="00AB3705">
      <w:pPr>
        <w:spacing w:line="200" w:lineRule="exact"/>
        <w:rPr>
          <w:del w:id="477" w:author="Tom-2K19" w:date="2019-05-15T16:46:00Z"/>
          <w:sz w:val="20"/>
          <w:szCs w:val="20"/>
        </w:rPr>
      </w:pPr>
    </w:p>
    <w:p w:rsidR="00AB3705" w:rsidRDefault="00AB3705" w:rsidP="00AB3705">
      <w:pPr>
        <w:spacing w:line="200" w:lineRule="exact"/>
        <w:rPr>
          <w:del w:id="478" w:author="Tom-2K19" w:date="2019-05-15T16:46:00Z"/>
          <w:sz w:val="20"/>
          <w:szCs w:val="20"/>
        </w:rPr>
      </w:pPr>
    </w:p>
    <w:p w:rsidR="00AB3705" w:rsidRDefault="00AB3705" w:rsidP="00AB3705">
      <w:pPr>
        <w:spacing w:line="200" w:lineRule="exact"/>
        <w:rPr>
          <w:del w:id="479" w:author="Tom-2K19" w:date="2019-05-15T16:46:00Z"/>
          <w:sz w:val="20"/>
          <w:szCs w:val="20"/>
        </w:rPr>
      </w:pPr>
    </w:p>
    <w:p w:rsidR="00AB3705" w:rsidRDefault="00AB3705" w:rsidP="00AB3705">
      <w:pPr>
        <w:spacing w:line="200" w:lineRule="exact"/>
        <w:rPr>
          <w:del w:id="480" w:author="Tom-2K19" w:date="2019-05-15T16:46:00Z"/>
          <w:sz w:val="20"/>
          <w:szCs w:val="20"/>
        </w:rPr>
      </w:pPr>
    </w:p>
    <w:p w:rsidR="00AB3705" w:rsidRDefault="00AB3705" w:rsidP="00AB3705">
      <w:pPr>
        <w:spacing w:line="200" w:lineRule="exact"/>
        <w:rPr>
          <w:del w:id="481" w:author="Tom-2K19" w:date="2019-05-15T16:46:00Z"/>
          <w:sz w:val="20"/>
          <w:szCs w:val="20"/>
        </w:rPr>
      </w:pPr>
    </w:p>
    <w:p w:rsidR="00AB3705" w:rsidRDefault="00AB3705" w:rsidP="00AB3705">
      <w:pPr>
        <w:spacing w:line="200" w:lineRule="exact"/>
        <w:rPr>
          <w:del w:id="482" w:author="Tom-2K19" w:date="2019-05-15T16:46:00Z"/>
          <w:sz w:val="20"/>
          <w:szCs w:val="20"/>
        </w:rPr>
      </w:pPr>
    </w:p>
    <w:p w:rsidR="00AB3705" w:rsidRDefault="00AB3705" w:rsidP="00AB3705">
      <w:pPr>
        <w:spacing w:line="200" w:lineRule="exact"/>
        <w:rPr>
          <w:del w:id="483" w:author="Tom-2K19" w:date="2019-05-15T16:46:00Z"/>
          <w:sz w:val="20"/>
          <w:szCs w:val="20"/>
        </w:rPr>
      </w:pPr>
    </w:p>
    <w:p w:rsidR="00AB3705" w:rsidRDefault="00AB3705" w:rsidP="00AB3705">
      <w:pPr>
        <w:spacing w:line="200" w:lineRule="exact"/>
        <w:rPr>
          <w:del w:id="484" w:author="Tom-2K19" w:date="2019-05-15T16:46:00Z"/>
          <w:sz w:val="20"/>
          <w:szCs w:val="20"/>
        </w:rPr>
      </w:pPr>
    </w:p>
    <w:p w:rsidR="00AB3705" w:rsidRDefault="00AB3705" w:rsidP="00AB3705">
      <w:pPr>
        <w:spacing w:line="275" w:lineRule="exact"/>
        <w:rPr>
          <w:del w:id="485" w:author="Tom-2K19" w:date="2019-05-15T16:46:00Z"/>
          <w:sz w:val="20"/>
          <w:szCs w:val="20"/>
        </w:rPr>
      </w:pPr>
    </w:p>
    <w:p w:rsidR="00B423D3" w:rsidRDefault="00B423D3" w:rsidP="00AB3705">
      <w:pPr>
        <w:tabs>
          <w:tab w:val="left" w:pos="700"/>
        </w:tabs>
        <w:rPr>
          <w:rFonts w:eastAsia="SimSun"/>
          <w:lang w:eastAsia="zh-CN"/>
        </w:rPr>
      </w:pPr>
    </w:p>
    <w:p w:rsidR="00B423D3" w:rsidRDefault="00B423D3">
      <w:pPr>
        <w:rPr>
          <w:rFonts w:eastAsia="SimSun"/>
          <w:lang w:eastAsia="zh-CN"/>
        </w:rPr>
      </w:pPr>
      <w:r>
        <w:rPr>
          <w:rFonts w:eastAsia="SimSun"/>
          <w:lang w:eastAsia="zh-CN"/>
        </w:rPr>
        <w:br w:type="page"/>
      </w:r>
    </w:p>
    <w:p w:rsidR="00AB3705" w:rsidRDefault="00B423D3" w:rsidP="00AB3705">
      <w:pPr>
        <w:tabs>
          <w:tab w:val="left" w:pos="700"/>
        </w:tabs>
        <w:rPr>
          <w:del w:id="486" w:author="Tom-2K19" w:date="2019-05-15T16:46:00Z"/>
          <w:sz w:val="20"/>
          <w:szCs w:val="20"/>
        </w:rPr>
      </w:pPr>
      <w:r>
        <w:rPr>
          <w:rFonts w:eastAsia="SimSun"/>
          <w:lang w:eastAsia="zh-CN"/>
        </w:rPr>
        <w:t xml:space="preserve">After installing the DOS </w:t>
      </w:r>
      <w:del w:id="487" w:author="Tom-2K19" w:date="2019-05-15T16:46:00Z">
        <w:r w:rsidR="00AB3705" w:rsidRPr="00F530E6">
          <w:rPr>
            <w:rFonts w:eastAsia="SimSun"/>
            <w:lang w:eastAsia="zh-CN"/>
          </w:rPr>
          <w:delText>6.17</w:delText>
        </w:r>
        <w:r w:rsidR="00AB3705" w:rsidRPr="00F530E6">
          <w:rPr>
            <w:lang w:eastAsia="zh-CN"/>
          </w:rPr>
          <w:tab/>
        </w:r>
        <w:r w:rsidR="00AB3705" w:rsidRPr="00F530E6">
          <w:rPr>
            <w:rFonts w:eastAsia="SimSun"/>
            <w:lang w:eastAsia="zh-CN"/>
          </w:rPr>
          <w:delText>Search and right click on the “SQL Server Management Studio”</w:delText>
        </w:r>
      </w:del>
    </w:p>
    <w:p w:rsidR="00AB3705" w:rsidRDefault="00AB3705" w:rsidP="00AB3705">
      <w:pPr>
        <w:spacing w:line="20" w:lineRule="exact"/>
        <w:rPr>
          <w:del w:id="488" w:author="Tom-2K19" w:date="2019-05-15T16:46:00Z"/>
          <w:sz w:val="20"/>
          <w:szCs w:val="20"/>
        </w:rPr>
      </w:pPr>
      <w:del w:id="489" w:author="Tom-2K19" w:date="2019-05-15T16:46:00Z">
        <w:r>
          <w:rPr>
            <w:noProof/>
            <w:sz w:val="20"/>
            <w:szCs w:val="20"/>
          </w:rPr>
          <w:drawing>
            <wp:anchor distT="0" distB="0" distL="114300" distR="114300" simplePos="0" relativeHeight="251695104" behindDoc="1" locked="0" layoutInCell="0" allowOverlap="1" wp14:anchorId="74564831" wp14:editId="2D1C65EF">
              <wp:simplePos x="0" y="0"/>
              <wp:positionH relativeFrom="column">
                <wp:posOffset>5080</wp:posOffset>
              </wp:positionH>
              <wp:positionV relativeFrom="paragraph">
                <wp:posOffset>27305</wp:posOffset>
              </wp:positionV>
              <wp:extent cx="6129655" cy="210693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cstate="print"/>
                      <a:srcRect/>
                      <a:stretch>
                        <a:fillRect/>
                      </a:stretch>
                    </pic:blipFill>
                    <pic:spPr bwMode="auto">
                      <a:xfrm>
                        <a:off x="0" y="0"/>
                        <a:ext cx="6129655" cy="2106930"/>
                      </a:xfrm>
                      <a:prstGeom prst="rect">
                        <a:avLst/>
                      </a:prstGeom>
                      <a:noFill/>
                    </pic:spPr>
                  </pic:pic>
                </a:graphicData>
              </a:graphic>
            </wp:anchor>
          </w:drawing>
        </w:r>
      </w:del>
    </w:p>
    <w:p w:rsidR="00AB3705" w:rsidRDefault="00AB3705" w:rsidP="00AB3705">
      <w:pPr>
        <w:rPr>
          <w:del w:id="490"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91" w:author="Tom-2K19" w:date="2019-05-15T16:46:00Z"/>
          <w:sz w:val="20"/>
          <w:szCs w:val="20"/>
        </w:rPr>
      </w:pPr>
      <w:bookmarkStart w:id="492" w:name="page32"/>
      <w:bookmarkEnd w:id="492"/>
      <w:del w:id="493" w:author="Tom-2K19" w:date="2019-05-15T16:46:00Z">
        <w:r>
          <w:rPr>
            <w:rFonts w:eastAsia="Calibri"/>
            <w:noProof/>
          </w:rPr>
          <w:drawing>
            <wp:anchor distT="0" distB="0" distL="114300" distR="114300" simplePos="0" relativeHeight="251696128" behindDoc="1" locked="0" layoutInCell="0" allowOverlap="1" wp14:anchorId="357F3C0B" wp14:editId="6D2F5101">
              <wp:simplePos x="0" y="0"/>
              <wp:positionH relativeFrom="page">
                <wp:posOffset>6515100</wp:posOffset>
              </wp:positionH>
              <wp:positionV relativeFrom="page">
                <wp:posOffset>257810</wp:posOffset>
              </wp:positionV>
              <wp:extent cx="572770" cy="57594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0" w:lineRule="exact"/>
        <w:rPr>
          <w:del w:id="494" w:author="Tom-2K19" w:date="2019-05-15T16:46:00Z"/>
          <w:sz w:val="20"/>
          <w:szCs w:val="20"/>
        </w:rPr>
      </w:pPr>
    </w:p>
    <w:p w:rsidR="00AB3705" w:rsidRPr="00283E87" w:rsidRDefault="00AB3705" w:rsidP="00AB3705">
      <w:pPr>
        <w:pStyle w:val="2"/>
        <w:ind w:left="720" w:hanging="720"/>
        <w:rPr>
          <w:ins w:id="495" w:author="Tom-2K19" w:date="2019-05-15T16:46:00Z"/>
        </w:rPr>
      </w:pPr>
      <w:del w:id="496" w:author="Tom-2K19" w:date="2019-05-15T16:46:00Z">
        <w:r w:rsidRPr="00F530E6">
          <w:rPr>
            <w:rFonts w:eastAsia="SimSun" w:cs="Calibri"/>
            <w:lang w:eastAsia="zh-CN"/>
          </w:rPr>
          <w:delText>6.18</w:delText>
        </w:r>
        <w:r w:rsidRPr="00F530E6">
          <w:rPr>
            <w:rFonts w:cs="Calibri"/>
            <w:lang w:eastAsia="zh-CN"/>
          </w:rPr>
          <w:tab/>
        </w:r>
      </w:del>
      <w:r w:rsidR="00F96ECC">
        <w:rPr>
          <w:lang w:eastAsia="zh-HK"/>
        </w:rPr>
        <w:t xml:space="preserve">6.18 </w:t>
      </w:r>
      <w:r w:rsidR="00F96ECC">
        <w:rPr>
          <w:lang w:eastAsia="zh-HK"/>
        </w:rPr>
        <w:tab/>
        <w:t>S</w:t>
      </w:r>
      <w:ins w:id="497" w:author="Tom-2K19" w:date="2019-05-15T16:46:00Z">
        <w:r>
          <w:rPr>
            <w:lang w:eastAsia="zh-HK"/>
          </w:rPr>
          <w:t xml:space="preserve">earch for the </w:t>
        </w:r>
        <w:r w:rsidRPr="00283E87">
          <w:t>“SQL Server Management</w:t>
        </w:r>
        <w:r>
          <w:t xml:space="preserve"> Studio</w:t>
        </w:r>
        <w:r w:rsidRPr="00283E87">
          <w:t>”</w:t>
        </w:r>
        <w:r>
          <w:t xml:space="preserve"> installed with Microsoft SQL Server Express 2012. If you cannot find it, you can also download this tool separately at </w:t>
        </w:r>
        <w:r>
          <w:fldChar w:fldCharType="begin"/>
        </w:r>
        <w:r>
          <w:instrText xml:space="preserve"> HYPERLINK "</w:instrText>
        </w:r>
        <w:r w:rsidRPr="00951754">
          <w:instrText>https://go.microsoft.com/fwlink/?linkid=2088649</w:instrText>
        </w:r>
        <w:r>
          <w:instrText xml:space="preserve">" </w:instrText>
        </w:r>
        <w:r>
          <w:fldChar w:fldCharType="separate"/>
        </w:r>
        <w:r w:rsidRPr="00D17DBD">
          <w:rPr>
            <w:rStyle w:val="af0"/>
          </w:rPr>
          <w:t>https://go.microsoft.com/fwlink/?linkid=2088649</w:t>
        </w:r>
        <w:r>
          <w:fldChar w:fldCharType="end"/>
        </w:r>
        <w:r>
          <w:t xml:space="preserve"> (524 MB). Please check and uninstall any previous installation of SQL Server Management Studio before you install a newer version.</w:t>
        </w:r>
      </w:ins>
    </w:p>
    <w:p w:rsidR="00AB3705" w:rsidRPr="00283E87" w:rsidRDefault="00AB3705" w:rsidP="00AB3705">
      <w:pPr>
        <w:ind w:left="720" w:hanging="720"/>
        <w:rPr>
          <w:ins w:id="498" w:author="Tom-2K19" w:date="2019-05-15T16:46:00Z"/>
        </w:rPr>
      </w:pPr>
      <w:ins w:id="499" w:author="Tom-2K19" w:date="2019-05-15T16:46:00Z">
        <w:r w:rsidRPr="000C392D">
          <w:rPr>
            <w:noProof/>
          </w:rPr>
          <w:drawing>
            <wp:inline distT="0" distB="0" distL="0" distR="0" wp14:anchorId="4B43797D" wp14:editId="7698A06D">
              <wp:extent cx="6124575" cy="2114550"/>
              <wp:effectExtent l="0" t="0" r="0" b="0"/>
              <wp:docPr id="294"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4575" cy="2114550"/>
                      </a:xfrm>
                      <a:prstGeom prst="rect">
                        <a:avLst/>
                      </a:prstGeom>
                      <a:noFill/>
                      <a:ln>
                        <a:noFill/>
                      </a:ln>
                    </pic:spPr>
                  </pic:pic>
                </a:graphicData>
              </a:graphic>
            </wp:inline>
          </w:drawing>
        </w:r>
      </w:ins>
    </w:p>
    <w:p w:rsidR="00AB3705" w:rsidRPr="00283E87" w:rsidRDefault="00F96ECC">
      <w:pPr>
        <w:pStyle w:val="2"/>
        <w:ind w:left="720" w:hanging="720"/>
        <w:rPr>
          <w:rPrChange w:id="500" w:author="Tom-2K19" w:date="2019-05-15T16:46:00Z">
            <w:rPr>
              <w:sz w:val="20"/>
            </w:rPr>
          </w:rPrChange>
        </w:rPr>
        <w:pPrChange w:id="501" w:author="Tom-2K19" w:date="2019-05-15T16:46:00Z">
          <w:pPr>
            <w:tabs>
              <w:tab w:val="left" w:pos="700"/>
            </w:tabs>
          </w:pPr>
        </w:pPrChange>
      </w:pPr>
      <w:r>
        <w:rPr>
          <w:lang w:eastAsia="zh-HK"/>
        </w:rPr>
        <w:t>6.19</w:t>
      </w:r>
      <w:r>
        <w:rPr>
          <w:lang w:eastAsia="zh-HK"/>
        </w:rPr>
        <w:tab/>
        <w:t>R</w:t>
      </w:r>
      <w:ins w:id="502" w:author="Tom-2K19" w:date="2019-05-15T16:46:00Z">
        <w:r w:rsidR="00AB3705">
          <w:rPr>
            <w:lang w:eastAsia="zh-HK"/>
          </w:rPr>
          <w:t xml:space="preserve">ight </w:t>
        </w:r>
      </w:ins>
      <w:r w:rsidR="00AB3705" w:rsidRPr="007F652A">
        <w:t>Click</w:t>
      </w:r>
      <w:ins w:id="503" w:author="Tom-2K19" w:date="2019-05-15T16:46:00Z">
        <w:r w:rsidR="00AB3705">
          <w:rPr>
            <w:lang w:eastAsia="zh-HK"/>
          </w:rPr>
          <w:t xml:space="preserve"> at the icon. Choose</w:t>
        </w:r>
      </w:ins>
      <w:r w:rsidR="00AB3705" w:rsidRPr="007F652A">
        <w:t xml:space="preserve"> “Run as administrator” to start</w:t>
      </w:r>
      <w:r>
        <w:br/>
      </w:r>
      <w:ins w:id="504" w:author="Tom-2K19" w:date="2019-05-15T16:46:00Z">
        <w:r w:rsidR="00AB3705">
          <w:rPr>
            <w:lang w:eastAsia="zh-HK"/>
          </w:rPr>
          <w:br/>
        </w:r>
        <w:r w:rsidR="00AB3705" w:rsidRPr="000C392D">
          <w:rPr>
            <w:noProof/>
            <w:lang w:eastAsia="zh-HK"/>
          </w:rPr>
          <w:drawing>
            <wp:inline distT="0" distB="0" distL="0" distR="0" wp14:anchorId="584F64A4" wp14:editId="78D4C8E8">
              <wp:extent cx="6124575" cy="3448050"/>
              <wp:effectExtent l="0" t="0" r="0" b="0"/>
              <wp:docPr id="293"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4575" cy="3448050"/>
                      </a:xfrm>
                      <a:prstGeom prst="rect">
                        <a:avLst/>
                      </a:prstGeom>
                      <a:noFill/>
                      <a:ln>
                        <a:noFill/>
                      </a:ln>
                    </pic:spPr>
                  </pic:pic>
                </a:graphicData>
              </a:graphic>
            </wp:inline>
          </w:drawing>
        </w:r>
      </w:ins>
    </w:p>
    <w:p w:rsidR="00AB3705" w:rsidRDefault="00AB3705" w:rsidP="00AB3705">
      <w:pPr>
        <w:spacing w:line="20" w:lineRule="exact"/>
        <w:rPr>
          <w:del w:id="505" w:author="Tom-2K19" w:date="2019-05-15T16:46:00Z"/>
          <w:sz w:val="20"/>
          <w:szCs w:val="20"/>
        </w:rPr>
      </w:pPr>
      <w:del w:id="506" w:author="Tom-2K19" w:date="2019-05-15T16:46:00Z">
        <w:r>
          <w:rPr>
            <w:noProof/>
            <w:sz w:val="20"/>
            <w:szCs w:val="20"/>
          </w:rPr>
          <w:drawing>
            <wp:anchor distT="0" distB="0" distL="114300" distR="114300" simplePos="0" relativeHeight="251697152" behindDoc="1" locked="0" layoutInCell="0" allowOverlap="1" wp14:anchorId="162C6A9D" wp14:editId="4102C61A">
              <wp:simplePos x="0" y="0"/>
              <wp:positionH relativeFrom="column">
                <wp:posOffset>462280</wp:posOffset>
              </wp:positionH>
              <wp:positionV relativeFrom="paragraph">
                <wp:posOffset>28575</wp:posOffset>
              </wp:positionV>
              <wp:extent cx="6129655" cy="345059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cstate="print"/>
                      <a:srcRect/>
                      <a:stretch>
                        <a:fillRect/>
                      </a:stretch>
                    </pic:blipFill>
                    <pic:spPr bwMode="auto">
                      <a:xfrm>
                        <a:off x="0" y="0"/>
                        <a:ext cx="6129655" cy="3450590"/>
                      </a:xfrm>
                      <a:prstGeom prst="rect">
                        <a:avLst/>
                      </a:prstGeom>
                      <a:noFill/>
                    </pic:spPr>
                  </pic:pic>
                </a:graphicData>
              </a:graphic>
            </wp:anchor>
          </w:drawing>
        </w:r>
      </w:del>
    </w:p>
    <w:p w:rsidR="00AB3705" w:rsidRDefault="00AB3705" w:rsidP="00AB3705">
      <w:pPr>
        <w:spacing w:line="200" w:lineRule="exact"/>
        <w:rPr>
          <w:del w:id="507" w:author="Tom-2K19" w:date="2019-05-15T16:46:00Z"/>
          <w:sz w:val="20"/>
          <w:szCs w:val="20"/>
        </w:rPr>
      </w:pPr>
    </w:p>
    <w:p w:rsidR="00AB3705" w:rsidRDefault="00AB3705" w:rsidP="00AB3705">
      <w:pPr>
        <w:spacing w:line="200" w:lineRule="exact"/>
        <w:rPr>
          <w:del w:id="508" w:author="Tom-2K19" w:date="2019-05-15T16:46:00Z"/>
          <w:sz w:val="20"/>
          <w:szCs w:val="20"/>
        </w:rPr>
      </w:pPr>
    </w:p>
    <w:p w:rsidR="00AB3705" w:rsidRDefault="00AB3705" w:rsidP="00AB3705">
      <w:pPr>
        <w:spacing w:line="200" w:lineRule="exact"/>
        <w:rPr>
          <w:del w:id="509" w:author="Tom-2K19" w:date="2019-05-15T16:46:00Z"/>
          <w:sz w:val="20"/>
          <w:szCs w:val="20"/>
        </w:rPr>
      </w:pPr>
    </w:p>
    <w:p w:rsidR="00AB3705" w:rsidRDefault="00AB3705" w:rsidP="00AB3705">
      <w:pPr>
        <w:spacing w:line="200" w:lineRule="exact"/>
        <w:rPr>
          <w:del w:id="510" w:author="Tom-2K19" w:date="2019-05-15T16:46:00Z"/>
          <w:sz w:val="20"/>
          <w:szCs w:val="20"/>
        </w:rPr>
      </w:pPr>
    </w:p>
    <w:p w:rsidR="00AB3705" w:rsidRDefault="00AB3705" w:rsidP="00AB3705">
      <w:pPr>
        <w:spacing w:line="200" w:lineRule="exact"/>
        <w:rPr>
          <w:del w:id="511" w:author="Tom-2K19" w:date="2019-05-15T16:46:00Z"/>
          <w:sz w:val="20"/>
          <w:szCs w:val="20"/>
        </w:rPr>
      </w:pPr>
    </w:p>
    <w:p w:rsidR="00AB3705" w:rsidRDefault="00AB3705" w:rsidP="00AB3705">
      <w:pPr>
        <w:spacing w:line="200" w:lineRule="exact"/>
        <w:rPr>
          <w:del w:id="512" w:author="Tom-2K19" w:date="2019-05-15T16:46:00Z"/>
          <w:sz w:val="20"/>
          <w:szCs w:val="20"/>
        </w:rPr>
      </w:pPr>
    </w:p>
    <w:p w:rsidR="00AB3705" w:rsidRDefault="00AB3705" w:rsidP="00AB3705">
      <w:pPr>
        <w:spacing w:line="200" w:lineRule="exact"/>
        <w:rPr>
          <w:del w:id="513" w:author="Tom-2K19" w:date="2019-05-15T16:46:00Z"/>
          <w:sz w:val="20"/>
          <w:szCs w:val="20"/>
        </w:rPr>
      </w:pPr>
    </w:p>
    <w:p w:rsidR="00AB3705" w:rsidRDefault="00AB3705" w:rsidP="00AB3705">
      <w:pPr>
        <w:spacing w:line="200" w:lineRule="exact"/>
        <w:rPr>
          <w:del w:id="514" w:author="Tom-2K19" w:date="2019-05-15T16:46:00Z"/>
          <w:sz w:val="20"/>
          <w:szCs w:val="20"/>
        </w:rPr>
      </w:pPr>
    </w:p>
    <w:p w:rsidR="00AB3705" w:rsidRDefault="00AB3705" w:rsidP="00AB3705">
      <w:pPr>
        <w:spacing w:line="200" w:lineRule="exact"/>
        <w:rPr>
          <w:del w:id="515" w:author="Tom-2K19" w:date="2019-05-15T16:46:00Z"/>
          <w:sz w:val="20"/>
          <w:szCs w:val="20"/>
        </w:rPr>
      </w:pPr>
    </w:p>
    <w:p w:rsidR="00AB3705" w:rsidRDefault="00AB3705" w:rsidP="00AB3705">
      <w:pPr>
        <w:spacing w:line="200" w:lineRule="exact"/>
        <w:rPr>
          <w:del w:id="516" w:author="Tom-2K19" w:date="2019-05-15T16:46:00Z"/>
          <w:sz w:val="20"/>
          <w:szCs w:val="20"/>
        </w:rPr>
      </w:pPr>
    </w:p>
    <w:p w:rsidR="00AB3705" w:rsidRDefault="00AB3705" w:rsidP="00AB3705">
      <w:pPr>
        <w:spacing w:line="200" w:lineRule="exact"/>
        <w:rPr>
          <w:del w:id="517" w:author="Tom-2K19" w:date="2019-05-15T16:46:00Z"/>
          <w:sz w:val="20"/>
          <w:szCs w:val="20"/>
        </w:rPr>
      </w:pPr>
    </w:p>
    <w:p w:rsidR="00AB3705" w:rsidRDefault="00AB3705" w:rsidP="00AB3705">
      <w:pPr>
        <w:spacing w:line="200" w:lineRule="exact"/>
        <w:rPr>
          <w:del w:id="518" w:author="Tom-2K19" w:date="2019-05-15T16:46:00Z"/>
          <w:sz w:val="20"/>
          <w:szCs w:val="20"/>
        </w:rPr>
      </w:pPr>
    </w:p>
    <w:p w:rsidR="00AB3705" w:rsidRDefault="00AB3705" w:rsidP="00AB3705">
      <w:pPr>
        <w:spacing w:line="200" w:lineRule="exact"/>
        <w:rPr>
          <w:del w:id="519" w:author="Tom-2K19" w:date="2019-05-15T16:46:00Z"/>
          <w:sz w:val="20"/>
          <w:szCs w:val="20"/>
        </w:rPr>
      </w:pPr>
    </w:p>
    <w:p w:rsidR="00AB3705" w:rsidRDefault="00AB3705" w:rsidP="00AB3705">
      <w:pPr>
        <w:spacing w:line="200" w:lineRule="exact"/>
        <w:rPr>
          <w:del w:id="520" w:author="Tom-2K19" w:date="2019-05-15T16:46:00Z"/>
          <w:sz w:val="20"/>
          <w:szCs w:val="20"/>
        </w:rPr>
      </w:pPr>
    </w:p>
    <w:p w:rsidR="00AB3705" w:rsidRDefault="00AB3705" w:rsidP="00AB3705">
      <w:pPr>
        <w:spacing w:line="200" w:lineRule="exact"/>
        <w:rPr>
          <w:del w:id="521" w:author="Tom-2K19" w:date="2019-05-15T16:46:00Z"/>
          <w:sz w:val="20"/>
          <w:szCs w:val="20"/>
        </w:rPr>
      </w:pPr>
    </w:p>
    <w:p w:rsidR="00AB3705" w:rsidRDefault="00AB3705" w:rsidP="00AB3705">
      <w:pPr>
        <w:spacing w:line="200" w:lineRule="exact"/>
        <w:rPr>
          <w:del w:id="522" w:author="Tom-2K19" w:date="2019-05-15T16:46:00Z"/>
          <w:sz w:val="20"/>
          <w:szCs w:val="20"/>
        </w:rPr>
      </w:pPr>
    </w:p>
    <w:p w:rsidR="00AB3705" w:rsidRDefault="00AB3705" w:rsidP="00AB3705">
      <w:pPr>
        <w:spacing w:line="200" w:lineRule="exact"/>
        <w:rPr>
          <w:del w:id="523" w:author="Tom-2K19" w:date="2019-05-15T16:46:00Z"/>
          <w:sz w:val="20"/>
          <w:szCs w:val="20"/>
        </w:rPr>
      </w:pPr>
    </w:p>
    <w:p w:rsidR="00AB3705" w:rsidRDefault="00AB3705" w:rsidP="00AB3705">
      <w:pPr>
        <w:spacing w:line="200" w:lineRule="exact"/>
        <w:rPr>
          <w:del w:id="524" w:author="Tom-2K19" w:date="2019-05-15T16:46:00Z"/>
          <w:sz w:val="20"/>
          <w:szCs w:val="20"/>
        </w:rPr>
      </w:pPr>
    </w:p>
    <w:p w:rsidR="00AB3705" w:rsidRDefault="00AB3705" w:rsidP="00AB3705">
      <w:pPr>
        <w:spacing w:line="200" w:lineRule="exact"/>
        <w:rPr>
          <w:del w:id="525" w:author="Tom-2K19" w:date="2019-05-15T16:46:00Z"/>
          <w:sz w:val="20"/>
          <w:szCs w:val="20"/>
        </w:rPr>
      </w:pPr>
    </w:p>
    <w:p w:rsidR="00AB3705" w:rsidRDefault="00AB3705" w:rsidP="00AB3705">
      <w:pPr>
        <w:spacing w:line="200" w:lineRule="exact"/>
        <w:rPr>
          <w:del w:id="526" w:author="Tom-2K19" w:date="2019-05-15T16:46:00Z"/>
          <w:sz w:val="20"/>
          <w:szCs w:val="20"/>
        </w:rPr>
      </w:pPr>
    </w:p>
    <w:p w:rsidR="00AB3705" w:rsidRDefault="00AB3705" w:rsidP="00AB3705">
      <w:pPr>
        <w:spacing w:line="200" w:lineRule="exact"/>
        <w:rPr>
          <w:del w:id="527" w:author="Tom-2K19" w:date="2019-05-15T16:46:00Z"/>
          <w:sz w:val="20"/>
          <w:szCs w:val="20"/>
        </w:rPr>
      </w:pPr>
    </w:p>
    <w:p w:rsidR="00AB3705" w:rsidRDefault="00AB3705" w:rsidP="00AB3705">
      <w:pPr>
        <w:spacing w:line="200" w:lineRule="exact"/>
        <w:rPr>
          <w:del w:id="528" w:author="Tom-2K19" w:date="2019-05-15T16:46:00Z"/>
          <w:sz w:val="20"/>
          <w:szCs w:val="20"/>
        </w:rPr>
      </w:pPr>
    </w:p>
    <w:p w:rsidR="00AB3705" w:rsidRDefault="00AB3705" w:rsidP="00AB3705">
      <w:pPr>
        <w:spacing w:line="200" w:lineRule="exact"/>
        <w:rPr>
          <w:del w:id="529" w:author="Tom-2K19" w:date="2019-05-15T16:46:00Z"/>
          <w:sz w:val="20"/>
          <w:szCs w:val="20"/>
        </w:rPr>
      </w:pPr>
    </w:p>
    <w:p w:rsidR="00AB3705" w:rsidRDefault="00AB3705" w:rsidP="00AB3705">
      <w:pPr>
        <w:spacing w:line="200" w:lineRule="exact"/>
        <w:rPr>
          <w:del w:id="530" w:author="Tom-2K19" w:date="2019-05-15T16:46:00Z"/>
          <w:sz w:val="20"/>
          <w:szCs w:val="20"/>
        </w:rPr>
      </w:pPr>
    </w:p>
    <w:p w:rsidR="00AB3705" w:rsidRDefault="00AB3705" w:rsidP="00AB3705">
      <w:pPr>
        <w:spacing w:line="200" w:lineRule="exact"/>
        <w:rPr>
          <w:del w:id="531" w:author="Tom-2K19" w:date="2019-05-15T16:46:00Z"/>
          <w:sz w:val="20"/>
          <w:szCs w:val="20"/>
        </w:rPr>
      </w:pPr>
    </w:p>
    <w:p w:rsidR="00AB3705" w:rsidRDefault="00AB3705" w:rsidP="00AB3705">
      <w:pPr>
        <w:spacing w:line="200" w:lineRule="exact"/>
        <w:rPr>
          <w:del w:id="532" w:author="Tom-2K19" w:date="2019-05-15T16:46:00Z"/>
          <w:sz w:val="20"/>
          <w:szCs w:val="20"/>
        </w:rPr>
      </w:pPr>
    </w:p>
    <w:p w:rsidR="00AB3705" w:rsidRDefault="00AB3705" w:rsidP="00AB3705">
      <w:pPr>
        <w:spacing w:line="200" w:lineRule="exact"/>
        <w:rPr>
          <w:del w:id="533" w:author="Tom-2K19" w:date="2019-05-15T16:46:00Z"/>
          <w:sz w:val="20"/>
          <w:szCs w:val="20"/>
        </w:rPr>
      </w:pPr>
    </w:p>
    <w:p w:rsidR="00AB3705" w:rsidRDefault="00AB3705" w:rsidP="00AB3705">
      <w:pPr>
        <w:spacing w:line="295" w:lineRule="exact"/>
        <w:rPr>
          <w:del w:id="534" w:author="Tom-2K19" w:date="2019-05-15T16:46:00Z"/>
          <w:sz w:val="20"/>
          <w:szCs w:val="20"/>
        </w:rPr>
      </w:pPr>
    </w:p>
    <w:p w:rsidR="00AB3705" w:rsidRPr="00283E87" w:rsidRDefault="00AB3705">
      <w:pPr>
        <w:pStyle w:val="2"/>
        <w:ind w:left="720" w:hanging="720"/>
        <w:rPr>
          <w:rPrChange w:id="535" w:author="Tom-2K19" w:date="2019-05-15T16:46:00Z">
            <w:rPr>
              <w:sz w:val="20"/>
            </w:rPr>
          </w:rPrChange>
        </w:rPr>
        <w:pPrChange w:id="536" w:author="Tom-2K19" w:date="2019-05-15T16:46:00Z">
          <w:pPr>
            <w:tabs>
              <w:tab w:val="left" w:pos="700"/>
            </w:tabs>
          </w:pPr>
        </w:pPrChange>
      </w:pPr>
      <w:del w:id="537" w:author="Tom-2K19" w:date="2019-05-15T16:46:00Z">
        <w:r w:rsidRPr="00F530E6">
          <w:rPr>
            <w:rFonts w:eastAsia="SimSun" w:cs="Calibri"/>
            <w:lang w:eastAsia="zh-CN"/>
          </w:rPr>
          <w:delText>6.19</w:delText>
        </w:r>
        <w:r w:rsidRPr="00F530E6">
          <w:rPr>
            <w:rFonts w:cs="Calibri"/>
            <w:lang w:eastAsia="zh-CN"/>
          </w:rPr>
          <w:tab/>
        </w:r>
      </w:del>
      <w:r w:rsidR="00F96ECC">
        <w:t xml:space="preserve">6.20 </w:t>
      </w:r>
      <w:r w:rsidR="00F96ECC">
        <w:tab/>
        <w:t>S</w:t>
      </w:r>
      <w:r w:rsidRPr="007F652A">
        <w:t>elect “</w:t>
      </w:r>
      <w:r w:rsidRPr="00B423D3">
        <w:t>Windows Authentication” for the “Authentication”, and Click [Connect]</w:t>
      </w:r>
      <w:ins w:id="538" w:author="Tom-2K19" w:date="2019-05-15T16:46:00Z">
        <w:r>
          <w:rPr>
            <w:lang w:eastAsia="zh-HK"/>
          </w:rPr>
          <w:br/>
        </w:r>
        <w:r w:rsidRPr="00301684">
          <w:rPr>
            <w:noProof/>
          </w:rPr>
          <w:drawing>
            <wp:inline distT="0" distB="0" distL="0" distR="0" wp14:anchorId="2276AEB6" wp14:editId="3E1938BC">
              <wp:extent cx="3924300" cy="2952750"/>
              <wp:effectExtent l="0" t="0" r="0" b="0"/>
              <wp:docPr id="2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24300" cy="2952750"/>
                      </a:xfrm>
                      <a:prstGeom prst="rect">
                        <a:avLst/>
                      </a:prstGeom>
                      <a:noFill/>
                      <a:ln>
                        <a:noFill/>
                      </a:ln>
                    </pic:spPr>
                  </pic:pic>
                </a:graphicData>
              </a:graphic>
            </wp:inline>
          </w:drawing>
        </w:r>
      </w:ins>
    </w:p>
    <w:p w:rsidR="00AB3705" w:rsidRDefault="00AB3705" w:rsidP="00AB3705">
      <w:pPr>
        <w:spacing w:line="20" w:lineRule="exact"/>
        <w:rPr>
          <w:del w:id="539" w:author="Tom-2K19" w:date="2019-05-15T16:46:00Z"/>
          <w:sz w:val="20"/>
          <w:szCs w:val="20"/>
        </w:rPr>
      </w:pPr>
      <w:del w:id="540" w:author="Tom-2K19" w:date="2019-05-15T16:46:00Z">
        <w:r>
          <w:rPr>
            <w:noProof/>
            <w:sz w:val="20"/>
            <w:szCs w:val="20"/>
          </w:rPr>
          <w:drawing>
            <wp:anchor distT="0" distB="0" distL="114300" distR="114300" simplePos="0" relativeHeight="251698176" behindDoc="1" locked="0" layoutInCell="0" allowOverlap="1" wp14:anchorId="68A25C1C" wp14:editId="37B499E1">
              <wp:simplePos x="0" y="0"/>
              <wp:positionH relativeFrom="column">
                <wp:posOffset>462280</wp:posOffset>
              </wp:positionH>
              <wp:positionV relativeFrom="paragraph">
                <wp:posOffset>27305</wp:posOffset>
              </wp:positionV>
              <wp:extent cx="3839845" cy="289877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cstate="print"/>
                      <a:srcRect/>
                      <a:stretch>
                        <a:fillRect/>
                      </a:stretch>
                    </pic:blipFill>
                    <pic:spPr bwMode="auto">
                      <a:xfrm>
                        <a:off x="0" y="0"/>
                        <a:ext cx="3839845" cy="2898775"/>
                      </a:xfrm>
                      <a:prstGeom prst="rect">
                        <a:avLst/>
                      </a:prstGeom>
                      <a:noFill/>
                    </pic:spPr>
                  </pic:pic>
                </a:graphicData>
              </a:graphic>
            </wp:anchor>
          </w:drawing>
        </w:r>
      </w:del>
    </w:p>
    <w:p w:rsidR="00AB3705" w:rsidRDefault="00AB3705" w:rsidP="00AB3705">
      <w:pPr>
        <w:rPr>
          <w:del w:id="541"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542" w:author="Tom-2K19" w:date="2019-05-15T16:46:00Z"/>
          <w:sz w:val="20"/>
          <w:szCs w:val="20"/>
        </w:rPr>
      </w:pPr>
      <w:bookmarkStart w:id="543" w:name="page33"/>
      <w:bookmarkEnd w:id="543"/>
      <w:del w:id="544" w:author="Tom-2K19" w:date="2019-05-15T16:46:00Z">
        <w:r>
          <w:rPr>
            <w:rFonts w:eastAsia="Calibri"/>
            <w:noProof/>
          </w:rPr>
          <w:drawing>
            <wp:anchor distT="0" distB="0" distL="114300" distR="114300" simplePos="0" relativeHeight="251699200" behindDoc="1" locked="0" layoutInCell="0" allowOverlap="1" wp14:anchorId="2680224F" wp14:editId="1CB0F4D0">
              <wp:simplePos x="0" y="0"/>
              <wp:positionH relativeFrom="page">
                <wp:posOffset>6515100</wp:posOffset>
              </wp:positionH>
              <wp:positionV relativeFrom="page">
                <wp:posOffset>257810</wp:posOffset>
              </wp:positionV>
              <wp:extent cx="572770" cy="575945"/>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545" w:author="Tom-2K19" w:date="2019-05-15T16:46:00Z"/>
          <w:sz w:val="20"/>
          <w:szCs w:val="20"/>
        </w:rPr>
      </w:pPr>
    </w:p>
    <w:p w:rsidR="00AB3705" w:rsidRPr="00283E87" w:rsidRDefault="00AB3705">
      <w:pPr>
        <w:pStyle w:val="2"/>
        <w:ind w:left="720" w:hanging="720"/>
        <w:rPr>
          <w:rPrChange w:id="546" w:author="Tom-2K19" w:date="2019-05-15T16:46:00Z">
            <w:rPr>
              <w:sz w:val="20"/>
            </w:rPr>
          </w:rPrChange>
        </w:rPr>
        <w:pPrChange w:id="547" w:author="Tom-2K19" w:date="2019-05-15T16:46:00Z">
          <w:pPr>
            <w:tabs>
              <w:tab w:val="left" w:pos="700"/>
            </w:tabs>
          </w:pPr>
        </w:pPrChange>
      </w:pPr>
      <w:del w:id="548" w:author="Tom-2K19" w:date="2019-05-15T16:46:00Z">
        <w:r w:rsidRPr="00F530E6">
          <w:rPr>
            <w:rFonts w:eastAsia="SimSun" w:cs="Calibri"/>
            <w:lang w:eastAsia="zh-CN"/>
          </w:rPr>
          <w:delText>6.20</w:delText>
        </w:r>
        <w:r w:rsidRPr="00F530E6">
          <w:rPr>
            <w:rFonts w:cs="Calibri"/>
            <w:lang w:eastAsia="zh-CN"/>
          </w:rPr>
          <w:tab/>
        </w:r>
      </w:del>
      <w:ins w:id="549" w:author="Tom-2K19" w:date="2019-05-15T16:46:00Z">
        <w:r>
          <w:rPr>
            <w:noProof/>
          </w:rPr>
          <mc:AlternateContent>
            <mc:Choice Requires="wps">
              <w:drawing>
                <wp:anchor distT="0" distB="0" distL="114300" distR="114300" simplePos="0" relativeHeight="251665408" behindDoc="0" locked="0" layoutInCell="1" allowOverlap="1" wp14:anchorId="4BAC874F" wp14:editId="34CFC0EF">
                  <wp:simplePos x="0" y="0"/>
                  <wp:positionH relativeFrom="column">
                    <wp:posOffset>1677670</wp:posOffset>
                  </wp:positionH>
                  <wp:positionV relativeFrom="paragraph">
                    <wp:posOffset>1609725</wp:posOffset>
                  </wp:positionV>
                  <wp:extent cx="679450" cy="285750"/>
                  <wp:effectExtent l="12700" t="9525" r="22225" b="57150"/>
                  <wp:wrapNone/>
                  <wp:docPr id="365"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9450" cy="285750"/>
                          </a:xfrm>
                          <a:prstGeom prst="curvedConnector3">
                            <a:avLst>
                              <a:gd name="adj1" fmla="val 71495"/>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7B24D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1" o:spid="_x0000_s1026" type="#_x0000_t38" style="position:absolute;margin-left:132.1pt;margin-top:126.75pt;width:53.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" adj="15443" strokecolor="red" strokeweight="1.5pt">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2129657F" wp14:editId="4C27765A">
                  <wp:simplePos x="0" y="0"/>
                  <wp:positionH relativeFrom="column">
                    <wp:posOffset>2090420</wp:posOffset>
                  </wp:positionH>
                  <wp:positionV relativeFrom="paragraph">
                    <wp:posOffset>1908175</wp:posOffset>
                  </wp:positionV>
                  <wp:extent cx="514350" cy="234950"/>
                  <wp:effectExtent l="15875" t="12700" r="12700" b="9525"/>
                  <wp:wrapNone/>
                  <wp:docPr id="36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2349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9B36BE" id="AutoShape 10" o:spid="_x0000_s1026" style="position:absolute;margin-left:164.6pt;margin-top:150.25pt;width:40.5pt;height:1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"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20F443E6" wp14:editId="55DD82EE">
                  <wp:simplePos x="0" y="0"/>
                  <wp:positionH relativeFrom="column">
                    <wp:posOffset>1080770</wp:posOffset>
                  </wp:positionH>
                  <wp:positionV relativeFrom="paragraph">
                    <wp:posOffset>1508125</wp:posOffset>
                  </wp:positionV>
                  <wp:extent cx="596900" cy="203200"/>
                  <wp:effectExtent l="15875" t="12700" r="15875" b="12700"/>
                  <wp:wrapNone/>
                  <wp:docPr id="363"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2032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4A6BB6" id="AutoShape 9" o:spid="_x0000_s1026" style="position:absolute;margin-left:85.1pt;margin-top:118.75pt;width:47pt;height: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" filled="f" strokecolor="red" strokeweight="1.5pt"/>
              </w:pict>
            </mc:Fallback>
          </mc:AlternateContent>
        </w:r>
      </w:ins>
      <w:r w:rsidR="00F96ECC">
        <w:t xml:space="preserve">6.21 </w:t>
      </w:r>
      <w:r w:rsidR="00F96ECC">
        <w:tab/>
        <w:t>R</w:t>
      </w:r>
      <w:r w:rsidRPr="007F652A">
        <w:t>ight Click on “Databases”, and select “Attach…”</w:t>
      </w:r>
      <w:r w:rsidR="00F96ECC">
        <w:br/>
      </w:r>
      <w:ins w:id="550" w:author="Tom-2K19" w:date="2019-05-15T16:46:00Z">
        <w:r>
          <w:br/>
        </w:r>
        <w:r>
          <w:rPr>
            <w:noProof/>
          </w:rPr>
          <w:drawing>
            <wp:inline distT="0" distB="0" distL="0" distR="0" wp14:anchorId="2DF4BD07" wp14:editId="210483D8">
              <wp:extent cx="3143250" cy="3714750"/>
              <wp:effectExtent l="0" t="0" r="0" b="0"/>
              <wp:docPr id="291"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43250" cy="3714750"/>
                      </a:xfrm>
                      <a:prstGeom prst="rect">
                        <a:avLst/>
                      </a:prstGeom>
                      <a:noFill/>
                      <a:ln>
                        <a:noFill/>
                      </a:ln>
                    </pic:spPr>
                  </pic:pic>
                </a:graphicData>
              </a:graphic>
            </wp:inline>
          </w:drawing>
        </w:r>
      </w:ins>
    </w:p>
    <w:p w:rsidR="00AB3705" w:rsidRDefault="00AB3705" w:rsidP="00AB3705">
      <w:pPr>
        <w:spacing w:line="20" w:lineRule="exact"/>
        <w:rPr>
          <w:del w:id="551" w:author="Tom-2K19" w:date="2019-05-15T16:46:00Z"/>
          <w:sz w:val="20"/>
          <w:szCs w:val="20"/>
        </w:rPr>
      </w:pPr>
      <w:del w:id="552" w:author="Tom-2K19" w:date="2019-05-15T16:46:00Z">
        <w:r>
          <w:rPr>
            <w:noProof/>
            <w:sz w:val="20"/>
            <w:szCs w:val="20"/>
          </w:rPr>
          <w:drawing>
            <wp:anchor distT="0" distB="0" distL="114300" distR="114300" simplePos="0" relativeHeight="251700224" behindDoc="1" locked="0" layoutInCell="0" allowOverlap="1" wp14:anchorId="4542C831" wp14:editId="2E06C7A9">
              <wp:simplePos x="0" y="0"/>
              <wp:positionH relativeFrom="column">
                <wp:posOffset>462280</wp:posOffset>
              </wp:positionH>
              <wp:positionV relativeFrom="paragraph">
                <wp:posOffset>27305</wp:posOffset>
              </wp:positionV>
              <wp:extent cx="3063875" cy="291973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cstate="print"/>
                      <a:srcRect/>
                      <a:stretch>
                        <a:fillRect/>
                      </a:stretch>
                    </pic:blipFill>
                    <pic:spPr bwMode="auto">
                      <a:xfrm>
                        <a:off x="0" y="0"/>
                        <a:ext cx="3063875" cy="2919730"/>
                      </a:xfrm>
                      <a:prstGeom prst="rect">
                        <a:avLst/>
                      </a:prstGeom>
                      <a:noFill/>
                    </pic:spPr>
                  </pic:pic>
                </a:graphicData>
              </a:graphic>
            </wp:anchor>
          </w:drawing>
        </w:r>
      </w:del>
    </w:p>
    <w:p w:rsidR="00AB3705" w:rsidRDefault="00AB3705" w:rsidP="00AB3705">
      <w:pPr>
        <w:spacing w:line="200" w:lineRule="exact"/>
        <w:rPr>
          <w:del w:id="553" w:author="Tom-2K19" w:date="2019-05-15T16:46:00Z"/>
          <w:sz w:val="20"/>
          <w:szCs w:val="20"/>
        </w:rPr>
      </w:pPr>
    </w:p>
    <w:p w:rsidR="00AB3705" w:rsidRDefault="00AB3705" w:rsidP="00AB3705">
      <w:pPr>
        <w:spacing w:line="200" w:lineRule="exact"/>
        <w:rPr>
          <w:del w:id="554" w:author="Tom-2K19" w:date="2019-05-15T16:46:00Z"/>
          <w:sz w:val="20"/>
          <w:szCs w:val="20"/>
        </w:rPr>
      </w:pPr>
    </w:p>
    <w:p w:rsidR="00AB3705" w:rsidRDefault="00AB3705" w:rsidP="00AB3705">
      <w:pPr>
        <w:spacing w:line="200" w:lineRule="exact"/>
        <w:rPr>
          <w:del w:id="555" w:author="Tom-2K19" w:date="2019-05-15T16:46:00Z"/>
          <w:sz w:val="20"/>
          <w:szCs w:val="20"/>
        </w:rPr>
      </w:pPr>
    </w:p>
    <w:p w:rsidR="00AB3705" w:rsidRDefault="00AB3705" w:rsidP="00AB3705">
      <w:pPr>
        <w:spacing w:line="200" w:lineRule="exact"/>
        <w:rPr>
          <w:del w:id="556" w:author="Tom-2K19" w:date="2019-05-15T16:46:00Z"/>
          <w:sz w:val="20"/>
          <w:szCs w:val="20"/>
        </w:rPr>
      </w:pPr>
    </w:p>
    <w:p w:rsidR="00AB3705" w:rsidRDefault="00AB3705" w:rsidP="00AB3705">
      <w:pPr>
        <w:spacing w:line="200" w:lineRule="exact"/>
        <w:rPr>
          <w:del w:id="557" w:author="Tom-2K19" w:date="2019-05-15T16:46:00Z"/>
          <w:sz w:val="20"/>
          <w:szCs w:val="20"/>
        </w:rPr>
      </w:pPr>
    </w:p>
    <w:p w:rsidR="00AB3705" w:rsidRDefault="00AB3705" w:rsidP="00AB3705">
      <w:pPr>
        <w:spacing w:line="200" w:lineRule="exact"/>
        <w:rPr>
          <w:del w:id="558" w:author="Tom-2K19" w:date="2019-05-15T16:46:00Z"/>
          <w:sz w:val="20"/>
          <w:szCs w:val="20"/>
        </w:rPr>
      </w:pPr>
    </w:p>
    <w:p w:rsidR="00AB3705" w:rsidRDefault="00AB3705" w:rsidP="00AB3705">
      <w:pPr>
        <w:spacing w:line="200" w:lineRule="exact"/>
        <w:rPr>
          <w:del w:id="559" w:author="Tom-2K19" w:date="2019-05-15T16:46:00Z"/>
          <w:sz w:val="20"/>
          <w:szCs w:val="20"/>
        </w:rPr>
      </w:pPr>
    </w:p>
    <w:p w:rsidR="00AB3705" w:rsidRDefault="00AB3705" w:rsidP="00AB3705">
      <w:pPr>
        <w:spacing w:line="200" w:lineRule="exact"/>
        <w:rPr>
          <w:del w:id="560" w:author="Tom-2K19" w:date="2019-05-15T16:46:00Z"/>
          <w:sz w:val="20"/>
          <w:szCs w:val="20"/>
        </w:rPr>
      </w:pPr>
    </w:p>
    <w:p w:rsidR="00AB3705" w:rsidRDefault="00AB3705" w:rsidP="00AB3705">
      <w:pPr>
        <w:spacing w:line="200" w:lineRule="exact"/>
        <w:rPr>
          <w:del w:id="561" w:author="Tom-2K19" w:date="2019-05-15T16:46:00Z"/>
          <w:sz w:val="20"/>
          <w:szCs w:val="20"/>
        </w:rPr>
      </w:pPr>
    </w:p>
    <w:p w:rsidR="00AB3705" w:rsidRDefault="00AB3705" w:rsidP="00AB3705">
      <w:pPr>
        <w:spacing w:line="200" w:lineRule="exact"/>
        <w:rPr>
          <w:del w:id="562" w:author="Tom-2K19" w:date="2019-05-15T16:46:00Z"/>
          <w:sz w:val="20"/>
          <w:szCs w:val="20"/>
        </w:rPr>
      </w:pPr>
    </w:p>
    <w:p w:rsidR="00AB3705" w:rsidRDefault="00AB3705" w:rsidP="00AB3705">
      <w:pPr>
        <w:spacing w:line="200" w:lineRule="exact"/>
        <w:rPr>
          <w:del w:id="563" w:author="Tom-2K19" w:date="2019-05-15T16:46:00Z"/>
          <w:sz w:val="20"/>
          <w:szCs w:val="20"/>
        </w:rPr>
      </w:pPr>
    </w:p>
    <w:p w:rsidR="00AB3705" w:rsidRDefault="00AB3705" w:rsidP="00AB3705">
      <w:pPr>
        <w:spacing w:line="200" w:lineRule="exact"/>
        <w:rPr>
          <w:del w:id="564" w:author="Tom-2K19" w:date="2019-05-15T16:46:00Z"/>
          <w:sz w:val="20"/>
          <w:szCs w:val="20"/>
        </w:rPr>
      </w:pPr>
    </w:p>
    <w:p w:rsidR="00AB3705" w:rsidRDefault="00AB3705" w:rsidP="00AB3705">
      <w:pPr>
        <w:spacing w:line="200" w:lineRule="exact"/>
        <w:rPr>
          <w:del w:id="565" w:author="Tom-2K19" w:date="2019-05-15T16:46:00Z"/>
          <w:sz w:val="20"/>
          <w:szCs w:val="20"/>
        </w:rPr>
      </w:pPr>
    </w:p>
    <w:p w:rsidR="00AB3705" w:rsidRDefault="00AB3705" w:rsidP="00AB3705">
      <w:pPr>
        <w:spacing w:line="200" w:lineRule="exact"/>
        <w:rPr>
          <w:del w:id="566" w:author="Tom-2K19" w:date="2019-05-15T16:46:00Z"/>
          <w:sz w:val="20"/>
          <w:szCs w:val="20"/>
        </w:rPr>
      </w:pPr>
    </w:p>
    <w:p w:rsidR="00AB3705" w:rsidRDefault="00AB3705" w:rsidP="00AB3705">
      <w:pPr>
        <w:spacing w:line="200" w:lineRule="exact"/>
        <w:rPr>
          <w:del w:id="567" w:author="Tom-2K19" w:date="2019-05-15T16:46:00Z"/>
          <w:sz w:val="20"/>
          <w:szCs w:val="20"/>
        </w:rPr>
      </w:pPr>
    </w:p>
    <w:p w:rsidR="00AB3705" w:rsidRDefault="00AB3705" w:rsidP="00AB3705">
      <w:pPr>
        <w:spacing w:line="200" w:lineRule="exact"/>
        <w:rPr>
          <w:del w:id="568" w:author="Tom-2K19" w:date="2019-05-15T16:46:00Z"/>
          <w:sz w:val="20"/>
          <w:szCs w:val="20"/>
        </w:rPr>
      </w:pPr>
    </w:p>
    <w:p w:rsidR="00AB3705" w:rsidRDefault="00AB3705" w:rsidP="00AB3705">
      <w:pPr>
        <w:spacing w:line="200" w:lineRule="exact"/>
        <w:rPr>
          <w:del w:id="569" w:author="Tom-2K19" w:date="2019-05-15T16:46:00Z"/>
          <w:sz w:val="20"/>
          <w:szCs w:val="20"/>
        </w:rPr>
      </w:pPr>
    </w:p>
    <w:p w:rsidR="00AB3705" w:rsidRDefault="00AB3705" w:rsidP="00AB3705">
      <w:pPr>
        <w:spacing w:line="200" w:lineRule="exact"/>
        <w:rPr>
          <w:del w:id="570" w:author="Tom-2K19" w:date="2019-05-15T16:46:00Z"/>
          <w:sz w:val="20"/>
          <w:szCs w:val="20"/>
        </w:rPr>
      </w:pPr>
    </w:p>
    <w:p w:rsidR="00AB3705" w:rsidRDefault="00AB3705" w:rsidP="00AB3705">
      <w:pPr>
        <w:spacing w:line="200" w:lineRule="exact"/>
        <w:rPr>
          <w:del w:id="571" w:author="Tom-2K19" w:date="2019-05-15T16:46:00Z"/>
          <w:sz w:val="20"/>
          <w:szCs w:val="20"/>
        </w:rPr>
      </w:pPr>
    </w:p>
    <w:p w:rsidR="00AB3705" w:rsidRDefault="00AB3705" w:rsidP="00AB3705">
      <w:pPr>
        <w:spacing w:line="200" w:lineRule="exact"/>
        <w:rPr>
          <w:del w:id="572" w:author="Tom-2K19" w:date="2019-05-15T16:46:00Z"/>
          <w:sz w:val="20"/>
          <w:szCs w:val="20"/>
        </w:rPr>
      </w:pPr>
    </w:p>
    <w:p w:rsidR="00AB3705" w:rsidRDefault="00AB3705" w:rsidP="00AB3705">
      <w:pPr>
        <w:spacing w:line="200" w:lineRule="exact"/>
        <w:rPr>
          <w:del w:id="573" w:author="Tom-2K19" w:date="2019-05-15T16:46:00Z"/>
          <w:sz w:val="20"/>
          <w:szCs w:val="20"/>
        </w:rPr>
      </w:pPr>
    </w:p>
    <w:p w:rsidR="00AB3705" w:rsidRDefault="00AB3705" w:rsidP="00AB3705">
      <w:pPr>
        <w:spacing w:line="200" w:lineRule="exact"/>
        <w:rPr>
          <w:del w:id="574" w:author="Tom-2K19" w:date="2019-05-15T16:46:00Z"/>
          <w:sz w:val="20"/>
          <w:szCs w:val="20"/>
        </w:rPr>
      </w:pPr>
    </w:p>
    <w:p w:rsidR="00AB3705" w:rsidRDefault="00AB3705" w:rsidP="00AB3705">
      <w:pPr>
        <w:spacing w:line="200" w:lineRule="exact"/>
        <w:rPr>
          <w:del w:id="575" w:author="Tom-2K19" w:date="2019-05-15T16:46:00Z"/>
          <w:sz w:val="20"/>
          <w:szCs w:val="20"/>
        </w:rPr>
      </w:pPr>
    </w:p>
    <w:p w:rsidR="00AB3705" w:rsidRDefault="00AB3705" w:rsidP="00AB3705">
      <w:pPr>
        <w:spacing w:line="200" w:lineRule="exact"/>
        <w:rPr>
          <w:del w:id="576" w:author="Tom-2K19" w:date="2019-05-15T16:46:00Z"/>
          <w:sz w:val="20"/>
          <w:szCs w:val="20"/>
        </w:rPr>
      </w:pPr>
    </w:p>
    <w:p w:rsidR="00AB3705" w:rsidRDefault="00AB3705" w:rsidP="00AB3705">
      <w:pPr>
        <w:spacing w:line="369" w:lineRule="exact"/>
        <w:rPr>
          <w:del w:id="577" w:author="Tom-2K19" w:date="2019-05-15T16:46:00Z"/>
          <w:sz w:val="20"/>
          <w:szCs w:val="20"/>
        </w:rPr>
      </w:pPr>
    </w:p>
    <w:p w:rsidR="00AB3705" w:rsidRPr="00283E87" w:rsidRDefault="00AB3705" w:rsidP="00AB3705">
      <w:pPr>
        <w:ind w:left="720" w:hanging="720"/>
        <w:rPr>
          <w:ins w:id="578" w:author="Tom-2K19" w:date="2019-05-15T16:46:00Z"/>
        </w:rPr>
      </w:pPr>
      <w:del w:id="579" w:author="Tom-2K19" w:date="2019-05-15T16:46:00Z">
        <w:r w:rsidRPr="00F530E6">
          <w:rPr>
            <w:rFonts w:eastAsia="SimSun"/>
            <w:lang w:eastAsia="zh-CN"/>
          </w:rPr>
          <w:delText>6.21</w:delText>
        </w:r>
        <w:r w:rsidRPr="00F530E6">
          <w:rPr>
            <w:lang w:eastAsia="zh-CN"/>
          </w:rPr>
          <w:tab/>
        </w:r>
      </w:del>
    </w:p>
    <w:p w:rsidR="00AB3705" w:rsidRPr="00283E87" w:rsidRDefault="00AB3705">
      <w:pPr>
        <w:pStyle w:val="2"/>
        <w:ind w:left="720" w:hanging="720"/>
        <w:rPr>
          <w:rPrChange w:id="580" w:author="Tom-2K19" w:date="2019-05-15T16:46:00Z">
            <w:rPr>
              <w:sz w:val="20"/>
            </w:rPr>
          </w:rPrChange>
        </w:rPr>
        <w:pPrChange w:id="581" w:author="Tom-2K19" w:date="2019-05-15T16:46:00Z">
          <w:pPr>
            <w:tabs>
              <w:tab w:val="left" w:pos="700"/>
            </w:tabs>
          </w:pPr>
        </w:pPrChange>
      </w:pPr>
      <w:ins w:id="582" w:author="Tom-2K19" w:date="2019-05-15T16:46:00Z">
        <w:r>
          <w:rPr>
            <w:noProof/>
            <w:lang w:eastAsia="zh-HK"/>
          </w:rPr>
          <mc:AlternateContent>
            <mc:Choice Requires="wps">
              <w:drawing>
                <wp:anchor distT="0" distB="0" distL="114300" distR="114300" simplePos="0" relativeHeight="251666432" behindDoc="0" locked="0" layoutInCell="1" allowOverlap="1" wp14:anchorId="5526594A" wp14:editId="3B3C3CE2">
                  <wp:simplePos x="0" y="0"/>
                  <wp:positionH relativeFrom="column">
                    <wp:posOffset>4036695</wp:posOffset>
                  </wp:positionH>
                  <wp:positionV relativeFrom="paragraph">
                    <wp:posOffset>2590800</wp:posOffset>
                  </wp:positionV>
                  <wp:extent cx="828675" cy="314325"/>
                  <wp:effectExtent l="9525" t="9525" r="9525" b="9525"/>
                  <wp:wrapNone/>
                  <wp:docPr id="36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1432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E41750" id="AutoShape 12" o:spid="_x0000_s1026" style="position:absolute;margin-left:317.85pt;margin-top:204pt;width:65.25pt;height:2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" filled="f" strokecolor="red" strokeweight="1.5pt"/>
              </w:pict>
            </mc:Fallback>
          </mc:AlternateContent>
        </w:r>
      </w:ins>
      <w:r w:rsidR="00F96ECC">
        <w:t xml:space="preserve">6.22 </w:t>
      </w:r>
      <w:r w:rsidR="00F96ECC">
        <w:tab/>
        <w:t>C</w:t>
      </w:r>
      <w:r w:rsidRPr="007F652A">
        <w:t>lick “A</w:t>
      </w:r>
      <w:r w:rsidRPr="00B423D3">
        <w:t>dd”</w:t>
      </w:r>
      <w:r w:rsidR="00F96ECC">
        <w:br/>
      </w:r>
      <w:ins w:id="583" w:author="Tom-2K19" w:date="2019-05-15T16:46:00Z">
        <w:r>
          <w:br/>
        </w:r>
        <w:r w:rsidRPr="00301684">
          <w:rPr>
            <w:noProof/>
          </w:rPr>
          <w:drawing>
            <wp:inline distT="0" distB="0" distL="0" distR="0" wp14:anchorId="10F86B24" wp14:editId="25331108">
              <wp:extent cx="5581650" cy="5048250"/>
              <wp:effectExtent l="0" t="0" r="0" b="0"/>
              <wp:docPr id="2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650" cy="5048250"/>
                      </a:xfrm>
                      <a:prstGeom prst="rect">
                        <a:avLst/>
                      </a:prstGeom>
                      <a:noFill/>
                      <a:ln>
                        <a:noFill/>
                      </a:ln>
                    </pic:spPr>
                  </pic:pic>
                </a:graphicData>
              </a:graphic>
            </wp:inline>
          </w:drawing>
        </w:r>
      </w:ins>
    </w:p>
    <w:p w:rsidR="00AB3705" w:rsidRDefault="00AB3705" w:rsidP="00AB3705">
      <w:pPr>
        <w:spacing w:line="20" w:lineRule="exact"/>
        <w:rPr>
          <w:del w:id="584" w:author="Tom-2K19" w:date="2019-05-15T16:46:00Z"/>
          <w:sz w:val="20"/>
          <w:szCs w:val="20"/>
        </w:rPr>
      </w:pPr>
      <w:del w:id="585" w:author="Tom-2K19" w:date="2019-05-15T16:46:00Z">
        <w:r>
          <w:rPr>
            <w:noProof/>
            <w:sz w:val="20"/>
            <w:szCs w:val="20"/>
          </w:rPr>
          <w:drawing>
            <wp:anchor distT="0" distB="0" distL="114300" distR="114300" simplePos="0" relativeHeight="251701248" behindDoc="1" locked="0" layoutInCell="0" allowOverlap="1" wp14:anchorId="3321284A" wp14:editId="1A136432">
              <wp:simplePos x="0" y="0"/>
              <wp:positionH relativeFrom="column">
                <wp:posOffset>462280</wp:posOffset>
              </wp:positionH>
              <wp:positionV relativeFrom="paragraph">
                <wp:posOffset>29210</wp:posOffset>
              </wp:positionV>
              <wp:extent cx="4756150" cy="426847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cstate="print"/>
                      <a:srcRect/>
                      <a:stretch>
                        <a:fillRect/>
                      </a:stretch>
                    </pic:blipFill>
                    <pic:spPr bwMode="auto">
                      <a:xfrm>
                        <a:off x="0" y="0"/>
                        <a:ext cx="4756150" cy="4268470"/>
                      </a:xfrm>
                      <a:prstGeom prst="rect">
                        <a:avLst/>
                      </a:prstGeom>
                      <a:noFill/>
                    </pic:spPr>
                  </pic:pic>
                </a:graphicData>
              </a:graphic>
            </wp:anchor>
          </w:drawing>
        </w:r>
      </w:del>
    </w:p>
    <w:p w:rsidR="00AB3705" w:rsidRDefault="00AB3705" w:rsidP="00AB3705">
      <w:pPr>
        <w:rPr>
          <w:del w:id="586"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587" w:author="Tom-2K19" w:date="2019-05-15T16:46:00Z"/>
          <w:sz w:val="20"/>
          <w:szCs w:val="20"/>
        </w:rPr>
      </w:pPr>
      <w:bookmarkStart w:id="588" w:name="page34"/>
      <w:bookmarkEnd w:id="588"/>
      <w:del w:id="589" w:author="Tom-2K19" w:date="2019-05-15T16:46:00Z">
        <w:r>
          <w:rPr>
            <w:rFonts w:eastAsia="Calibri"/>
            <w:noProof/>
          </w:rPr>
          <w:drawing>
            <wp:anchor distT="0" distB="0" distL="114300" distR="114300" simplePos="0" relativeHeight="251702272" behindDoc="1" locked="0" layoutInCell="0" allowOverlap="1" wp14:anchorId="74F78650" wp14:editId="56E89516">
              <wp:simplePos x="0" y="0"/>
              <wp:positionH relativeFrom="page">
                <wp:posOffset>6515100</wp:posOffset>
              </wp:positionH>
              <wp:positionV relativeFrom="page">
                <wp:posOffset>257810</wp:posOffset>
              </wp:positionV>
              <wp:extent cx="572770" cy="57594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0" w:lineRule="exact"/>
        <w:rPr>
          <w:del w:id="590" w:author="Tom-2K19" w:date="2019-05-15T16:46:00Z"/>
          <w:sz w:val="20"/>
          <w:szCs w:val="20"/>
        </w:rPr>
      </w:pPr>
    </w:p>
    <w:p w:rsidR="00AB3705" w:rsidRPr="00283E87" w:rsidRDefault="00AB3705" w:rsidP="00AB3705">
      <w:pPr>
        <w:ind w:left="720" w:hanging="720"/>
        <w:rPr>
          <w:ins w:id="591" w:author="Tom-2K19" w:date="2019-05-15T16:46:00Z"/>
        </w:rPr>
      </w:pPr>
      <w:del w:id="592" w:author="Tom-2K19" w:date="2019-05-15T16:46:00Z">
        <w:r w:rsidRPr="00F530E6">
          <w:rPr>
            <w:rFonts w:eastAsia="SimSun"/>
            <w:lang w:eastAsia="zh-CN"/>
          </w:rPr>
          <w:delText>6.22</w:delText>
        </w:r>
        <w:r w:rsidRPr="00F530E6">
          <w:rPr>
            <w:lang w:eastAsia="zh-CN"/>
          </w:rPr>
          <w:tab/>
        </w:r>
      </w:del>
    </w:p>
    <w:p w:rsidR="00AB3705" w:rsidRPr="00283E87" w:rsidRDefault="00AB3705">
      <w:pPr>
        <w:pStyle w:val="2"/>
        <w:ind w:left="720" w:hanging="720"/>
        <w:rPr>
          <w:rPrChange w:id="593" w:author="Tom-2K19" w:date="2019-05-15T16:46:00Z">
            <w:rPr>
              <w:sz w:val="20"/>
            </w:rPr>
          </w:rPrChange>
        </w:rPr>
        <w:pPrChange w:id="594" w:author="Tom-2K19" w:date="2019-05-15T16:46:00Z">
          <w:pPr>
            <w:tabs>
              <w:tab w:val="left" w:pos="700"/>
            </w:tabs>
          </w:pPr>
        </w:pPrChange>
      </w:pPr>
      <w:ins w:id="595" w:author="Tom-2K19" w:date="2019-05-15T16:46:00Z">
        <w:r>
          <w:rPr>
            <w:noProof/>
            <w:lang w:eastAsia="zh-HK"/>
          </w:rPr>
          <mc:AlternateContent>
            <mc:Choice Requires="wps">
              <w:drawing>
                <wp:anchor distT="0" distB="0" distL="114300" distR="114300" simplePos="0" relativeHeight="251667456" behindDoc="0" locked="0" layoutInCell="1" allowOverlap="1" wp14:anchorId="33AC47BB" wp14:editId="7348A97F">
                  <wp:simplePos x="0" y="0"/>
                  <wp:positionH relativeFrom="column">
                    <wp:posOffset>1191260</wp:posOffset>
                  </wp:positionH>
                  <wp:positionV relativeFrom="paragraph">
                    <wp:posOffset>1385570</wp:posOffset>
                  </wp:positionV>
                  <wp:extent cx="594995" cy="171450"/>
                  <wp:effectExtent l="12065" t="13970" r="12065" b="14605"/>
                  <wp:wrapNone/>
                  <wp:docPr id="36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1714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88C0D5" id="AutoShape 13" o:spid="_x0000_s1026" style="position:absolute;margin-left:93.8pt;margin-top:109.1pt;width:46.8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" filled="f" strokecolor="red" strokeweight="1.5pt"/>
              </w:pict>
            </mc:Fallback>
          </mc:AlternateContent>
        </w:r>
      </w:ins>
      <w:r w:rsidR="00F96ECC">
        <w:t xml:space="preserve">6.23 </w:t>
      </w:r>
      <w:r w:rsidR="00F96ECC">
        <w:tab/>
        <w:t>S</w:t>
      </w:r>
      <w:r w:rsidRPr="007F652A">
        <w:t>elect “</w:t>
      </w:r>
      <w:proofErr w:type="spellStart"/>
      <w:r w:rsidRPr="00B423D3">
        <w:t>diko.mdf</w:t>
      </w:r>
      <w:proofErr w:type="spellEnd"/>
      <w:r w:rsidRPr="00B423D3">
        <w:t>” from C:\DIKO\Database and click</w:t>
      </w:r>
      <w:r w:rsidRPr="00897303">
        <w:t xml:space="preserve"> OK</w:t>
      </w:r>
      <w:r w:rsidR="00F96ECC">
        <w:br/>
      </w:r>
      <w:ins w:id="596" w:author="Tom-2K19" w:date="2019-05-15T16:46:00Z">
        <w:r>
          <w:br/>
        </w:r>
        <w:r w:rsidRPr="00301684">
          <w:rPr>
            <w:noProof/>
          </w:rPr>
          <w:drawing>
            <wp:inline distT="0" distB="0" distL="0" distR="0" wp14:anchorId="459B61CD" wp14:editId="7503C844">
              <wp:extent cx="3409950" cy="4924425"/>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09950" cy="4924425"/>
                      </a:xfrm>
                      <a:prstGeom prst="rect">
                        <a:avLst/>
                      </a:prstGeom>
                      <a:noFill/>
                      <a:ln>
                        <a:noFill/>
                      </a:ln>
                    </pic:spPr>
                  </pic:pic>
                </a:graphicData>
              </a:graphic>
            </wp:inline>
          </w:drawing>
        </w:r>
      </w:ins>
    </w:p>
    <w:p w:rsidR="00AB3705" w:rsidRDefault="00AB3705" w:rsidP="00AB3705">
      <w:pPr>
        <w:spacing w:line="20" w:lineRule="exact"/>
        <w:rPr>
          <w:del w:id="597" w:author="Tom-2K19" w:date="2019-05-15T16:46:00Z"/>
          <w:sz w:val="20"/>
          <w:szCs w:val="20"/>
        </w:rPr>
      </w:pPr>
      <w:del w:id="598" w:author="Tom-2K19" w:date="2019-05-15T16:46:00Z">
        <w:r>
          <w:rPr>
            <w:noProof/>
            <w:sz w:val="20"/>
            <w:szCs w:val="20"/>
          </w:rPr>
          <w:drawing>
            <wp:anchor distT="0" distB="0" distL="114300" distR="114300" simplePos="0" relativeHeight="251703296" behindDoc="1" locked="0" layoutInCell="0" allowOverlap="1" wp14:anchorId="2D26CDE4" wp14:editId="44B580F7">
              <wp:simplePos x="0" y="0"/>
              <wp:positionH relativeFrom="column">
                <wp:posOffset>462280</wp:posOffset>
              </wp:positionH>
              <wp:positionV relativeFrom="paragraph">
                <wp:posOffset>28575</wp:posOffset>
              </wp:positionV>
              <wp:extent cx="2740660" cy="389763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cstate="print"/>
                      <a:srcRect/>
                      <a:stretch>
                        <a:fillRect/>
                      </a:stretch>
                    </pic:blipFill>
                    <pic:spPr bwMode="auto">
                      <a:xfrm>
                        <a:off x="0" y="0"/>
                        <a:ext cx="2740660" cy="3897630"/>
                      </a:xfrm>
                      <a:prstGeom prst="rect">
                        <a:avLst/>
                      </a:prstGeom>
                      <a:noFill/>
                    </pic:spPr>
                  </pic:pic>
                </a:graphicData>
              </a:graphic>
            </wp:anchor>
          </w:drawing>
        </w:r>
      </w:del>
    </w:p>
    <w:p w:rsidR="00AB3705" w:rsidRDefault="00AB3705" w:rsidP="00AB3705">
      <w:pPr>
        <w:spacing w:line="200" w:lineRule="exact"/>
        <w:rPr>
          <w:del w:id="599" w:author="Tom-2K19" w:date="2019-05-15T16:46:00Z"/>
          <w:sz w:val="20"/>
          <w:szCs w:val="20"/>
        </w:rPr>
      </w:pPr>
    </w:p>
    <w:p w:rsidR="00AB3705" w:rsidRDefault="00AB3705" w:rsidP="00AB3705">
      <w:pPr>
        <w:spacing w:line="200" w:lineRule="exact"/>
        <w:rPr>
          <w:del w:id="600" w:author="Tom-2K19" w:date="2019-05-15T16:46:00Z"/>
          <w:sz w:val="20"/>
          <w:szCs w:val="20"/>
        </w:rPr>
      </w:pPr>
    </w:p>
    <w:p w:rsidR="00AB3705" w:rsidRDefault="00AB3705" w:rsidP="00AB3705">
      <w:pPr>
        <w:spacing w:line="200" w:lineRule="exact"/>
        <w:rPr>
          <w:del w:id="601" w:author="Tom-2K19" w:date="2019-05-15T16:46:00Z"/>
          <w:sz w:val="20"/>
          <w:szCs w:val="20"/>
        </w:rPr>
      </w:pPr>
    </w:p>
    <w:p w:rsidR="00AB3705" w:rsidRDefault="00AB3705" w:rsidP="00AB3705">
      <w:pPr>
        <w:spacing w:line="200" w:lineRule="exact"/>
        <w:rPr>
          <w:del w:id="602" w:author="Tom-2K19" w:date="2019-05-15T16:46:00Z"/>
          <w:sz w:val="20"/>
          <w:szCs w:val="20"/>
        </w:rPr>
      </w:pPr>
    </w:p>
    <w:p w:rsidR="00AB3705" w:rsidRDefault="00AB3705" w:rsidP="00AB3705">
      <w:pPr>
        <w:spacing w:line="200" w:lineRule="exact"/>
        <w:rPr>
          <w:del w:id="603" w:author="Tom-2K19" w:date="2019-05-15T16:46:00Z"/>
          <w:sz w:val="20"/>
          <w:szCs w:val="20"/>
        </w:rPr>
      </w:pPr>
    </w:p>
    <w:p w:rsidR="00AB3705" w:rsidRDefault="00AB3705" w:rsidP="00AB3705">
      <w:pPr>
        <w:spacing w:line="200" w:lineRule="exact"/>
        <w:rPr>
          <w:del w:id="604" w:author="Tom-2K19" w:date="2019-05-15T16:46:00Z"/>
          <w:sz w:val="20"/>
          <w:szCs w:val="20"/>
        </w:rPr>
      </w:pPr>
    </w:p>
    <w:p w:rsidR="00AB3705" w:rsidRDefault="00AB3705" w:rsidP="00AB3705">
      <w:pPr>
        <w:spacing w:line="200" w:lineRule="exact"/>
        <w:rPr>
          <w:del w:id="605" w:author="Tom-2K19" w:date="2019-05-15T16:46:00Z"/>
          <w:sz w:val="20"/>
          <w:szCs w:val="20"/>
        </w:rPr>
      </w:pPr>
    </w:p>
    <w:p w:rsidR="00AB3705" w:rsidRDefault="00AB3705" w:rsidP="00AB3705">
      <w:pPr>
        <w:spacing w:line="200" w:lineRule="exact"/>
        <w:rPr>
          <w:del w:id="606" w:author="Tom-2K19" w:date="2019-05-15T16:46:00Z"/>
          <w:sz w:val="20"/>
          <w:szCs w:val="20"/>
        </w:rPr>
      </w:pPr>
    </w:p>
    <w:p w:rsidR="00AB3705" w:rsidRDefault="00AB3705" w:rsidP="00AB3705">
      <w:pPr>
        <w:spacing w:line="200" w:lineRule="exact"/>
        <w:rPr>
          <w:del w:id="607" w:author="Tom-2K19" w:date="2019-05-15T16:46:00Z"/>
          <w:sz w:val="20"/>
          <w:szCs w:val="20"/>
        </w:rPr>
      </w:pPr>
    </w:p>
    <w:p w:rsidR="00AB3705" w:rsidRDefault="00AB3705" w:rsidP="00AB3705">
      <w:pPr>
        <w:spacing w:line="200" w:lineRule="exact"/>
        <w:rPr>
          <w:del w:id="608" w:author="Tom-2K19" w:date="2019-05-15T16:46:00Z"/>
          <w:sz w:val="20"/>
          <w:szCs w:val="20"/>
        </w:rPr>
      </w:pPr>
    </w:p>
    <w:p w:rsidR="00AB3705" w:rsidRDefault="00AB3705" w:rsidP="00AB3705">
      <w:pPr>
        <w:spacing w:line="200" w:lineRule="exact"/>
        <w:rPr>
          <w:del w:id="609" w:author="Tom-2K19" w:date="2019-05-15T16:46:00Z"/>
          <w:sz w:val="20"/>
          <w:szCs w:val="20"/>
        </w:rPr>
      </w:pPr>
    </w:p>
    <w:p w:rsidR="00AB3705" w:rsidRDefault="00AB3705" w:rsidP="00AB3705">
      <w:pPr>
        <w:spacing w:line="200" w:lineRule="exact"/>
        <w:rPr>
          <w:del w:id="610" w:author="Tom-2K19" w:date="2019-05-15T16:46:00Z"/>
          <w:sz w:val="20"/>
          <w:szCs w:val="20"/>
        </w:rPr>
      </w:pPr>
    </w:p>
    <w:p w:rsidR="00AB3705" w:rsidRDefault="00AB3705" w:rsidP="00AB3705">
      <w:pPr>
        <w:spacing w:line="200" w:lineRule="exact"/>
        <w:rPr>
          <w:del w:id="611" w:author="Tom-2K19" w:date="2019-05-15T16:46:00Z"/>
          <w:sz w:val="20"/>
          <w:szCs w:val="20"/>
        </w:rPr>
      </w:pPr>
    </w:p>
    <w:p w:rsidR="00AB3705" w:rsidRDefault="00AB3705" w:rsidP="00AB3705">
      <w:pPr>
        <w:spacing w:line="200" w:lineRule="exact"/>
        <w:rPr>
          <w:del w:id="612" w:author="Tom-2K19" w:date="2019-05-15T16:46:00Z"/>
          <w:sz w:val="20"/>
          <w:szCs w:val="20"/>
        </w:rPr>
      </w:pPr>
    </w:p>
    <w:p w:rsidR="00AB3705" w:rsidRDefault="00AB3705" w:rsidP="00AB3705">
      <w:pPr>
        <w:spacing w:line="200" w:lineRule="exact"/>
        <w:rPr>
          <w:del w:id="613" w:author="Tom-2K19" w:date="2019-05-15T16:46:00Z"/>
          <w:sz w:val="20"/>
          <w:szCs w:val="20"/>
        </w:rPr>
      </w:pPr>
    </w:p>
    <w:p w:rsidR="00AB3705" w:rsidRDefault="00AB3705" w:rsidP="00AB3705">
      <w:pPr>
        <w:spacing w:line="200" w:lineRule="exact"/>
        <w:rPr>
          <w:del w:id="614" w:author="Tom-2K19" w:date="2019-05-15T16:46:00Z"/>
          <w:sz w:val="20"/>
          <w:szCs w:val="20"/>
        </w:rPr>
      </w:pPr>
    </w:p>
    <w:p w:rsidR="00AB3705" w:rsidRDefault="00AB3705" w:rsidP="00AB3705">
      <w:pPr>
        <w:spacing w:line="200" w:lineRule="exact"/>
        <w:rPr>
          <w:del w:id="615" w:author="Tom-2K19" w:date="2019-05-15T16:46:00Z"/>
          <w:sz w:val="20"/>
          <w:szCs w:val="20"/>
        </w:rPr>
      </w:pPr>
    </w:p>
    <w:p w:rsidR="00AB3705" w:rsidRDefault="00AB3705" w:rsidP="00AB3705">
      <w:pPr>
        <w:spacing w:line="200" w:lineRule="exact"/>
        <w:rPr>
          <w:del w:id="616" w:author="Tom-2K19" w:date="2019-05-15T16:46:00Z"/>
          <w:sz w:val="20"/>
          <w:szCs w:val="20"/>
        </w:rPr>
      </w:pPr>
    </w:p>
    <w:p w:rsidR="00AB3705" w:rsidRDefault="00AB3705" w:rsidP="00AB3705">
      <w:pPr>
        <w:spacing w:line="200" w:lineRule="exact"/>
        <w:rPr>
          <w:del w:id="617" w:author="Tom-2K19" w:date="2019-05-15T16:46:00Z"/>
          <w:sz w:val="20"/>
          <w:szCs w:val="20"/>
        </w:rPr>
      </w:pPr>
    </w:p>
    <w:p w:rsidR="00AB3705" w:rsidRDefault="00AB3705" w:rsidP="00AB3705">
      <w:pPr>
        <w:spacing w:line="200" w:lineRule="exact"/>
        <w:rPr>
          <w:del w:id="618" w:author="Tom-2K19" w:date="2019-05-15T16:46:00Z"/>
          <w:sz w:val="20"/>
          <w:szCs w:val="20"/>
        </w:rPr>
      </w:pPr>
    </w:p>
    <w:p w:rsidR="00AB3705" w:rsidRDefault="00AB3705" w:rsidP="00AB3705">
      <w:pPr>
        <w:spacing w:line="200" w:lineRule="exact"/>
        <w:rPr>
          <w:del w:id="619" w:author="Tom-2K19" w:date="2019-05-15T16:46:00Z"/>
          <w:sz w:val="20"/>
          <w:szCs w:val="20"/>
        </w:rPr>
      </w:pPr>
    </w:p>
    <w:p w:rsidR="00AB3705" w:rsidRDefault="00AB3705" w:rsidP="00AB3705">
      <w:pPr>
        <w:spacing w:line="200" w:lineRule="exact"/>
        <w:rPr>
          <w:del w:id="620" w:author="Tom-2K19" w:date="2019-05-15T16:46:00Z"/>
          <w:sz w:val="20"/>
          <w:szCs w:val="20"/>
        </w:rPr>
      </w:pPr>
    </w:p>
    <w:p w:rsidR="00AB3705" w:rsidRDefault="00AB3705" w:rsidP="00AB3705">
      <w:pPr>
        <w:spacing w:line="200" w:lineRule="exact"/>
        <w:rPr>
          <w:del w:id="621" w:author="Tom-2K19" w:date="2019-05-15T16:46:00Z"/>
          <w:sz w:val="20"/>
          <w:szCs w:val="20"/>
        </w:rPr>
      </w:pPr>
    </w:p>
    <w:p w:rsidR="00AB3705" w:rsidRDefault="00AB3705" w:rsidP="00AB3705">
      <w:pPr>
        <w:spacing w:line="200" w:lineRule="exact"/>
        <w:rPr>
          <w:del w:id="622" w:author="Tom-2K19" w:date="2019-05-15T16:46:00Z"/>
          <w:sz w:val="20"/>
          <w:szCs w:val="20"/>
        </w:rPr>
      </w:pPr>
    </w:p>
    <w:p w:rsidR="00AB3705" w:rsidRDefault="00AB3705" w:rsidP="00AB3705">
      <w:pPr>
        <w:spacing w:line="200" w:lineRule="exact"/>
        <w:rPr>
          <w:del w:id="623" w:author="Tom-2K19" w:date="2019-05-15T16:46:00Z"/>
          <w:sz w:val="20"/>
          <w:szCs w:val="20"/>
        </w:rPr>
      </w:pPr>
    </w:p>
    <w:p w:rsidR="00AB3705" w:rsidRDefault="00AB3705" w:rsidP="00AB3705">
      <w:pPr>
        <w:spacing w:line="200" w:lineRule="exact"/>
        <w:rPr>
          <w:del w:id="624" w:author="Tom-2K19" w:date="2019-05-15T16:46:00Z"/>
          <w:sz w:val="20"/>
          <w:szCs w:val="20"/>
        </w:rPr>
      </w:pPr>
    </w:p>
    <w:p w:rsidR="00AB3705" w:rsidRDefault="00AB3705" w:rsidP="00AB3705">
      <w:pPr>
        <w:spacing w:line="200" w:lineRule="exact"/>
        <w:rPr>
          <w:del w:id="625" w:author="Tom-2K19" w:date="2019-05-15T16:46:00Z"/>
          <w:sz w:val="20"/>
          <w:szCs w:val="20"/>
        </w:rPr>
      </w:pPr>
    </w:p>
    <w:p w:rsidR="00AB3705" w:rsidRDefault="00AB3705" w:rsidP="00AB3705">
      <w:pPr>
        <w:spacing w:line="200" w:lineRule="exact"/>
        <w:rPr>
          <w:del w:id="626" w:author="Tom-2K19" w:date="2019-05-15T16:46:00Z"/>
          <w:sz w:val="20"/>
          <w:szCs w:val="20"/>
        </w:rPr>
      </w:pPr>
    </w:p>
    <w:p w:rsidR="00AB3705" w:rsidRDefault="00AB3705" w:rsidP="00AB3705">
      <w:pPr>
        <w:spacing w:line="200" w:lineRule="exact"/>
        <w:rPr>
          <w:del w:id="627" w:author="Tom-2K19" w:date="2019-05-15T16:46:00Z"/>
          <w:sz w:val="20"/>
          <w:szCs w:val="20"/>
        </w:rPr>
      </w:pPr>
    </w:p>
    <w:p w:rsidR="00AB3705" w:rsidRDefault="00AB3705" w:rsidP="00AB3705">
      <w:pPr>
        <w:spacing w:line="200" w:lineRule="exact"/>
        <w:rPr>
          <w:del w:id="628" w:author="Tom-2K19" w:date="2019-05-15T16:46:00Z"/>
          <w:sz w:val="20"/>
          <w:szCs w:val="20"/>
        </w:rPr>
      </w:pPr>
    </w:p>
    <w:p w:rsidR="00AB3705" w:rsidRDefault="00AB3705" w:rsidP="00AB3705">
      <w:pPr>
        <w:spacing w:line="399" w:lineRule="exact"/>
        <w:rPr>
          <w:del w:id="629" w:author="Tom-2K19" w:date="2019-05-15T16:46:00Z"/>
          <w:sz w:val="20"/>
          <w:szCs w:val="20"/>
        </w:rPr>
      </w:pPr>
    </w:p>
    <w:p w:rsidR="00AB3705" w:rsidRDefault="00AB3705">
      <w:pPr>
        <w:pStyle w:val="2"/>
        <w:ind w:left="720" w:hanging="720"/>
        <w:rPr>
          <w:rPrChange w:id="630" w:author="Tom-2K19" w:date="2019-05-15T16:46:00Z">
            <w:rPr>
              <w:sz w:val="20"/>
            </w:rPr>
          </w:rPrChange>
        </w:rPr>
        <w:pPrChange w:id="631" w:author="Tom-2K19" w:date="2019-05-15T16:46:00Z">
          <w:pPr>
            <w:tabs>
              <w:tab w:val="left" w:pos="700"/>
            </w:tabs>
          </w:pPr>
        </w:pPrChange>
      </w:pPr>
      <w:del w:id="632" w:author="Tom-2K19" w:date="2019-05-15T16:46:00Z">
        <w:r w:rsidRPr="00F530E6">
          <w:rPr>
            <w:rFonts w:eastAsia="SimSun" w:cs="Calibri"/>
            <w:lang w:eastAsia="zh-CN"/>
          </w:rPr>
          <w:delText>6.23</w:delText>
        </w:r>
        <w:r>
          <w:rPr>
            <w:sz w:val="20"/>
            <w:szCs w:val="20"/>
            <w:lang w:eastAsia="zh-CN"/>
          </w:rPr>
          <w:tab/>
        </w:r>
      </w:del>
      <w:ins w:id="633" w:author="Tom-2K19" w:date="2019-05-15T16:46:00Z">
        <w:r>
          <w:rPr>
            <w:noProof/>
            <w:lang w:eastAsia="zh-HK"/>
          </w:rPr>
          <mc:AlternateContent>
            <mc:Choice Requires="wps">
              <w:drawing>
                <wp:anchor distT="0" distB="0" distL="114300" distR="114300" simplePos="0" relativeHeight="251668480" behindDoc="0" locked="0" layoutInCell="1" allowOverlap="1" wp14:anchorId="0221551B" wp14:editId="53CAAA53">
                  <wp:simplePos x="0" y="0"/>
                  <wp:positionH relativeFrom="column">
                    <wp:posOffset>4561205</wp:posOffset>
                  </wp:positionH>
                  <wp:positionV relativeFrom="paragraph">
                    <wp:posOffset>4940300</wp:posOffset>
                  </wp:positionV>
                  <wp:extent cx="688975" cy="309245"/>
                  <wp:effectExtent l="10160" t="6350" r="5715" b="8255"/>
                  <wp:wrapNone/>
                  <wp:docPr id="36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75" cy="30924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6EA27F" id="AutoShape 14" o:spid="_x0000_s1026" style="position:absolute;margin-left:359.15pt;margin-top:389pt;width:54.25pt;height:24.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" filled="f" strokecolor="red"/>
              </w:pict>
            </mc:Fallback>
          </mc:AlternateContent>
        </w:r>
      </w:ins>
      <w:r w:rsidR="00F96ECC">
        <w:t xml:space="preserve">6.24 </w:t>
      </w:r>
      <w:r w:rsidR="00F96ECC">
        <w:tab/>
        <w:t>C</w:t>
      </w:r>
      <w:r w:rsidRPr="00283E87">
        <w:rPr>
          <w:rPrChange w:id="634" w:author="Tom-2K19" w:date="2019-05-15T16:46:00Z">
            <w:rPr>
              <w:rFonts w:cs="Calibri"/>
              <w:sz w:val="21"/>
            </w:rPr>
          </w:rPrChange>
        </w:rPr>
        <w:t>lick OK</w:t>
      </w:r>
      <w:r>
        <w:br/>
      </w:r>
      <w:ins w:id="635" w:author="Tom-2K19" w:date="2019-05-15T16:46:00Z">
        <w:r>
          <w:br/>
        </w:r>
        <w:r w:rsidRPr="00301684">
          <w:rPr>
            <w:noProof/>
          </w:rPr>
          <w:drawing>
            <wp:inline distT="0" distB="0" distL="0" distR="0" wp14:anchorId="20F510DE" wp14:editId="7494CF8A">
              <wp:extent cx="5581650" cy="504825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1650" cy="5048250"/>
                      </a:xfrm>
                      <a:prstGeom prst="rect">
                        <a:avLst/>
                      </a:prstGeom>
                      <a:noFill/>
                      <a:ln>
                        <a:noFill/>
                      </a:ln>
                    </pic:spPr>
                  </pic:pic>
                </a:graphicData>
              </a:graphic>
            </wp:inline>
          </w:drawing>
        </w:r>
      </w:ins>
    </w:p>
    <w:p w:rsidR="00AB3705" w:rsidRDefault="00AB3705" w:rsidP="00AB3705">
      <w:pPr>
        <w:spacing w:line="20" w:lineRule="exact"/>
        <w:rPr>
          <w:del w:id="636" w:author="Tom-2K19" w:date="2019-05-15T16:46:00Z"/>
          <w:sz w:val="20"/>
          <w:szCs w:val="20"/>
        </w:rPr>
      </w:pPr>
      <w:del w:id="637" w:author="Tom-2K19" w:date="2019-05-15T16:46:00Z">
        <w:r>
          <w:rPr>
            <w:noProof/>
            <w:sz w:val="20"/>
            <w:szCs w:val="20"/>
          </w:rPr>
          <w:drawing>
            <wp:anchor distT="0" distB="0" distL="114300" distR="114300" simplePos="0" relativeHeight="251704320" behindDoc="1" locked="0" layoutInCell="0" allowOverlap="1" wp14:anchorId="0BEAD87F" wp14:editId="4B804140">
              <wp:simplePos x="0" y="0"/>
              <wp:positionH relativeFrom="column">
                <wp:posOffset>462280</wp:posOffset>
              </wp:positionH>
              <wp:positionV relativeFrom="paragraph">
                <wp:posOffset>28575</wp:posOffset>
              </wp:positionV>
              <wp:extent cx="4570730" cy="408559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srcRect/>
                      <a:stretch>
                        <a:fillRect/>
                      </a:stretch>
                    </pic:blipFill>
                    <pic:spPr bwMode="auto">
                      <a:xfrm>
                        <a:off x="0" y="0"/>
                        <a:ext cx="4570730" cy="4085590"/>
                      </a:xfrm>
                      <a:prstGeom prst="rect">
                        <a:avLst/>
                      </a:prstGeom>
                      <a:noFill/>
                    </pic:spPr>
                  </pic:pic>
                </a:graphicData>
              </a:graphic>
            </wp:anchor>
          </w:drawing>
        </w:r>
      </w:del>
    </w:p>
    <w:p w:rsidR="00AB3705" w:rsidRDefault="00AB3705" w:rsidP="00AB3705">
      <w:pPr>
        <w:rPr>
          <w:del w:id="638"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639" w:author="Tom-2K19" w:date="2019-05-15T16:46:00Z"/>
          <w:sz w:val="20"/>
          <w:szCs w:val="20"/>
        </w:rPr>
      </w:pPr>
      <w:bookmarkStart w:id="640" w:name="page35"/>
      <w:bookmarkEnd w:id="640"/>
      <w:del w:id="641" w:author="Tom-2K19" w:date="2019-05-15T16:46:00Z">
        <w:r>
          <w:rPr>
            <w:rFonts w:eastAsia="Calibri"/>
            <w:noProof/>
          </w:rPr>
          <w:drawing>
            <wp:anchor distT="0" distB="0" distL="114300" distR="114300" simplePos="0" relativeHeight="251705344" behindDoc="1" locked="0" layoutInCell="0" allowOverlap="1" wp14:anchorId="1254082C" wp14:editId="3CCA443F">
              <wp:simplePos x="0" y="0"/>
              <wp:positionH relativeFrom="page">
                <wp:posOffset>6515100</wp:posOffset>
              </wp:positionH>
              <wp:positionV relativeFrom="page">
                <wp:posOffset>257810</wp:posOffset>
              </wp:positionV>
              <wp:extent cx="572770" cy="57594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642" w:author="Tom-2K19" w:date="2019-05-15T16:46:00Z"/>
          <w:sz w:val="20"/>
          <w:szCs w:val="20"/>
        </w:rPr>
      </w:pPr>
    </w:p>
    <w:p w:rsidR="00AB3705" w:rsidRPr="00010FA9" w:rsidRDefault="00AB3705">
      <w:pPr>
        <w:pStyle w:val="2"/>
        <w:ind w:left="720" w:hanging="720"/>
        <w:rPr>
          <w:rPrChange w:id="643" w:author="Tom-2K19" w:date="2019-05-15T16:46:00Z">
            <w:rPr>
              <w:sz w:val="20"/>
            </w:rPr>
          </w:rPrChange>
        </w:rPr>
        <w:pPrChange w:id="644" w:author="Tom-2K19" w:date="2019-05-15T16:46:00Z">
          <w:pPr>
            <w:tabs>
              <w:tab w:val="left" w:pos="700"/>
            </w:tabs>
          </w:pPr>
        </w:pPrChange>
      </w:pPr>
      <w:del w:id="645" w:author="Tom-2K19" w:date="2019-05-15T16:46:00Z">
        <w:r w:rsidRPr="00F530E6">
          <w:rPr>
            <w:rFonts w:eastAsia="SimSun" w:cs="Calibri"/>
            <w:lang w:eastAsia="zh-CN"/>
          </w:rPr>
          <w:delText>6.24</w:delText>
        </w:r>
        <w:r w:rsidRPr="00F530E6">
          <w:rPr>
            <w:rFonts w:cs="Calibri"/>
            <w:lang w:eastAsia="zh-CN"/>
          </w:rPr>
          <w:tab/>
        </w:r>
      </w:del>
      <w:ins w:id="646" w:author="Tom-2K19" w:date="2019-05-15T16:46:00Z">
        <w:r>
          <w:rPr>
            <w:noProof/>
            <w:lang w:eastAsia="zh-HK"/>
          </w:rPr>
          <mc:AlternateContent>
            <mc:Choice Requires="wps">
              <w:drawing>
                <wp:anchor distT="0" distB="0" distL="114300" distR="114300" simplePos="0" relativeHeight="251669504" behindDoc="0" locked="0" layoutInCell="1" allowOverlap="1" wp14:anchorId="36A8EA92" wp14:editId="093BBA09">
                  <wp:simplePos x="0" y="0"/>
                  <wp:positionH relativeFrom="column">
                    <wp:posOffset>945515</wp:posOffset>
                  </wp:positionH>
                  <wp:positionV relativeFrom="paragraph">
                    <wp:posOffset>1991995</wp:posOffset>
                  </wp:positionV>
                  <wp:extent cx="914400" cy="226060"/>
                  <wp:effectExtent l="13970" t="13335" r="14605" b="17780"/>
                  <wp:wrapNone/>
                  <wp:docPr id="35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2606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4ACC09" id="AutoShape 15" o:spid="_x0000_s1026" style="position:absolute;margin-left:74.45pt;margin-top:156.85pt;width:1in;height:1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" filled="f" strokecolor="red" strokeweight="1.5pt"/>
              </w:pict>
            </mc:Fallback>
          </mc:AlternateContent>
        </w:r>
      </w:ins>
      <w:r w:rsidR="00F96ECC">
        <w:t xml:space="preserve">6.25 </w:t>
      </w:r>
      <w:r w:rsidR="00F96ECC">
        <w:tab/>
        <w:t>T</w:t>
      </w:r>
      <w:r w:rsidRPr="007F652A">
        <w:t>he “</w:t>
      </w:r>
      <w:proofErr w:type="spellStart"/>
      <w:r w:rsidRPr="007F652A">
        <w:t>diko</w:t>
      </w:r>
      <w:proofErr w:type="spellEnd"/>
      <w:r w:rsidRPr="007F652A">
        <w:t xml:space="preserve">” database </w:t>
      </w:r>
      <w:del w:id="647" w:author="Tom-2K19" w:date="2019-05-15T16:46:00Z">
        <w:r w:rsidRPr="00F530E6">
          <w:rPr>
            <w:rFonts w:eastAsia="SimSun" w:cs="Calibri"/>
            <w:lang w:eastAsia="zh-CN"/>
          </w:rPr>
          <w:delText>will be</w:delText>
        </w:r>
      </w:del>
      <w:ins w:id="648" w:author="Tom-2K19" w:date="2019-05-15T16:46:00Z">
        <w:r>
          <w:rPr>
            <w:lang w:eastAsia="zh-HK"/>
          </w:rPr>
          <w:t>was</w:t>
        </w:r>
      </w:ins>
      <w:r w:rsidRPr="007F652A">
        <w:t xml:space="preserve"> added.</w:t>
      </w:r>
      <w:r>
        <w:br/>
      </w:r>
      <w:ins w:id="649" w:author="Tom-2K19" w:date="2019-05-15T16:46:00Z">
        <w:r>
          <w:rPr>
            <w:lang w:eastAsia="zh-HK"/>
          </w:rPr>
          <w:br/>
        </w:r>
        <w:r>
          <w:rPr>
            <w:noProof/>
            <w:lang w:eastAsia="zh-HK"/>
          </w:rPr>
          <w:drawing>
            <wp:inline distT="0" distB="0" distL="0" distR="0" wp14:anchorId="535C9A53" wp14:editId="22993EB1">
              <wp:extent cx="2781300" cy="2952750"/>
              <wp:effectExtent l="0" t="0" r="0" b="0"/>
              <wp:docPr id="287"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81300" cy="2952750"/>
                      </a:xfrm>
                      <a:prstGeom prst="rect">
                        <a:avLst/>
                      </a:prstGeom>
                      <a:noFill/>
                      <a:ln>
                        <a:noFill/>
                      </a:ln>
                    </pic:spPr>
                  </pic:pic>
                </a:graphicData>
              </a:graphic>
            </wp:inline>
          </w:drawing>
        </w:r>
      </w:ins>
    </w:p>
    <w:p w:rsidR="0048257A" w:rsidRDefault="0048257A">
      <w:pPr>
        <w:rPr>
          <w:noProof/>
        </w:rPr>
      </w:pPr>
      <w:r>
        <w:rPr>
          <w:noProof/>
        </w:rPr>
        <w:br w:type="page"/>
      </w:r>
    </w:p>
    <w:p w:rsidR="00D95DD7" w:rsidRDefault="00D95DD7">
      <w:pPr>
        <w:spacing w:line="288" w:lineRule="exact"/>
        <w:rPr>
          <w:sz w:val="20"/>
          <w:szCs w:val="20"/>
        </w:rPr>
      </w:pPr>
    </w:p>
    <w:p w:rsidR="00D95DD7" w:rsidRDefault="00F96ECC">
      <w:pPr>
        <w:numPr>
          <w:ilvl w:val="0"/>
          <w:numId w:val="5"/>
        </w:numPr>
        <w:tabs>
          <w:tab w:val="left" w:pos="720"/>
        </w:tabs>
        <w:ind w:left="720" w:hanging="712"/>
        <w:rPr>
          <w:rFonts w:ascii="Calibri" w:eastAsia="Calibri" w:hAnsi="Calibri" w:cs="Calibri"/>
          <w:b/>
          <w:bCs/>
          <w:color w:val="365F91"/>
          <w:sz w:val="40"/>
          <w:szCs w:val="40"/>
        </w:rPr>
      </w:pPr>
      <w:r>
        <w:rPr>
          <w:rFonts w:ascii="Cambria" w:eastAsia="SimSun" w:hAnsi="Cambria" w:cs="Cambria"/>
          <w:b/>
          <w:bCs/>
          <w:color w:val="365F91"/>
          <w:sz w:val="40"/>
          <w:szCs w:val="40"/>
          <w:lang w:eastAsia="zh-CN"/>
        </w:rPr>
        <w:t>Generate software license for DIKO</w:t>
      </w:r>
    </w:p>
    <w:p w:rsidR="00D95DD7" w:rsidRDefault="00D95DD7">
      <w:pPr>
        <w:spacing w:line="285"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7.1</w:t>
      </w:r>
      <w:r>
        <w:rPr>
          <w:sz w:val="20"/>
          <w:szCs w:val="20"/>
          <w:lang w:eastAsia="zh-CN"/>
        </w:rPr>
        <w:tab/>
      </w:r>
      <w:r>
        <w:rPr>
          <w:rFonts w:ascii="Calibri" w:eastAsia="SimSun" w:hAnsi="Calibri" w:cs="Calibri"/>
          <w:lang w:eastAsia="zh-CN"/>
        </w:rPr>
        <w:t>Double click “</w:t>
      </w:r>
      <w:r>
        <w:rPr>
          <w:rFonts w:ascii="Calibri" w:eastAsia="SimSun" w:hAnsi="Calibri" w:cs="Calibri"/>
          <w:b/>
          <w:bCs/>
          <w:lang w:eastAsia="zh-CN"/>
        </w:rPr>
        <w:t>GenHWBlueprint.exe</w:t>
      </w:r>
      <w:r>
        <w:rPr>
          <w:rFonts w:ascii="Calibri" w:eastAsia="SimSun" w:hAnsi="Calibri" w:cs="Calibri"/>
          <w:lang w:eastAsia="zh-CN"/>
        </w:rPr>
        <w:t>” in C:\DIKO\GenHWBlueprint folder, and input the information and click “Generate C2V File”</w:t>
      </w:r>
    </w:p>
    <w:p w:rsidR="00D95DD7" w:rsidRDefault="00F96ECC">
      <w:pPr>
        <w:spacing w:line="20" w:lineRule="exact"/>
        <w:rPr>
          <w:sz w:val="20"/>
          <w:szCs w:val="20"/>
        </w:rPr>
      </w:pPr>
      <w:r>
        <w:rPr>
          <w:noProof/>
          <w:sz w:val="20"/>
          <w:szCs w:val="20"/>
        </w:rPr>
        <w:drawing>
          <wp:anchor distT="0" distB="0" distL="0" distR="0" simplePos="0" relativeHeight="95" behindDoc="1" locked="0" layoutInCell="1" allowOverlap="1">
            <wp:simplePos x="0" y="0"/>
            <wp:positionH relativeFrom="column">
              <wp:posOffset>462280</wp:posOffset>
            </wp:positionH>
            <wp:positionV relativeFrom="paragraph">
              <wp:posOffset>-9525</wp:posOffset>
            </wp:positionV>
            <wp:extent cx="3709670" cy="2529840"/>
            <wp:effectExtent l="0" t="0" r="0" b="0"/>
            <wp:wrapNone/>
            <wp:docPr id="10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5"/>
                    <pic:cNvPicPr>
                      <a:picLocks noChangeAspect="1" noChangeArrowheads="1"/>
                    </pic:cNvPicPr>
                  </pic:nvPicPr>
                  <pic:blipFill>
                    <a:blip r:embed="rId96"/>
                    <a:stretch>
                      <a:fillRect/>
                    </a:stretch>
                  </pic:blipFill>
                  <pic:spPr bwMode="auto">
                    <a:xfrm>
                      <a:off x="0" y="0"/>
                      <a:ext cx="3709670" cy="252984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4" w:lineRule="exact"/>
        <w:rPr>
          <w:sz w:val="20"/>
          <w:szCs w:val="20"/>
        </w:rPr>
      </w:pPr>
    </w:p>
    <w:p w:rsidR="00D95DD7" w:rsidRDefault="00F96ECC">
      <w:pPr>
        <w:tabs>
          <w:tab w:val="left" w:pos="700"/>
        </w:tabs>
        <w:rPr>
          <w:sz w:val="20"/>
          <w:szCs w:val="20"/>
        </w:rPr>
      </w:pPr>
      <w:r>
        <w:rPr>
          <w:rFonts w:ascii="Calibri" w:eastAsia="SimSun" w:hAnsi="Calibri" w:cs="Calibri"/>
          <w:lang w:eastAsia="zh-CN"/>
        </w:rPr>
        <w:t>7.2</w:t>
      </w:r>
      <w:r>
        <w:rPr>
          <w:sz w:val="20"/>
          <w:szCs w:val="20"/>
          <w:lang w:eastAsia="zh-CN"/>
        </w:rPr>
        <w:tab/>
      </w:r>
      <w:r>
        <w:rPr>
          <w:rFonts w:ascii="Calibri" w:eastAsia="SimSun" w:hAnsi="Calibri" w:cs="Calibri"/>
          <w:lang w:eastAsia="zh-CN"/>
        </w:rPr>
        <w:t>Select a destination location and click Save.</w:t>
      </w:r>
    </w:p>
    <w:p w:rsidR="00D95DD7" w:rsidRDefault="00F96ECC">
      <w:pPr>
        <w:spacing w:line="20" w:lineRule="exact"/>
        <w:rPr>
          <w:sz w:val="20"/>
          <w:szCs w:val="20"/>
        </w:rPr>
        <w:sectPr w:rsidR="00D95DD7">
          <w:pgSz w:w="12240" w:h="15840"/>
          <w:pgMar w:top="700" w:right="1280" w:bottom="1440" w:left="1000" w:header="0" w:footer="0" w:gutter="0"/>
          <w:cols w:space="720"/>
          <w:formProt w:val="0"/>
          <w:docGrid w:linePitch="100" w:charSpace="4096"/>
        </w:sectPr>
      </w:pPr>
      <w:r>
        <w:rPr>
          <w:noProof/>
          <w:sz w:val="20"/>
          <w:szCs w:val="20"/>
        </w:rPr>
        <w:drawing>
          <wp:anchor distT="0" distB="0" distL="0" distR="0" simplePos="0" relativeHeight="96" behindDoc="1" locked="0" layoutInCell="1" allowOverlap="1">
            <wp:simplePos x="0" y="0"/>
            <wp:positionH relativeFrom="column">
              <wp:posOffset>462280</wp:posOffset>
            </wp:positionH>
            <wp:positionV relativeFrom="paragraph">
              <wp:posOffset>27305</wp:posOffset>
            </wp:positionV>
            <wp:extent cx="5581015" cy="3926840"/>
            <wp:effectExtent l="0" t="0" r="0" b="0"/>
            <wp:wrapNone/>
            <wp:docPr id="10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6"/>
                    <pic:cNvPicPr>
                      <a:picLocks noChangeAspect="1" noChangeArrowheads="1"/>
                    </pic:cNvPicPr>
                  </pic:nvPicPr>
                  <pic:blipFill>
                    <a:blip r:embed="rId97"/>
                    <a:stretch>
                      <a:fillRect/>
                    </a:stretch>
                  </pic:blipFill>
                  <pic:spPr bwMode="auto">
                    <a:xfrm>
                      <a:off x="0" y="0"/>
                      <a:ext cx="5581015" cy="3926840"/>
                    </a:xfrm>
                    <a:prstGeom prst="rect">
                      <a:avLst/>
                    </a:prstGeom>
                  </pic:spPr>
                </pic:pic>
              </a:graphicData>
            </a:graphic>
          </wp:anchor>
        </w:drawing>
      </w:r>
    </w:p>
    <w:p w:rsidR="00D95DD7" w:rsidRDefault="00F96ECC">
      <w:pPr>
        <w:rPr>
          <w:sz w:val="20"/>
          <w:szCs w:val="20"/>
        </w:rPr>
      </w:pPr>
      <w:bookmarkStart w:id="650" w:name="page37"/>
      <w:bookmarkEnd w:id="650"/>
      <w:r>
        <w:rPr>
          <w:noProof/>
        </w:rPr>
        <w:drawing>
          <wp:anchor distT="0" distB="0" distL="0" distR="0" simplePos="0" relativeHeight="9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37" w:lineRule="exact"/>
        <w:rPr>
          <w:sz w:val="20"/>
          <w:szCs w:val="20"/>
        </w:rPr>
      </w:pPr>
    </w:p>
    <w:p w:rsidR="00D95DD7" w:rsidRDefault="00F96ECC">
      <w:pPr>
        <w:tabs>
          <w:tab w:val="left" w:pos="700"/>
        </w:tabs>
        <w:rPr>
          <w:sz w:val="20"/>
          <w:szCs w:val="20"/>
        </w:rPr>
      </w:pPr>
      <w:r>
        <w:rPr>
          <w:rFonts w:ascii="Calibri" w:eastAsia="SimSun" w:hAnsi="Calibri" w:cs="Calibri"/>
          <w:lang w:eastAsia="zh-CN"/>
        </w:rPr>
        <w:t>7.3</w:t>
      </w:r>
      <w:r>
        <w:rPr>
          <w:sz w:val="20"/>
          <w:szCs w:val="20"/>
          <w:lang w:eastAsia="zh-CN"/>
        </w:rPr>
        <w:tab/>
      </w:r>
      <w:r>
        <w:rPr>
          <w:rFonts w:ascii="Calibri" w:eastAsia="SimSun" w:hAnsi="Calibri" w:cs="Calibri"/>
          <w:lang w:eastAsia="zh-CN"/>
        </w:rPr>
        <w:t xml:space="preserve">Send the file </w:t>
      </w:r>
      <w:r>
        <w:rPr>
          <w:rFonts w:ascii="Calibri" w:eastAsia="SimSun" w:hAnsi="Calibri" w:cs="Calibri"/>
          <w:b/>
          <w:bCs/>
          <w:color w:val="0000FF"/>
          <w:sz w:val="36"/>
          <w:szCs w:val="36"/>
          <w:lang w:eastAsia="zh-CN"/>
        </w:rPr>
        <w:t>“</w:t>
      </w:r>
      <w:proofErr w:type="spellStart"/>
      <w:r>
        <w:rPr>
          <w:rFonts w:ascii="Calibri" w:eastAsia="SimSun" w:hAnsi="Calibri" w:cs="Calibri"/>
          <w:b/>
          <w:bCs/>
          <w:color w:val="0000FF"/>
          <w:sz w:val="36"/>
          <w:szCs w:val="36"/>
          <w:lang w:eastAsia="zh-CN"/>
        </w:rPr>
        <w:t>DIKOLicence</w:t>
      </w:r>
      <w:proofErr w:type="spellEnd"/>
      <w:r>
        <w:rPr>
          <w:rFonts w:ascii="Calibri" w:eastAsia="SimSun" w:hAnsi="Calibri" w:cs="Calibri"/>
          <w:b/>
          <w:bCs/>
          <w:color w:val="0000FF"/>
          <w:sz w:val="36"/>
          <w:szCs w:val="36"/>
          <w:lang w:eastAsia="zh-CN"/>
        </w:rPr>
        <w:t xml:space="preserve"> Blueprint.c2v”</w:t>
      </w:r>
      <w:r>
        <w:rPr>
          <w:rFonts w:ascii="Calibri" w:eastAsia="SimSun" w:hAnsi="Calibri" w:cs="Calibri"/>
          <w:lang w:eastAsia="zh-CN"/>
        </w:rPr>
        <w:t xml:space="preserve"> back to vendor.</w:t>
      </w:r>
    </w:p>
    <w:p w:rsidR="00D95DD7" w:rsidRDefault="00F96ECC">
      <w:pPr>
        <w:spacing w:line="20" w:lineRule="exact"/>
        <w:rPr>
          <w:sz w:val="20"/>
          <w:szCs w:val="20"/>
        </w:rPr>
      </w:pPr>
      <w:r>
        <w:rPr>
          <w:noProof/>
          <w:sz w:val="20"/>
          <w:szCs w:val="20"/>
        </w:rPr>
        <w:drawing>
          <wp:anchor distT="0" distB="0" distL="0" distR="0" simplePos="0" relativeHeight="98" behindDoc="1" locked="0" layoutInCell="1" allowOverlap="1">
            <wp:simplePos x="0" y="0"/>
            <wp:positionH relativeFrom="column">
              <wp:posOffset>462280</wp:posOffset>
            </wp:positionH>
            <wp:positionV relativeFrom="paragraph">
              <wp:posOffset>46990</wp:posOffset>
            </wp:positionV>
            <wp:extent cx="810260" cy="876300"/>
            <wp:effectExtent l="0" t="0" r="0" b="0"/>
            <wp:wrapNone/>
            <wp:docPr id="10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8"/>
                    <pic:cNvPicPr>
                      <a:picLocks noChangeAspect="1" noChangeArrowheads="1"/>
                    </pic:cNvPicPr>
                  </pic:nvPicPr>
                  <pic:blipFill>
                    <a:blip r:embed="rId98"/>
                    <a:stretch>
                      <a:fillRect/>
                    </a:stretch>
                  </pic:blipFill>
                  <pic:spPr bwMode="auto">
                    <a:xfrm>
                      <a:off x="0" y="0"/>
                      <a:ext cx="810260" cy="8763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73" w:lineRule="exact"/>
        <w:rPr>
          <w:sz w:val="20"/>
          <w:szCs w:val="20"/>
        </w:rPr>
      </w:pPr>
    </w:p>
    <w:p w:rsidR="00D95DD7" w:rsidRDefault="00F96ECC">
      <w:pPr>
        <w:tabs>
          <w:tab w:val="left" w:pos="700"/>
        </w:tabs>
        <w:spacing w:line="336" w:lineRule="auto"/>
        <w:ind w:left="720" w:right="340" w:hanging="719"/>
        <w:rPr>
          <w:sz w:val="20"/>
          <w:szCs w:val="20"/>
        </w:rPr>
      </w:pPr>
      <w:r>
        <w:rPr>
          <w:rFonts w:ascii="Calibri" w:eastAsia="SimSun" w:hAnsi="Calibri" w:cs="Calibri"/>
          <w:lang w:eastAsia="zh-CN"/>
        </w:rPr>
        <w:t>7.4</w:t>
      </w:r>
      <w:r>
        <w:rPr>
          <w:sz w:val="20"/>
          <w:szCs w:val="20"/>
          <w:lang w:eastAsia="zh-CN"/>
        </w:rPr>
        <w:tab/>
      </w:r>
      <w:r>
        <w:rPr>
          <w:rFonts w:ascii="Calibri" w:eastAsia="SimSun" w:hAnsi="Calibri" w:cs="Calibri"/>
          <w:lang w:eastAsia="zh-CN"/>
        </w:rPr>
        <w:t xml:space="preserve">Vendor then send </w:t>
      </w:r>
      <w:r>
        <w:rPr>
          <w:rFonts w:ascii="Calibri" w:eastAsia="SimSun" w:hAnsi="Calibri" w:cs="Calibri"/>
          <w:b/>
          <w:bCs/>
          <w:color w:val="0000FF"/>
          <w:sz w:val="36"/>
          <w:szCs w:val="36"/>
          <w:lang w:eastAsia="zh-CN"/>
        </w:rPr>
        <w:t>“diko_license.v2c”</w:t>
      </w:r>
      <w:r>
        <w:rPr>
          <w:rFonts w:ascii="Calibri" w:eastAsia="SimSun" w:hAnsi="Calibri" w:cs="Calibri"/>
          <w:lang w:eastAsia="zh-CN"/>
        </w:rPr>
        <w:t xml:space="preserve"> back to you </w:t>
      </w:r>
      <w:r>
        <w:rPr>
          <w:noProof/>
        </w:rPr>
        <w:drawing>
          <wp:inline distT="0" distB="0" distL="0" distR="0">
            <wp:extent cx="800100" cy="886460"/>
            <wp:effectExtent l="0" t="0" r="0" b="0"/>
            <wp:docPr id="10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9"/>
                    <pic:cNvPicPr>
                      <a:picLocks noChangeAspect="1" noChangeArrowheads="1"/>
                    </pic:cNvPicPr>
                  </pic:nvPicPr>
                  <pic:blipFill>
                    <a:blip r:embed="rId99"/>
                    <a:stretch>
                      <a:fillRect/>
                    </a:stretch>
                  </pic:blipFill>
                  <pic:spPr bwMode="auto">
                    <a:xfrm>
                      <a:off x="0" y="0"/>
                      <a:ext cx="800100" cy="886460"/>
                    </a:xfrm>
                    <a:prstGeom prst="rect">
                      <a:avLst/>
                    </a:prstGeom>
                  </pic:spPr>
                </pic:pic>
              </a:graphicData>
            </a:graphic>
          </wp:inline>
        </w:drawing>
      </w:r>
      <w:r>
        <w:rPr>
          <w:rFonts w:ascii="Calibri" w:eastAsia="SimSun" w:hAnsi="Calibri" w:cs="Calibri"/>
          <w:lang w:eastAsia="zh-CN"/>
        </w:rPr>
        <w:t xml:space="preserve">, and please copy this </w:t>
      </w:r>
      <w:r>
        <w:rPr>
          <w:rFonts w:ascii="Calibri" w:eastAsia="SimSun" w:hAnsi="Calibri" w:cs="Calibri"/>
          <w:b/>
          <w:bCs/>
          <w:color w:val="0000FF"/>
          <w:sz w:val="36"/>
          <w:szCs w:val="36"/>
          <w:lang w:eastAsia="zh-CN"/>
        </w:rPr>
        <w:t xml:space="preserve">“diko_license.v2c” </w:t>
      </w:r>
      <w:r>
        <w:rPr>
          <w:rFonts w:ascii="Calibri" w:eastAsia="SimSun" w:hAnsi="Calibri" w:cs="Calibri"/>
          <w:color w:val="000000"/>
          <w:sz w:val="21"/>
          <w:szCs w:val="21"/>
          <w:lang w:eastAsia="zh-CN"/>
        </w:rPr>
        <w:t>to C:\DIKO\Properties</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99" behindDoc="1" locked="0" layoutInCell="1" allowOverlap="1">
            <wp:simplePos x="0" y="0"/>
            <wp:positionH relativeFrom="column">
              <wp:posOffset>462280</wp:posOffset>
            </wp:positionH>
            <wp:positionV relativeFrom="paragraph">
              <wp:posOffset>-139065</wp:posOffset>
            </wp:positionV>
            <wp:extent cx="5942965" cy="4201795"/>
            <wp:effectExtent l="0" t="0" r="0" b="0"/>
            <wp:wrapNone/>
            <wp:docPr id="10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0"/>
                    <pic:cNvPicPr>
                      <a:picLocks noChangeAspect="1" noChangeArrowheads="1"/>
                    </pic:cNvPicPr>
                  </pic:nvPicPr>
                  <pic:blipFill>
                    <a:blip r:embed="rId100"/>
                    <a:stretch>
                      <a:fillRect/>
                    </a:stretch>
                  </pic:blipFill>
                  <pic:spPr bwMode="auto">
                    <a:xfrm>
                      <a:off x="0" y="0"/>
                      <a:ext cx="5942965" cy="4201795"/>
                    </a:xfrm>
                    <a:prstGeom prst="rect">
                      <a:avLst/>
                    </a:prstGeom>
                  </pic:spPr>
                </pic:pic>
              </a:graphicData>
            </a:graphic>
          </wp:anchor>
        </w:drawing>
      </w:r>
    </w:p>
    <w:p w:rsidR="00D95DD7" w:rsidRDefault="00F96ECC">
      <w:pPr>
        <w:rPr>
          <w:sz w:val="20"/>
          <w:szCs w:val="20"/>
        </w:rPr>
      </w:pPr>
      <w:bookmarkStart w:id="651" w:name="page38"/>
      <w:bookmarkEnd w:id="651"/>
      <w:r>
        <w:rPr>
          <w:noProof/>
        </w:rPr>
        <w:drawing>
          <wp:anchor distT="0" distB="0" distL="0" distR="0" simplePos="0" relativeHeight="10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0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8</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Setting </w:t>
      </w:r>
      <w:proofErr w:type="spellStart"/>
      <w:proofErr w:type="gramStart"/>
      <w:r>
        <w:rPr>
          <w:rFonts w:ascii="Cambria" w:eastAsia="SimSun" w:hAnsi="Cambria" w:cs="Cambria"/>
          <w:b/>
          <w:bCs/>
          <w:color w:val="365F91"/>
          <w:sz w:val="40"/>
          <w:szCs w:val="40"/>
          <w:lang w:eastAsia="zh-CN"/>
        </w:rPr>
        <w:t>web</w:t>
      </w:r>
      <w:proofErr w:type="gramEnd"/>
      <w:r>
        <w:rPr>
          <w:rFonts w:ascii="Cambria" w:eastAsia="SimSun" w:hAnsi="Cambria" w:cs="Cambria"/>
          <w:b/>
          <w:bCs/>
          <w:color w:val="365F91"/>
          <w:sz w:val="40"/>
          <w:szCs w:val="40"/>
          <w:lang w:eastAsia="zh-CN"/>
        </w:rPr>
        <w:t>.config</w:t>
      </w:r>
      <w:proofErr w:type="spellEnd"/>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8.1</w:t>
      </w:r>
      <w:r>
        <w:rPr>
          <w:sz w:val="20"/>
          <w:szCs w:val="20"/>
          <w:lang w:eastAsia="zh-CN"/>
        </w:rPr>
        <w:tab/>
      </w:r>
      <w:r>
        <w:rPr>
          <w:rFonts w:ascii="Calibri" w:eastAsia="SimSun" w:hAnsi="Calibri" w:cs="Calibri"/>
          <w:lang w:eastAsia="zh-CN"/>
        </w:rPr>
        <w:t xml:space="preserve">Go to C:\DIKO\Web, and open </w:t>
      </w:r>
      <w:proofErr w:type="spellStart"/>
      <w:r>
        <w:rPr>
          <w:rFonts w:ascii="Calibri" w:eastAsia="SimSun" w:hAnsi="Calibri" w:cs="Calibri"/>
          <w:lang w:eastAsia="zh-CN"/>
        </w:rPr>
        <w:t>web.config</w:t>
      </w:r>
      <w:proofErr w:type="spellEnd"/>
      <w:r>
        <w:rPr>
          <w:rFonts w:ascii="Calibri" w:eastAsia="SimSun" w:hAnsi="Calibri" w:cs="Calibri"/>
          <w:lang w:eastAsia="zh-CN"/>
        </w:rPr>
        <w:t xml:space="preserve"> with Notepad</w:t>
      </w:r>
    </w:p>
    <w:p w:rsidR="00D95DD7" w:rsidRDefault="00F96ECC">
      <w:pPr>
        <w:spacing w:line="20" w:lineRule="exact"/>
        <w:rPr>
          <w:sz w:val="20"/>
          <w:szCs w:val="20"/>
        </w:rPr>
      </w:pPr>
      <w:r>
        <w:rPr>
          <w:noProof/>
          <w:sz w:val="20"/>
          <w:szCs w:val="20"/>
        </w:rPr>
        <w:drawing>
          <wp:anchor distT="0" distB="0" distL="0" distR="0" simplePos="0" relativeHeight="101" behindDoc="1" locked="0" layoutInCell="1" allowOverlap="1">
            <wp:simplePos x="0" y="0"/>
            <wp:positionH relativeFrom="column">
              <wp:posOffset>462280</wp:posOffset>
            </wp:positionH>
            <wp:positionV relativeFrom="paragraph">
              <wp:posOffset>27305</wp:posOffset>
            </wp:positionV>
            <wp:extent cx="5485130" cy="3862070"/>
            <wp:effectExtent l="0" t="0" r="0" b="0"/>
            <wp:wrapNone/>
            <wp:docPr id="10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2"/>
                    <pic:cNvPicPr>
                      <a:picLocks noChangeAspect="1" noChangeArrowheads="1"/>
                    </pic:cNvPicPr>
                  </pic:nvPicPr>
                  <pic:blipFill>
                    <a:blip r:embed="rId101"/>
                    <a:stretch>
                      <a:fillRect/>
                    </a:stretch>
                  </pic:blipFill>
                  <pic:spPr bwMode="auto">
                    <a:xfrm>
                      <a:off x="0" y="0"/>
                      <a:ext cx="5485130" cy="38620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7" w:lineRule="exact"/>
        <w:rPr>
          <w:sz w:val="20"/>
          <w:szCs w:val="20"/>
        </w:rPr>
      </w:pPr>
    </w:p>
    <w:p w:rsidR="00D95DD7" w:rsidRDefault="00F96ECC">
      <w:pPr>
        <w:tabs>
          <w:tab w:val="left" w:pos="700"/>
        </w:tabs>
        <w:rPr>
          <w:sz w:val="20"/>
          <w:szCs w:val="20"/>
        </w:rPr>
      </w:pPr>
      <w:r>
        <w:rPr>
          <w:rFonts w:ascii="Calibri" w:eastAsia="SimSun" w:hAnsi="Calibri" w:cs="Calibri"/>
          <w:lang w:eastAsia="zh-CN"/>
        </w:rPr>
        <w:t>8.2</w:t>
      </w:r>
      <w:r>
        <w:rPr>
          <w:sz w:val="20"/>
          <w:szCs w:val="20"/>
          <w:lang w:eastAsia="zh-CN"/>
        </w:rPr>
        <w:tab/>
      </w:r>
      <w:r>
        <w:rPr>
          <w:rFonts w:ascii="Calibri" w:eastAsia="SimSun" w:hAnsi="Calibri" w:cs="Calibri"/>
          <w:lang w:eastAsia="zh-CN"/>
        </w:rPr>
        <w:t xml:space="preserve">Make sure the followings are pointing to the correct path in the </w:t>
      </w:r>
      <w:proofErr w:type="spellStart"/>
      <w:r>
        <w:rPr>
          <w:rFonts w:ascii="Calibri" w:eastAsia="SimSun" w:hAnsi="Calibri" w:cs="Calibri"/>
          <w:lang w:eastAsia="zh-CN"/>
        </w:rPr>
        <w:t>web.config</w:t>
      </w:r>
      <w:proofErr w:type="spellEnd"/>
      <w:r>
        <w:rPr>
          <w:rFonts w:ascii="Calibri" w:eastAsia="SimSun" w:hAnsi="Calibri" w:cs="Calibri"/>
          <w:lang w:eastAsia="zh-CN"/>
        </w:rPr>
        <w:t>:</w:t>
      </w:r>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&lt;</w:t>
      </w:r>
      <w:proofErr w:type="spellStart"/>
      <w:r>
        <w:rPr>
          <w:rFonts w:ascii="Calibri" w:eastAsia="SimSun" w:hAnsi="Calibri" w:cs="Calibri"/>
          <w:lang w:eastAsia="zh-CN"/>
        </w:rPr>
        <w:t>appSettings</w:t>
      </w:r>
      <w:proofErr w:type="spellEnd"/>
      <w:r>
        <w:rPr>
          <w:rFonts w:ascii="Calibri" w:eastAsia="SimSun" w:hAnsi="Calibri" w:cs="Calibri"/>
          <w:lang w:eastAsia="zh-CN"/>
        </w:rPr>
        <w:t>&gt;</w:t>
      </w:r>
    </w:p>
    <w:p w:rsidR="00D95DD7" w:rsidRDefault="00D95DD7">
      <w:pPr>
        <w:spacing w:line="40" w:lineRule="exact"/>
        <w:rPr>
          <w:sz w:val="20"/>
          <w:szCs w:val="20"/>
        </w:rPr>
      </w:pPr>
    </w:p>
    <w:p w:rsidR="00D95DD7" w:rsidRDefault="00F96ECC">
      <w:pPr>
        <w:ind w:left="880"/>
        <w:rPr>
          <w:sz w:val="20"/>
          <w:szCs w:val="20"/>
        </w:rPr>
      </w:pPr>
      <w:r>
        <w:rPr>
          <w:rFonts w:ascii="Calibri" w:eastAsia="SimSun" w:hAnsi="Calibri" w:cs="Calibri"/>
          <w:lang w:eastAsia="zh-CN"/>
        </w:rPr>
        <w:t>&lt;add key="</w:t>
      </w:r>
      <w:proofErr w:type="spellStart"/>
      <w:r>
        <w:rPr>
          <w:rFonts w:ascii="Calibri" w:eastAsia="SimSun" w:hAnsi="Calibri" w:cs="Calibri"/>
          <w:lang w:eastAsia="zh-CN"/>
        </w:rPr>
        <w:t>LogPath</w:t>
      </w:r>
      <w:proofErr w:type="spellEnd"/>
      <w:r>
        <w:rPr>
          <w:rFonts w:ascii="Calibri" w:eastAsia="SimSun" w:hAnsi="Calibri" w:cs="Calibri"/>
          <w:lang w:eastAsia="zh-CN"/>
        </w:rPr>
        <w:t>" value=" C:\diko\Logs\" /&gt;</w:t>
      </w:r>
    </w:p>
    <w:p w:rsidR="00D95DD7" w:rsidRDefault="00D95DD7">
      <w:pPr>
        <w:spacing w:line="41" w:lineRule="exact"/>
        <w:rPr>
          <w:sz w:val="20"/>
          <w:szCs w:val="20"/>
        </w:rPr>
      </w:pPr>
    </w:p>
    <w:p w:rsidR="00D95DD7" w:rsidRDefault="00F96ECC">
      <w:pPr>
        <w:spacing w:line="273" w:lineRule="auto"/>
        <w:ind w:left="880" w:right="3620"/>
        <w:rPr>
          <w:sz w:val="20"/>
          <w:szCs w:val="20"/>
        </w:rPr>
      </w:pPr>
      <w:r>
        <w:rPr>
          <w:rFonts w:ascii="Calibri" w:eastAsia="SimSun" w:hAnsi="Calibri" w:cs="Calibri"/>
          <w:lang w:eastAsia="zh-CN"/>
        </w:rPr>
        <w:t>&lt;add key="</w:t>
      </w:r>
      <w:proofErr w:type="spellStart"/>
      <w:r>
        <w:rPr>
          <w:rFonts w:ascii="Calibri" w:eastAsia="SimSun" w:hAnsi="Calibri" w:cs="Calibri"/>
          <w:lang w:eastAsia="zh-CN"/>
        </w:rPr>
        <w:t>RepositoryPath</w:t>
      </w:r>
      <w:proofErr w:type="spellEnd"/>
      <w:r>
        <w:rPr>
          <w:rFonts w:ascii="Calibri" w:eastAsia="SimSun" w:hAnsi="Calibri" w:cs="Calibri"/>
          <w:lang w:eastAsia="zh-CN"/>
        </w:rPr>
        <w:t>" value="C:\diko\Repository\" /&gt; &lt;add key="</w:t>
      </w:r>
      <w:proofErr w:type="spellStart"/>
      <w:r>
        <w:rPr>
          <w:rFonts w:ascii="Calibri" w:eastAsia="SimSun" w:hAnsi="Calibri" w:cs="Calibri"/>
          <w:lang w:eastAsia="zh-CN"/>
        </w:rPr>
        <w:t>TempPath</w:t>
      </w:r>
      <w:proofErr w:type="spellEnd"/>
      <w:r>
        <w:rPr>
          <w:rFonts w:ascii="Calibri" w:eastAsia="SimSun" w:hAnsi="Calibri" w:cs="Calibri"/>
          <w:lang w:eastAsia="zh-CN"/>
        </w:rPr>
        <w:t>" value="C:\diko\Temp\" /&gt;</w:t>
      </w:r>
    </w:p>
    <w:p w:rsidR="00D95DD7" w:rsidRDefault="00D95DD7">
      <w:pPr>
        <w:spacing w:line="1" w:lineRule="exact"/>
        <w:rPr>
          <w:sz w:val="20"/>
          <w:szCs w:val="20"/>
        </w:rPr>
      </w:pPr>
    </w:p>
    <w:p w:rsidR="00D95DD7" w:rsidRDefault="00F96ECC">
      <w:pPr>
        <w:ind w:left="880"/>
        <w:rPr>
          <w:sz w:val="20"/>
          <w:szCs w:val="20"/>
        </w:rPr>
      </w:pPr>
      <w:r>
        <w:rPr>
          <w:rFonts w:ascii="Calibri" w:eastAsia="SimSun" w:hAnsi="Calibri" w:cs="Calibri"/>
          <w:lang w:eastAsia="zh-CN"/>
        </w:rPr>
        <w:t>&lt;add key="</w:t>
      </w:r>
      <w:proofErr w:type="spellStart"/>
      <w:r>
        <w:rPr>
          <w:rFonts w:ascii="Calibri" w:eastAsia="SimSun" w:hAnsi="Calibri" w:cs="Calibri"/>
          <w:lang w:eastAsia="zh-CN"/>
        </w:rPr>
        <w:t>PropertiesDir</w:t>
      </w:r>
      <w:proofErr w:type="spellEnd"/>
      <w:r>
        <w:rPr>
          <w:rFonts w:ascii="Calibri" w:eastAsia="SimSun" w:hAnsi="Calibri" w:cs="Calibri"/>
          <w:lang w:eastAsia="zh-CN"/>
        </w:rPr>
        <w:t>" value="C:\diko\Properties\" /&gt;</w:t>
      </w:r>
    </w:p>
    <w:p w:rsidR="00D95DD7" w:rsidRDefault="00D95DD7">
      <w:pPr>
        <w:spacing w:line="41" w:lineRule="exact"/>
        <w:rPr>
          <w:sz w:val="20"/>
          <w:szCs w:val="20"/>
        </w:rPr>
      </w:pPr>
    </w:p>
    <w:p w:rsidR="00D95DD7" w:rsidRDefault="00F96ECC">
      <w:pPr>
        <w:spacing w:line="273" w:lineRule="auto"/>
        <w:ind w:left="880" w:right="1300"/>
        <w:rPr>
          <w:sz w:val="20"/>
          <w:szCs w:val="20"/>
        </w:rPr>
      </w:pPr>
      <w:r>
        <w:rPr>
          <w:rFonts w:ascii="Calibri" w:eastAsia="SimSun" w:hAnsi="Calibri" w:cs="Calibri"/>
          <w:lang w:eastAsia="zh-CN"/>
        </w:rPr>
        <w:t>&lt;add key="</w:t>
      </w:r>
      <w:proofErr w:type="spellStart"/>
      <w:r>
        <w:rPr>
          <w:rFonts w:ascii="Calibri" w:eastAsia="SimSun" w:hAnsi="Calibri" w:cs="Calibri"/>
          <w:lang w:eastAsia="zh-CN"/>
        </w:rPr>
        <w:t>FilterMappings</w:t>
      </w:r>
      <w:proofErr w:type="spellEnd"/>
      <w:r>
        <w:rPr>
          <w:rFonts w:ascii="Calibri" w:eastAsia="SimSun" w:hAnsi="Calibri" w:cs="Calibri"/>
          <w:lang w:eastAsia="zh-CN"/>
        </w:rPr>
        <w:t>" value="C:\diko\Properties\filter_mappings.properties" /&gt; &lt;add key="</w:t>
      </w:r>
      <w:proofErr w:type="spellStart"/>
      <w:r>
        <w:rPr>
          <w:rFonts w:ascii="Calibri" w:eastAsia="SimSun" w:hAnsi="Calibri" w:cs="Calibri"/>
          <w:lang w:eastAsia="zh-CN"/>
        </w:rPr>
        <w:t>MIMEMappings</w:t>
      </w:r>
      <w:proofErr w:type="spellEnd"/>
      <w:r>
        <w:rPr>
          <w:rFonts w:ascii="Calibri" w:eastAsia="SimSun" w:hAnsi="Calibri" w:cs="Calibri"/>
          <w:lang w:eastAsia="zh-CN"/>
        </w:rPr>
        <w:t>" value=" C:\diko\Properties\mime‐types.xml" /&gt; &lt;add key="</w:t>
      </w:r>
      <w:proofErr w:type="spellStart"/>
      <w:r>
        <w:rPr>
          <w:rFonts w:ascii="Calibri" w:eastAsia="SimSun" w:hAnsi="Calibri" w:cs="Calibri"/>
          <w:lang w:eastAsia="zh-CN"/>
        </w:rPr>
        <w:t>IndexPath</w:t>
      </w:r>
      <w:proofErr w:type="spellEnd"/>
      <w:r>
        <w:rPr>
          <w:rFonts w:ascii="Calibri" w:eastAsia="SimSun" w:hAnsi="Calibri" w:cs="Calibri"/>
          <w:lang w:eastAsia="zh-CN"/>
        </w:rPr>
        <w:t xml:space="preserve">" value="C:\ </w:t>
      </w:r>
      <w:proofErr w:type="spellStart"/>
      <w:r>
        <w:rPr>
          <w:rFonts w:ascii="Calibri" w:eastAsia="SimSun" w:hAnsi="Calibri" w:cs="Calibri"/>
          <w:lang w:eastAsia="zh-CN"/>
        </w:rPr>
        <w:t>diko</w:t>
      </w:r>
      <w:proofErr w:type="spellEnd"/>
      <w:r>
        <w:rPr>
          <w:rFonts w:ascii="Calibri" w:eastAsia="SimSun" w:hAnsi="Calibri" w:cs="Calibri"/>
          <w:lang w:eastAsia="zh-CN"/>
        </w:rPr>
        <w:t>\Index\" /&gt;</w:t>
      </w:r>
    </w:p>
    <w:p w:rsidR="00D95DD7" w:rsidRDefault="00D95DD7">
      <w:pPr>
        <w:spacing w:line="3" w:lineRule="exact"/>
        <w:rPr>
          <w:sz w:val="20"/>
          <w:szCs w:val="20"/>
        </w:rPr>
      </w:pPr>
    </w:p>
    <w:p w:rsidR="00D95DD7" w:rsidRDefault="00F96ECC">
      <w:pPr>
        <w:ind w:left="720"/>
        <w:rPr>
          <w:sz w:val="20"/>
          <w:szCs w:val="20"/>
        </w:rPr>
      </w:pPr>
      <w:r>
        <w:rPr>
          <w:rFonts w:ascii="Calibri" w:eastAsia="SimSun" w:hAnsi="Calibri" w:cs="Calibri"/>
          <w:lang w:eastAsia="zh-CN"/>
        </w:rPr>
        <w:t>&lt;/</w:t>
      </w:r>
      <w:proofErr w:type="spellStart"/>
      <w:r>
        <w:rPr>
          <w:rFonts w:ascii="Calibri" w:eastAsia="SimSun" w:hAnsi="Calibri" w:cs="Calibri"/>
          <w:lang w:eastAsia="zh-CN"/>
        </w:rPr>
        <w:t>appSettings</w:t>
      </w:r>
      <w:proofErr w:type="spellEnd"/>
      <w:r>
        <w:rPr>
          <w:rFonts w:ascii="Calibri" w:eastAsia="SimSun" w:hAnsi="Calibri" w:cs="Calibri"/>
          <w:lang w:eastAsia="zh-CN"/>
        </w:rPr>
        <w:t>&gt;</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8.3</w:t>
      </w:r>
      <w:r>
        <w:rPr>
          <w:sz w:val="20"/>
          <w:szCs w:val="20"/>
          <w:lang w:eastAsia="zh-CN"/>
        </w:rPr>
        <w:tab/>
      </w:r>
      <w:r>
        <w:rPr>
          <w:rFonts w:ascii="Calibri" w:eastAsia="SimSun" w:hAnsi="Calibri" w:cs="Calibri"/>
          <w:lang w:eastAsia="zh-CN"/>
        </w:rPr>
        <w:t xml:space="preserve">Also, change the </w:t>
      </w:r>
      <w:proofErr w:type="spellStart"/>
      <w:r>
        <w:rPr>
          <w:rFonts w:ascii="Calibri" w:eastAsia="SimSun" w:hAnsi="Calibri" w:cs="Calibri"/>
          <w:lang w:eastAsia="zh-CN"/>
        </w:rPr>
        <w:t>DataSource</w:t>
      </w:r>
      <w:proofErr w:type="spellEnd"/>
      <w:r>
        <w:rPr>
          <w:rFonts w:ascii="Calibri" w:eastAsia="SimSun" w:hAnsi="Calibri" w:cs="Calibri"/>
          <w:lang w:eastAsia="zh-CN"/>
        </w:rPr>
        <w:t xml:space="preserve"> and Password value in the </w:t>
      </w:r>
      <w:proofErr w:type="spellStart"/>
      <w:r>
        <w:rPr>
          <w:rFonts w:ascii="Calibri" w:eastAsia="SimSun" w:hAnsi="Calibri" w:cs="Calibri"/>
          <w:lang w:eastAsia="zh-CN"/>
        </w:rPr>
        <w:t>connectionString</w:t>
      </w:r>
      <w:proofErr w:type="spellEnd"/>
      <w:r>
        <w:rPr>
          <w:rFonts w:ascii="Calibri" w:eastAsia="SimSun" w:hAnsi="Calibri" w:cs="Calibri"/>
          <w:lang w:eastAsia="zh-CN"/>
        </w:rPr>
        <w:t xml:space="preserve"> to the MSSQL </w:t>
      </w:r>
      <w:proofErr w:type="spellStart"/>
      <w:r>
        <w:rPr>
          <w:rFonts w:ascii="Calibri" w:eastAsia="SimSun" w:hAnsi="Calibri" w:cs="Calibri"/>
          <w:lang w:eastAsia="zh-CN"/>
        </w:rPr>
        <w:t>sa</w:t>
      </w:r>
      <w:proofErr w:type="spellEnd"/>
      <w:r>
        <w:rPr>
          <w:rFonts w:ascii="Calibri" w:eastAsia="SimSun" w:hAnsi="Calibri" w:cs="Calibri"/>
          <w:lang w:eastAsia="zh-CN"/>
        </w:rPr>
        <w:t xml:space="preserve"> password:</w:t>
      </w:r>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&lt;</w:t>
      </w:r>
      <w:proofErr w:type="spellStart"/>
      <w:r>
        <w:rPr>
          <w:rFonts w:ascii="Calibri" w:eastAsia="SimSun" w:hAnsi="Calibri" w:cs="Calibri"/>
          <w:lang w:eastAsia="zh-CN"/>
        </w:rPr>
        <w:t>connectionStrings</w:t>
      </w:r>
      <w:proofErr w:type="spellEnd"/>
      <w:r>
        <w:rPr>
          <w:rFonts w:ascii="Calibri" w:eastAsia="SimSun" w:hAnsi="Calibri" w:cs="Calibri"/>
          <w:lang w:eastAsia="zh-CN"/>
        </w:rPr>
        <w:t>&gt;</w:t>
      </w:r>
    </w:p>
    <w:p w:rsidR="00D95DD7" w:rsidRDefault="00D95DD7">
      <w:pPr>
        <w:spacing w:line="41" w:lineRule="exact"/>
        <w:rPr>
          <w:sz w:val="20"/>
          <w:szCs w:val="20"/>
        </w:rPr>
      </w:pPr>
    </w:p>
    <w:p w:rsidR="00D95DD7" w:rsidRDefault="00F96ECC">
      <w:pPr>
        <w:ind w:left="880"/>
        <w:rPr>
          <w:sz w:val="20"/>
          <w:szCs w:val="20"/>
        </w:rPr>
      </w:pPr>
      <w:r>
        <w:rPr>
          <w:rFonts w:ascii="Calibri" w:eastAsia="SimSun" w:hAnsi="Calibri" w:cs="Calibri"/>
          <w:lang w:eastAsia="zh-CN"/>
        </w:rPr>
        <w:t>&lt;add name="</w:t>
      </w:r>
      <w:proofErr w:type="spellStart"/>
      <w:r>
        <w:rPr>
          <w:rFonts w:ascii="Calibri" w:eastAsia="SimSun" w:hAnsi="Calibri" w:cs="Calibri"/>
          <w:lang w:eastAsia="zh-CN"/>
        </w:rPr>
        <w:t>udmsmsdb</w:t>
      </w:r>
      <w:proofErr w:type="spellEnd"/>
      <w:r>
        <w:rPr>
          <w:rFonts w:ascii="Calibri" w:eastAsia="SimSun" w:hAnsi="Calibri" w:cs="Calibri"/>
          <w:lang w:eastAsia="zh-CN"/>
        </w:rPr>
        <w:t xml:space="preserve">" </w:t>
      </w:r>
      <w:proofErr w:type="spellStart"/>
      <w:r>
        <w:rPr>
          <w:rFonts w:ascii="Calibri" w:eastAsia="SimSun" w:hAnsi="Calibri" w:cs="Calibri"/>
          <w:lang w:eastAsia="zh-CN"/>
        </w:rPr>
        <w:t>connectionString</w:t>
      </w:r>
      <w:proofErr w:type="spellEnd"/>
      <w:r>
        <w:rPr>
          <w:rFonts w:ascii="Calibri" w:eastAsia="SimSun" w:hAnsi="Calibri" w:cs="Calibri"/>
          <w:lang w:eastAsia="zh-CN"/>
        </w:rPr>
        <w:t>="Data Source=</w:t>
      </w:r>
      <w:r>
        <w:rPr>
          <w:rFonts w:ascii="Calibri" w:eastAsia="SimSun" w:hAnsi="Calibri" w:cs="Calibri"/>
          <w:highlight w:val="yellow"/>
          <w:lang w:eastAsia="zh-CN"/>
        </w:rPr>
        <w:t>WIN‐DHEDFUCIKSP\</w:t>
      </w:r>
      <w:proofErr w:type="spellStart"/>
      <w:proofErr w:type="gramStart"/>
      <w:r>
        <w:rPr>
          <w:rFonts w:ascii="Calibri" w:eastAsia="SimSun" w:hAnsi="Calibri" w:cs="Calibri"/>
          <w:highlight w:val="yellow"/>
          <w:lang w:eastAsia="zh-CN"/>
        </w:rPr>
        <w:t>SQLEXPRESS</w:t>
      </w:r>
      <w:r>
        <w:rPr>
          <w:rFonts w:ascii="Calibri" w:eastAsia="SimSun" w:hAnsi="Calibri" w:cs="Calibri"/>
          <w:lang w:eastAsia="zh-CN"/>
        </w:rPr>
        <w:t>;Initial</w:t>
      </w:r>
      <w:proofErr w:type="spellEnd"/>
      <w:proofErr w:type="gramEnd"/>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Catalog=</w:t>
      </w:r>
      <w:proofErr w:type="spellStart"/>
      <w:proofErr w:type="gramStart"/>
      <w:r>
        <w:rPr>
          <w:rFonts w:ascii="Calibri" w:eastAsia="SimSun" w:hAnsi="Calibri" w:cs="Calibri"/>
          <w:lang w:eastAsia="zh-CN"/>
        </w:rPr>
        <w:t>diko;Persist</w:t>
      </w:r>
      <w:proofErr w:type="spellEnd"/>
      <w:proofErr w:type="gramEnd"/>
      <w:r>
        <w:rPr>
          <w:rFonts w:ascii="Calibri" w:eastAsia="SimSun" w:hAnsi="Calibri" w:cs="Calibri"/>
          <w:lang w:eastAsia="zh-CN"/>
        </w:rPr>
        <w:t xml:space="preserve"> Security Info=</w:t>
      </w:r>
      <w:proofErr w:type="spellStart"/>
      <w:r>
        <w:rPr>
          <w:rFonts w:ascii="Calibri" w:eastAsia="SimSun" w:hAnsi="Calibri" w:cs="Calibri"/>
          <w:lang w:eastAsia="zh-CN"/>
        </w:rPr>
        <w:t>True;User</w:t>
      </w:r>
      <w:proofErr w:type="spellEnd"/>
      <w:r>
        <w:rPr>
          <w:rFonts w:ascii="Calibri" w:eastAsia="SimSun" w:hAnsi="Calibri" w:cs="Calibri"/>
          <w:lang w:eastAsia="zh-CN"/>
        </w:rPr>
        <w:t xml:space="preserve"> ID=</w:t>
      </w:r>
      <w:proofErr w:type="spellStart"/>
      <w:r>
        <w:rPr>
          <w:rFonts w:ascii="Calibri" w:eastAsia="SimSun" w:hAnsi="Calibri" w:cs="Calibri"/>
          <w:lang w:eastAsia="zh-CN"/>
        </w:rPr>
        <w:t>sa;Password</w:t>
      </w:r>
      <w:proofErr w:type="spellEnd"/>
      <w:r>
        <w:rPr>
          <w:rFonts w:ascii="Calibri" w:eastAsia="SimSun" w:hAnsi="Calibri" w:cs="Calibri"/>
          <w:lang w:eastAsia="zh-CN"/>
        </w:rPr>
        <w:t>=p@ssw0rd"</w:t>
      </w:r>
    </w:p>
    <w:p w:rsidR="00D95DD7" w:rsidRDefault="00D95DD7">
      <w:pPr>
        <w:spacing w:line="40" w:lineRule="exact"/>
        <w:rPr>
          <w:sz w:val="20"/>
          <w:szCs w:val="20"/>
        </w:rPr>
      </w:pPr>
    </w:p>
    <w:p w:rsidR="00D95DD7" w:rsidRDefault="00F96ECC">
      <w:pPr>
        <w:ind w:left="720"/>
        <w:rPr>
          <w:sz w:val="20"/>
          <w:szCs w:val="20"/>
        </w:rPr>
      </w:pPr>
      <w:proofErr w:type="spellStart"/>
      <w:r>
        <w:rPr>
          <w:rFonts w:ascii="Calibri" w:eastAsia="SimSun" w:hAnsi="Calibri" w:cs="Calibri"/>
          <w:lang w:eastAsia="zh-CN"/>
        </w:rPr>
        <w:t>providerName</w:t>
      </w:r>
      <w:proofErr w:type="spellEnd"/>
      <w:r>
        <w:rPr>
          <w:rFonts w:ascii="Calibri" w:eastAsia="SimSun" w:hAnsi="Calibri" w:cs="Calibri"/>
          <w:lang w:eastAsia="zh-CN"/>
        </w:rPr>
        <w:t>="</w:t>
      </w:r>
      <w:proofErr w:type="spellStart"/>
      <w:proofErr w:type="gramStart"/>
      <w:r>
        <w:rPr>
          <w:rFonts w:ascii="Calibri" w:eastAsia="SimSun" w:hAnsi="Calibri" w:cs="Calibri"/>
          <w:lang w:eastAsia="zh-CN"/>
        </w:rPr>
        <w:t>System.Data.SqlClient</w:t>
      </w:r>
      <w:proofErr w:type="spellEnd"/>
      <w:proofErr w:type="gramEnd"/>
      <w:r>
        <w:rPr>
          <w:rFonts w:ascii="Calibri" w:eastAsia="SimSun" w:hAnsi="Calibri" w:cs="Calibri"/>
          <w:lang w:eastAsia="zh-CN"/>
        </w:rPr>
        <w:t>" /&gt;</w:t>
      </w:r>
    </w:p>
    <w:p w:rsidR="00D95DD7" w:rsidRDefault="00D95DD7">
      <w:pPr>
        <w:spacing w:line="41" w:lineRule="exact"/>
        <w:rPr>
          <w:sz w:val="20"/>
          <w:szCs w:val="20"/>
        </w:rPr>
      </w:pPr>
    </w:p>
    <w:p w:rsidR="00D95DD7" w:rsidRDefault="00F96ECC">
      <w:pPr>
        <w:ind w:left="720"/>
        <w:rPr>
          <w:sz w:val="20"/>
          <w:szCs w:val="20"/>
        </w:rPr>
      </w:pPr>
      <w:r>
        <w:rPr>
          <w:rFonts w:ascii="Calibri" w:eastAsia="SimSun" w:hAnsi="Calibri" w:cs="Calibri"/>
          <w:lang w:eastAsia="zh-CN"/>
        </w:rPr>
        <w:t>&lt;/</w:t>
      </w:r>
      <w:proofErr w:type="spellStart"/>
      <w:r>
        <w:rPr>
          <w:rFonts w:ascii="Calibri" w:eastAsia="SimSun" w:hAnsi="Calibri" w:cs="Calibri"/>
          <w:lang w:eastAsia="zh-CN"/>
        </w:rPr>
        <w:t>connectionStrings</w:t>
      </w:r>
      <w:proofErr w:type="spellEnd"/>
      <w:r>
        <w:rPr>
          <w:rFonts w:ascii="Calibri" w:eastAsia="SimSun" w:hAnsi="Calibri" w:cs="Calibri"/>
          <w:lang w:eastAsia="zh-CN"/>
        </w:rPr>
        <w:t>&gt;</w:t>
      </w:r>
    </w:p>
    <w:p w:rsidR="00D95DD7" w:rsidRDefault="00D95DD7">
      <w:pPr>
        <w:spacing w:line="240" w:lineRule="exact"/>
        <w:rPr>
          <w:sz w:val="20"/>
          <w:szCs w:val="20"/>
        </w:rPr>
      </w:pPr>
    </w:p>
    <w:p w:rsidR="00D95DD7" w:rsidRDefault="00F96ECC">
      <w:pPr>
        <w:tabs>
          <w:tab w:val="left" w:pos="700"/>
        </w:tabs>
        <w:rPr>
          <w:rFonts w:ascii="Calibri" w:eastAsia="Calibri" w:hAnsi="Calibri" w:cs="Calibri"/>
        </w:rPr>
      </w:pPr>
      <w:r>
        <w:rPr>
          <w:rFonts w:ascii="Calibri" w:eastAsia="SimSun" w:hAnsi="Calibri" w:cs="Calibri"/>
          <w:lang w:eastAsia="zh-CN"/>
        </w:rPr>
        <w:t>8.4</w:t>
      </w:r>
      <w:r>
        <w:rPr>
          <w:sz w:val="20"/>
          <w:szCs w:val="20"/>
          <w:lang w:eastAsia="zh-CN"/>
        </w:rPr>
        <w:tab/>
      </w:r>
      <w:r>
        <w:rPr>
          <w:rFonts w:ascii="Calibri" w:eastAsia="SimSun" w:hAnsi="Calibri" w:cs="Calibri"/>
          <w:lang w:eastAsia="zh-CN"/>
        </w:rPr>
        <w:t xml:space="preserve">Save the </w:t>
      </w:r>
      <w:proofErr w:type="spellStart"/>
      <w:r>
        <w:rPr>
          <w:rFonts w:ascii="Calibri" w:eastAsia="SimSun" w:hAnsi="Calibri" w:cs="Calibri"/>
          <w:lang w:eastAsia="zh-CN"/>
        </w:rPr>
        <w:t>web.config</w:t>
      </w:r>
      <w:proofErr w:type="spellEnd"/>
      <w:r>
        <w:rPr>
          <w:rFonts w:ascii="Calibri" w:eastAsia="SimSun" w:hAnsi="Calibri" w:cs="Calibri"/>
          <w:lang w:eastAsia="zh-CN"/>
        </w:rPr>
        <w:t xml:space="preserve"> file</w:t>
      </w:r>
    </w:p>
    <w:p w:rsidR="00D95DD7" w:rsidRDefault="00D95DD7">
      <w:pPr>
        <w:tabs>
          <w:tab w:val="left" w:pos="700"/>
        </w:tabs>
        <w:rPr>
          <w:sz w:val="20"/>
          <w:szCs w:val="20"/>
        </w:rPr>
      </w:pPr>
    </w:p>
    <w:p w:rsidR="00D95DD7" w:rsidRDefault="00D95DD7">
      <w:pPr>
        <w:tabs>
          <w:tab w:val="left" w:pos="700"/>
        </w:tabs>
        <w:rPr>
          <w:sz w:val="20"/>
          <w:szCs w:val="20"/>
        </w:rPr>
      </w:pPr>
    </w:p>
    <w:p w:rsidR="00D95DD7" w:rsidRDefault="00F96ECC">
      <w:pPr>
        <w:tabs>
          <w:tab w:val="left" w:pos="700"/>
        </w:tabs>
        <w:rPr>
          <w:sz w:val="20"/>
          <w:szCs w:val="20"/>
        </w:rPr>
      </w:pPr>
      <w:r>
        <w:rPr>
          <w:rFonts w:asciiTheme="minorHAnsi" w:eastAsia="SimSun" w:hAnsiTheme="minorHAnsi"/>
          <w:lang w:eastAsia="zh-CN"/>
        </w:rPr>
        <w:t>8.5</w:t>
      </w:r>
      <w:r>
        <w:rPr>
          <w:rFonts w:asciiTheme="minorHAnsi" w:hAnsiTheme="minorHAnsi"/>
          <w:lang w:eastAsia="zh-CN"/>
        </w:rPr>
        <w:tab/>
      </w:r>
      <w:r>
        <w:rPr>
          <w:rFonts w:asciiTheme="minorHAnsi" w:eastAsia="SimSun" w:hAnsiTheme="minorHAnsi"/>
          <w:lang w:eastAsia="zh-CN"/>
        </w:rPr>
        <w:t xml:space="preserve">Right click on </w:t>
      </w:r>
      <w:proofErr w:type="spellStart"/>
      <w:r>
        <w:rPr>
          <w:rFonts w:asciiTheme="minorHAnsi" w:eastAsia="SimSun" w:hAnsiTheme="minorHAnsi"/>
          <w:lang w:eastAsia="zh-CN"/>
        </w:rPr>
        <w:t>web.config</w:t>
      </w:r>
      <w:proofErr w:type="spellEnd"/>
      <w:r>
        <w:rPr>
          <w:rFonts w:asciiTheme="minorHAnsi" w:eastAsia="SimSun" w:hAnsiTheme="minorHAnsi"/>
          <w:lang w:eastAsia="zh-CN"/>
        </w:rPr>
        <w:t>, select Properties, then go under the Security tab</w:t>
      </w:r>
      <w:r>
        <w:rPr>
          <w:noProof/>
        </w:rPr>
        <w:drawing>
          <wp:inline distT="0" distB="0" distL="19050" distR="2540">
            <wp:extent cx="5274310" cy="3968750"/>
            <wp:effectExtent l="0" t="0" r="0" b="0"/>
            <wp:docPr id="109" name="图片 10" descr="C:\Users\Admin\AppData\Local\LINE\Cache\tmp\1534128613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descr="C:\Users\Admin\AppData\Local\LINE\Cache\tmp\1534128613707.jpg"/>
                    <pic:cNvPicPr>
                      <a:picLocks noChangeAspect="1" noChangeArrowheads="1"/>
                    </pic:cNvPicPr>
                  </pic:nvPicPr>
                  <pic:blipFill>
                    <a:blip r:embed="rId102"/>
                    <a:stretch>
                      <a:fillRect/>
                    </a:stretch>
                  </pic:blipFill>
                  <pic:spPr bwMode="auto">
                    <a:xfrm>
                      <a:off x="0" y="0"/>
                      <a:ext cx="5274310" cy="3968750"/>
                    </a:xfrm>
                    <a:prstGeom prst="rect">
                      <a:avLst/>
                    </a:prstGeom>
                  </pic:spPr>
                </pic:pic>
              </a:graphicData>
            </a:graphic>
          </wp:inline>
        </w:drawing>
      </w:r>
    </w:p>
    <w:p w:rsidR="00D95DD7" w:rsidRDefault="00D95DD7">
      <w:pPr>
        <w:rPr>
          <w:sz w:val="20"/>
          <w:szCs w:val="20"/>
        </w:rPr>
      </w:pPr>
    </w:p>
    <w:p w:rsidR="00D95DD7" w:rsidRDefault="00F96ECC">
      <w:pPr>
        <w:ind w:firstLine="400"/>
        <w:rPr>
          <w:sz w:val="20"/>
          <w:szCs w:val="20"/>
        </w:rPr>
      </w:pPr>
      <w:r>
        <w:rPr>
          <w:noProof/>
        </w:rPr>
        <w:drawing>
          <wp:inline distT="0" distB="0" distL="19050" distR="0">
            <wp:extent cx="3143250" cy="3684905"/>
            <wp:effectExtent l="0" t="0" r="0" b="0"/>
            <wp:docPr id="110" name="图片 13" descr="C:\Users\Admin\AppData\Local\LINE\Cache\tmp\1534128478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descr="C:\Users\Admin\AppData\Local\LINE\Cache\tmp\1534128478678.jpg"/>
                    <pic:cNvPicPr>
                      <a:picLocks noChangeAspect="1" noChangeArrowheads="1"/>
                    </pic:cNvPicPr>
                  </pic:nvPicPr>
                  <pic:blipFill>
                    <a:blip r:embed="rId103"/>
                    <a:stretch>
                      <a:fillRect/>
                    </a:stretch>
                  </pic:blipFill>
                  <pic:spPr bwMode="auto">
                    <a:xfrm>
                      <a:off x="0" y="0"/>
                      <a:ext cx="3143250" cy="3684905"/>
                    </a:xfrm>
                    <a:prstGeom prst="rect">
                      <a:avLst/>
                    </a:prstGeom>
                  </pic:spPr>
                </pic:pic>
              </a:graphicData>
            </a:graphic>
          </wp:inline>
        </w:drawing>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8.6</w:t>
      </w:r>
      <w:r>
        <w:rPr>
          <w:rFonts w:asciiTheme="minorHAnsi" w:hAnsiTheme="minorHAnsi"/>
          <w:lang w:eastAsia="zh-CN"/>
        </w:rPr>
        <w:tab/>
      </w:r>
      <w:r>
        <w:rPr>
          <w:rFonts w:asciiTheme="minorHAnsi" w:eastAsia="SimSun" w:hAnsiTheme="minorHAnsi"/>
          <w:lang w:eastAsia="zh-CN"/>
        </w:rPr>
        <w:t>Click Edit then click Add</w:t>
      </w:r>
    </w:p>
    <w:p w:rsidR="00D95DD7" w:rsidRDefault="00F96ECC">
      <w:pPr>
        <w:rPr>
          <w:sz w:val="20"/>
          <w:szCs w:val="20"/>
        </w:rPr>
      </w:pPr>
      <w:r>
        <w:rPr>
          <w:noProof/>
        </w:rPr>
        <w:drawing>
          <wp:inline distT="0" distB="0" distL="19050" distR="2540">
            <wp:extent cx="5274310" cy="3630930"/>
            <wp:effectExtent l="0" t="0" r="0" b="0"/>
            <wp:docPr id="111" name="图片 16" descr="C:\Users\Admin\AppData\Local\LINE\Cache\tmp\1534130471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descr="C:\Users\Admin\AppData\Local\LINE\Cache\tmp\1534130471774.jpg"/>
                    <pic:cNvPicPr>
                      <a:picLocks noChangeAspect="1" noChangeArrowheads="1"/>
                    </pic:cNvPicPr>
                  </pic:nvPicPr>
                  <pic:blipFill>
                    <a:blip r:embed="rId104"/>
                    <a:stretch>
                      <a:fillRect/>
                    </a:stretch>
                  </pic:blipFill>
                  <pic:spPr bwMode="auto">
                    <a:xfrm>
                      <a:off x="0" y="0"/>
                      <a:ext cx="5274310" cy="363093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8.7</w:t>
      </w:r>
      <w:r>
        <w:rPr>
          <w:rFonts w:asciiTheme="minorHAnsi" w:hAnsiTheme="minorHAnsi"/>
          <w:lang w:eastAsia="zh-CN"/>
        </w:rPr>
        <w:tab/>
      </w:r>
      <w:r>
        <w:rPr>
          <w:rFonts w:asciiTheme="minorHAnsi" w:eastAsia="SimSun" w:hAnsiTheme="minorHAnsi"/>
          <w:lang w:eastAsia="zh-CN"/>
        </w:rPr>
        <w:t>Click Advanced... then Find Now</w:t>
      </w:r>
    </w:p>
    <w:p w:rsidR="00D95DD7" w:rsidRDefault="00F96ECC">
      <w:pPr>
        <w:rPr>
          <w:sz w:val="20"/>
          <w:szCs w:val="20"/>
        </w:rPr>
      </w:pPr>
      <w:r>
        <w:rPr>
          <w:noProof/>
        </w:rPr>
        <w:drawing>
          <wp:inline distT="0" distB="0" distL="19050" distR="0">
            <wp:extent cx="4533900" cy="2639695"/>
            <wp:effectExtent l="0" t="0" r="0" b="0"/>
            <wp:docPr id="112" name="图片 19" descr="C:\Users\Admin\AppData\Local\LINE\Cache\tmp\1534131763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descr="C:\Users\Admin\AppData\Local\LINE\Cache\tmp\1534131763905.jpg"/>
                    <pic:cNvPicPr>
                      <a:picLocks noChangeAspect="1" noChangeArrowheads="1"/>
                    </pic:cNvPicPr>
                  </pic:nvPicPr>
                  <pic:blipFill>
                    <a:blip r:embed="rId105"/>
                    <a:stretch>
                      <a:fillRect/>
                    </a:stretch>
                  </pic:blipFill>
                  <pic:spPr bwMode="auto">
                    <a:xfrm>
                      <a:off x="0" y="0"/>
                      <a:ext cx="4533900" cy="2639695"/>
                    </a:xfrm>
                    <a:prstGeom prst="rect">
                      <a:avLst/>
                    </a:prstGeom>
                  </pic:spPr>
                </pic:pic>
              </a:graphicData>
            </a:graphic>
          </wp:inline>
        </w:drawing>
      </w:r>
    </w:p>
    <w:p w:rsidR="00D95DD7" w:rsidRDefault="00F96ECC">
      <w:pPr>
        <w:rPr>
          <w:sz w:val="20"/>
          <w:szCs w:val="20"/>
        </w:rPr>
      </w:pPr>
      <w:r>
        <w:rPr>
          <w:noProof/>
        </w:rPr>
        <w:drawing>
          <wp:inline distT="0" distB="0" distL="19050" distR="9525">
            <wp:extent cx="4067175" cy="4498340"/>
            <wp:effectExtent l="0" t="0" r="0" b="0"/>
            <wp:docPr id="113" name="图片 24" descr="C:\Users\Admin\AppData\Local\LINE\Cache\tmp\1534132212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4" descr="C:\Users\Admin\AppData\Local\LINE\Cache\tmp\1534132212261.jpg"/>
                    <pic:cNvPicPr>
                      <a:picLocks noChangeAspect="1" noChangeArrowheads="1"/>
                    </pic:cNvPicPr>
                  </pic:nvPicPr>
                  <pic:blipFill>
                    <a:blip r:embed="rId106"/>
                    <a:stretch>
                      <a:fillRect/>
                    </a:stretch>
                  </pic:blipFill>
                  <pic:spPr bwMode="auto">
                    <a:xfrm>
                      <a:off x="0" y="0"/>
                      <a:ext cx="4067175" cy="449834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8.8 Under Find Now, look for IIS_IUSRS, then click [OK]</w:t>
      </w:r>
    </w:p>
    <w:p w:rsidR="00D95DD7" w:rsidRDefault="00F96ECC">
      <w:pPr>
        <w:rPr>
          <w:sz w:val="20"/>
          <w:szCs w:val="20"/>
        </w:rPr>
      </w:pPr>
      <w:r>
        <w:rPr>
          <w:noProof/>
        </w:rPr>
        <w:drawing>
          <wp:inline distT="0" distB="0" distL="19050" distR="0">
            <wp:extent cx="4000500" cy="3600450"/>
            <wp:effectExtent l="0" t="0" r="0" b="0"/>
            <wp:docPr id="114" name="图片 27" descr="C:\Users\Admin\AppData\Local\LINE\Cache\tmp\153413345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7" descr="C:\Users\Admin\AppData\Local\LINE\Cache\tmp\1534133450133.jpg"/>
                    <pic:cNvPicPr>
                      <a:picLocks noChangeAspect="1" noChangeArrowheads="1"/>
                    </pic:cNvPicPr>
                  </pic:nvPicPr>
                  <pic:blipFill>
                    <a:blip r:embed="rId107"/>
                    <a:stretch>
                      <a:fillRect/>
                    </a:stretch>
                  </pic:blipFill>
                  <pic:spPr bwMode="auto">
                    <a:xfrm>
                      <a:off x="0" y="0"/>
                      <a:ext cx="4000500" cy="3600450"/>
                    </a:xfrm>
                    <a:prstGeom prst="rect">
                      <a:avLst/>
                    </a:prstGeom>
                  </pic:spPr>
                </pic:pic>
              </a:graphicData>
            </a:graphic>
          </wp:inline>
        </w:drawing>
      </w:r>
      <w:r>
        <w:rPr>
          <w:sz w:val="20"/>
          <w:szCs w:val="20"/>
        </w:rPr>
        <w:t xml:space="preserve"> </w:t>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8.9</w:t>
      </w:r>
      <w:r>
        <w:rPr>
          <w:rFonts w:asciiTheme="minorHAnsi" w:hAnsiTheme="minorHAnsi"/>
          <w:lang w:eastAsia="zh-CN"/>
        </w:rPr>
        <w:tab/>
      </w:r>
      <w:r>
        <w:rPr>
          <w:rFonts w:asciiTheme="minorHAnsi" w:eastAsia="SimSun" w:hAnsiTheme="minorHAnsi"/>
          <w:lang w:eastAsia="zh-CN"/>
        </w:rPr>
        <w:t>Click [OK]</w:t>
      </w:r>
    </w:p>
    <w:p w:rsidR="00D95DD7" w:rsidRDefault="00F96ECC">
      <w:pPr>
        <w:rPr>
          <w:sz w:val="20"/>
          <w:szCs w:val="20"/>
        </w:rPr>
      </w:pPr>
      <w:r>
        <w:rPr>
          <w:noProof/>
        </w:rPr>
        <w:drawing>
          <wp:inline distT="0" distB="0" distL="19050" distR="0">
            <wp:extent cx="4495800" cy="2476500"/>
            <wp:effectExtent l="0" t="0" r="0" b="0"/>
            <wp:docPr id="115" name="图片 36" descr="C:\Users\Admin\AppData\Local\LINE\Cache\tmp\1534133690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6" descr="C:\Users\Admin\AppData\Local\LINE\Cache\tmp\1534133690477.jpg"/>
                    <pic:cNvPicPr>
                      <a:picLocks noChangeAspect="1" noChangeArrowheads="1"/>
                    </pic:cNvPicPr>
                  </pic:nvPicPr>
                  <pic:blipFill>
                    <a:blip r:embed="rId108"/>
                    <a:stretch>
                      <a:fillRect/>
                    </a:stretch>
                  </pic:blipFill>
                  <pic:spPr bwMode="auto">
                    <a:xfrm>
                      <a:off x="0" y="0"/>
                      <a:ext cx="4495800" cy="247650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8.10</w:t>
      </w:r>
      <w:r>
        <w:rPr>
          <w:rFonts w:asciiTheme="minorHAnsi" w:hAnsiTheme="minorHAnsi"/>
          <w:lang w:eastAsia="zh-CN"/>
        </w:rPr>
        <w:tab/>
      </w:r>
      <w:r>
        <w:rPr>
          <w:rFonts w:asciiTheme="minorHAnsi" w:eastAsia="SimSun" w:hAnsiTheme="minorHAnsi"/>
          <w:lang w:eastAsia="zh-CN"/>
        </w:rPr>
        <w:t>Click Allow for all of the permissions of IIS_IUSRS, then click [OK]</w:t>
      </w:r>
    </w:p>
    <w:p w:rsidR="00D95DD7" w:rsidRDefault="00D95DD7">
      <w:pPr>
        <w:rPr>
          <w:sz w:val="20"/>
          <w:szCs w:val="20"/>
        </w:rPr>
      </w:pPr>
    </w:p>
    <w:p w:rsidR="00D95DD7" w:rsidRDefault="00F96ECC">
      <w:pPr>
        <w:rPr>
          <w:sz w:val="20"/>
          <w:szCs w:val="20"/>
        </w:rPr>
      </w:pPr>
      <w:r>
        <w:rPr>
          <w:noProof/>
        </w:rPr>
        <w:drawing>
          <wp:inline distT="0" distB="0" distL="19050" distR="0">
            <wp:extent cx="3581400" cy="4352925"/>
            <wp:effectExtent l="0" t="0" r="0" b="0"/>
            <wp:docPr id="116" name="图片 42" descr="C:\Users\Admin\AppData\Local\LINE\Cache\tmp\1534133901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2" descr="C:\Users\Admin\AppData\Local\LINE\Cache\tmp\1534133901162.jpg"/>
                    <pic:cNvPicPr>
                      <a:picLocks noChangeAspect="1" noChangeArrowheads="1"/>
                    </pic:cNvPicPr>
                  </pic:nvPicPr>
                  <pic:blipFill>
                    <a:blip r:embed="rId109"/>
                    <a:stretch>
                      <a:fillRect/>
                    </a:stretch>
                  </pic:blipFill>
                  <pic:spPr bwMode="auto">
                    <a:xfrm>
                      <a:off x="0" y="0"/>
                      <a:ext cx="3581400" cy="4352925"/>
                    </a:xfrm>
                    <a:prstGeom prst="rect">
                      <a:avLst/>
                    </a:prstGeom>
                  </pic:spPr>
                </pic:pic>
              </a:graphicData>
            </a:graphic>
          </wp:inline>
        </w:drawing>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sz w:val="20"/>
          <w:szCs w:val="20"/>
        </w:rPr>
      </w:pPr>
      <w:r>
        <w:rPr>
          <w:rFonts w:asciiTheme="minorHAnsi" w:eastAsia="SimSun" w:hAnsiTheme="minorHAnsi"/>
          <w:lang w:eastAsia="zh-CN"/>
        </w:rPr>
        <w:t>8.11</w:t>
      </w:r>
      <w:r>
        <w:rPr>
          <w:sz w:val="20"/>
          <w:szCs w:val="20"/>
          <w:lang w:eastAsia="zh-CN"/>
        </w:rPr>
        <w:tab/>
      </w:r>
      <w:r>
        <w:rPr>
          <w:rFonts w:asciiTheme="minorHAnsi" w:eastAsia="SimSun" w:hAnsiTheme="minorHAnsi"/>
          <w:lang w:eastAsia="zh-CN"/>
        </w:rPr>
        <w:t>Check to see if IIS_IUSRS has all the permissions allowed, click [OK]</w:t>
      </w:r>
    </w:p>
    <w:p w:rsidR="00D95DD7" w:rsidRDefault="00F96ECC">
      <w:pPr>
        <w:rPr>
          <w:sz w:val="20"/>
          <w:szCs w:val="20"/>
        </w:rPr>
      </w:pPr>
      <w:r>
        <w:rPr>
          <w:noProof/>
        </w:rPr>
        <w:drawing>
          <wp:inline distT="0" distB="0" distL="19050" distR="9525">
            <wp:extent cx="3609975" cy="4924425"/>
            <wp:effectExtent l="0" t="0" r="0" b="0"/>
            <wp:docPr id="117" name="图片 45" descr="C:\Users\Admin\AppData\Local\LINE\Cache\tmp\1534134054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5" descr="C:\Users\Admin\AppData\Local\LINE\Cache\tmp\1534134054170.jpg"/>
                    <pic:cNvPicPr>
                      <a:picLocks noChangeAspect="1" noChangeArrowheads="1"/>
                    </pic:cNvPicPr>
                  </pic:nvPicPr>
                  <pic:blipFill>
                    <a:blip r:embed="rId110"/>
                    <a:stretch>
                      <a:fillRect/>
                    </a:stretch>
                  </pic:blipFill>
                  <pic:spPr bwMode="auto">
                    <a:xfrm>
                      <a:off x="0" y="0"/>
                      <a:ext cx="3609975" cy="4924425"/>
                    </a:xfrm>
                    <a:prstGeom prst="rect">
                      <a:avLst/>
                    </a:prstGeom>
                  </pic:spPr>
                </pic:pic>
              </a:graphicData>
            </a:graphic>
          </wp:inline>
        </w:drawing>
      </w:r>
    </w:p>
    <w:p w:rsidR="00D95DD7" w:rsidRDefault="00D95DD7">
      <w:pPr>
        <w:sectPr w:rsidR="00D95DD7">
          <w:pgSz w:w="12240" w:h="15840"/>
          <w:pgMar w:top="700" w:right="1440" w:bottom="600" w:left="1000" w:header="0" w:footer="0" w:gutter="0"/>
          <w:cols w:space="720"/>
          <w:formProt w:val="0"/>
          <w:docGrid w:linePitch="100" w:charSpace="4096"/>
        </w:sectPr>
      </w:pPr>
      <w:bookmarkStart w:id="652" w:name="_Hlk8317537"/>
      <w:bookmarkEnd w:id="652"/>
    </w:p>
    <w:p w:rsidR="00D95DD7" w:rsidRDefault="00F96ECC">
      <w:pPr>
        <w:rPr>
          <w:rFonts w:ascii="Calibri" w:eastAsia="Calibri" w:hAnsi="Calibri" w:cs="Calibri"/>
        </w:rPr>
      </w:pPr>
      <w:bookmarkStart w:id="653" w:name="page39"/>
      <w:bookmarkEnd w:id="653"/>
      <w:r>
        <w:rPr>
          <w:noProof/>
        </w:rPr>
        <w:drawing>
          <wp:anchor distT="0" distB="0" distL="0" distR="0" simplePos="0" relativeHeight="10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1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9</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Add Web application on IIS</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9.1</w:t>
      </w:r>
      <w:r>
        <w:rPr>
          <w:sz w:val="20"/>
          <w:szCs w:val="20"/>
          <w:lang w:eastAsia="zh-CN"/>
        </w:rPr>
        <w:tab/>
      </w:r>
      <w:r>
        <w:rPr>
          <w:rFonts w:ascii="Calibri" w:eastAsia="SimSun" w:hAnsi="Calibri" w:cs="Calibri"/>
          <w:lang w:eastAsia="zh-CN"/>
        </w:rPr>
        <w:t>Search “IIS Management Console”</w:t>
      </w:r>
    </w:p>
    <w:p w:rsidR="00D95DD7" w:rsidRDefault="00F96ECC">
      <w:pPr>
        <w:spacing w:line="20" w:lineRule="exact"/>
        <w:rPr>
          <w:sz w:val="20"/>
          <w:szCs w:val="20"/>
        </w:rPr>
      </w:pPr>
      <w:r>
        <w:rPr>
          <w:noProof/>
          <w:sz w:val="20"/>
          <w:szCs w:val="20"/>
        </w:rPr>
        <w:drawing>
          <wp:anchor distT="0" distB="0" distL="0" distR="0" simplePos="0" relativeHeight="103" behindDoc="1" locked="0" layoutInCell="1" allowOverlap="1">
            <wp:simplePos x="0" y="0"/>
            <wp:positionH relativeFrom="column">
              <wp:posOffset>462280</wp:posOffset>
            </wp:positionH>
            <wp:positionV relativeFrom="paragraph">
              <wp:posOffset>27305</wp:posOffset>
            </wp:positionV>
            <wp:extent cx="5043805" cy="3569335"/>
            <wp:effectExtent l="0" t="0" r="0" b="0"/>
            <wp:wrapNone/>
            <wp:docPr id="11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04"/>
                    <pic:cNvPicPr>
                      <a:picLocks noChangeAspect="1" noChangeArrowheads="1"/>
                    </pic:cNvPicPr>
                  </pic:nvPicPr>
                  <pic:blipFill>
                    <a:blip r:embed="rId111"/>
                    <a:stretch>
                      <a:fillRect/>
                    </a:stretch>
                  </pic:blipFill>
                  <pic:spPr bwMode="auto">
                    <a:xfrm>
                      <a:off x="0" y="0"/>
                      <a:ext cx="5043805" cy="356933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1"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9.2</w:t>
      </w:r>
      <w:r>
        <w:rPr>
          <w:sz w:val="20"/>
          <w:szCs w:val="20"/>
          <w:lang w:eastAsia="zh-CN"/>
        </w:rPr>
        <w:tab/>
      </w:r>
      <w:r>
        <w:rPr>
          <w:rFonts w:ascii="Calibri" w:eastAsia="SimSun" w:hAnsi="Calibri" w:cs="Calibri"/>
          <w:lang w:eastAsia="zh-CN"/>
        </w:rPr>
        <w:t>Expand the Connections tree to “Default Web Site” on the Server and right click “Default Web Site”, then select “Add Application”</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104" behindDoc="1" locked="0" layoutInCell="1" allowOverlap="1">
            <wp:simplePos x="0" y="0"/>
            <wp:positionH relativeFrom="column">
              <wp:posOffset>462280</wp:posOffset>
            </wp:positionH>
            <wp:positionV relativeFrom="paragraph">
              <wp:posOffset>-10160</wp:posOffset>
            </wp:positionV>
            <wp:extent cx="6038215" cy="3623945"/>
            <wp:effectExtent l="0" t="0" r="0" b="0"/>
            <wp:wrapNone/>
            <wp:docPr id="12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5"/>
                    <pic:cNvPicPr>
                      <a:picLocks noChangeAspect="1" noChangeArrowheads="1"/>
                    </pic:cNvPicPr>
                  </pic:nvPicPr>
                  <pic:blipFill>
                    <a:blip r:embed="rId112"/>
                    <a:stretch>
                      <a:fillRect/>
                    </a:stretch>
                  </pic:blipFill>
                  <pic:spPr bwMode="auto">
                    <a:xfrm>
                      <a:off x="0" y="0"/>
                      <a:ext cx="6038215" cy="3623945"/>
                    </a:xfrm>
                    <a:prstGeom prst="rect">
                      <a:avLst/>
                    </a:prstGeom>
                  </pic:spPr>
                </pic:pic>
              </a:graphicData>
            </a:graphic>
          </wp:anchor>
        </w:drawing>
      </w:r>
    </w:p>
    <w:p w:rsidR="00D95DD7" w:rsidRDefault="00F96ECC">
      <w:pPr>
        <w:rPr>
          <w:sz w:val="20"/>
          <w:szCs w:val="20"/>
        </w:rPr>
      </w:pPr>
      <w:bookmarkStart w:id="654" w:name="page40"/>
      <w:bookmarkEnd w:id="654"/>
      <w:r>
        <w:rPr>
          <w:noProof/>
        </w:rPr>
        <w:drawing>
          <wp:anchor distT="0" distB="0" distL="0" distR="0" simplePos="0" relativeHeight="10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0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9.3</w:t>
      </w:r>
      <w:r>
        <w:rPr>
          <w:sz w:val="20"/>
          <w:szCs w:val="20"/>
          <w:lang w:eastAsia="zh-CN"/>
        </w:rPr>
        <w:tab/>
      </w:r>
      <w:r>
        <w:rPr>
          <w:rFonts w:ascii="Calibri" w:eastAsia="SimSun" w:hAnsi="Calibri" w:cs="Calibri"/>
          <w:lang w:eastAsia="zh-CN"/>
        </w:rPr>
        <w:t>Input “</w:t>
      </w:r>
      <w:proofErr w:type="spellStart"/>
      <w:r>
        <w:rPr>
          <w:rFonts w:ascii="Calibri" w:eastAsia="SimSun" w:hAnsi="Calibri" w:cs="Calibri"/>
          <w:b/>
          <w:bCs/>
          <w:lang w:eastAsia="zh-CN"/>
        </w:rPr>
        <w:t>diko</w:t>
      </w:r>
      <w:proofErr w:type="spellEnd"/>
      <w:r>
        <w:rPr>
          <w:rFonts w:ascii="Calibri" w:eastAsia="SimSun" w:hAnsi="Calibri" w:cs="Calibri"/>
          <w:lang w:eastAsia="zh-CN"/>
        </w:rPr>
        <w:t>” as Alias, and select “</w:t>
      </w:r>
      <w:r>
        <w:rPr>
          <w:rFonts w:ascii="Calibri" w:eastAsia="SimSun" w:hAnsi="Calibri" w:cs="Calibri"/>
          <w:b/>
          <w:bCs/>
          <w:lang w:eastAsia="zh-CN"/>
        </w:rPr>
        <w:t>C:\DIKO\Web</w:t>
      </w:r>
      <w:r>
        <w:rPr>
          <w:rFonts w:ascii="Calibri" w:eastAsia="SimSun" w:hAnsi="Calibri" w:cs="Calibri"/>
          <w:lang w:eastAsia="zh-CN"/>
        </w:rPr>
        <w:t>” (Default installed path) as “Physical Path”, then click [</w:t>
      </w:r>
      <w:r>
        <w:rPr>
          <w:rFonts w:ascii="Calibri" w:eastAsia="SimSun" w:hAnsi="Calibri" w:cs="Calibri"/>
          <w:b/>
          <w:bCs/>
          <w:lang w:eastAsia="zh-CN"/>
        </w:rPr>
        <w:t>OK</w:t>
      </w:r>
      <w:r>
        <w:rPr>
          <w:rFonts w:ascii="Calibri" w:eastAsia="SimSun" w:hAnsi="Calibri" w:cs="Calibri"/>
          <w:lang w:eastAsia="zh-CN"/>
        </w:rPr>
        <w:t>]</w:t>
      </w:r>
    </w:p>
    <w:p w:rsidR="00D95DD7" w:rsidRDefault="00F96ECC">
      <w:pPr>
        <w:spacing w:line="20" w:lineRule="exact"/>
        <w:rPr>
          <w:sz w:val="20"/>
          <w:szCs w:val="20"/>
        </w:rPr>
      </w:pPr>
      <w:r>
        <w:rPr>
          <w:noProof/>
          <w:sz w:val="20"/>
          <w:szCs w:val="20"/>
        </w:rPr>
        <w:drawing>
          <wp:anchor distT="0" distB="0" distL="0" distR="0" simplePos="0" relativeHeight="106" behindDoc="1" locked="0" layoutInCell="1" allowOverlap="1">
            <wp:simplePos x="0" y="0"/>
            <wp:positionH relativeFrom="column">
              <wp:posOffset>462280</wp:posOffset>
            </wp:positionH>
            <wp:positionV relativeFrom="paragraph">
              <wp:posOffset>28575</wp:posOffset>
            </wp:positionV>
            <wp:extent cx="4847590" cy="3610610"/>
            <wp:effectExtent l="0" t="0" r="0" b="0"/>
            <wp:wrapNone/>
            <wp:docPr id="12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07"/>
                    <pic:cNvPicPr>
                      <a:picLocks noChangeAspect="1" noChangeArrowheads="1"/>
                    </pic:cNvPicPr>
                  </pic:nvPicPr>
                  <pic:blipFill>
                    <a:blip r:embed="rId113"/>
                    <a:stretch>
                      <a:fillRect/>
                    </a:stretch>
                  </pic:blipFill>
                  <pic:spPr bwMode="auto">
                    <a:xfrm>
                      <a:off x="0" y="0"/>
                      <a:ext cx="4847590" cy="36106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7" w:lineRule="exact"/>
        <w:rPr>
          <w:sz w:val="20"/>
          <w:szCs w:val="20"/>
        </w:rPr>
      </w:pPr>
    </w:p>
    <w:p w:rsidR="00D95DD7" w:rsidRDefault="00F96ECC">
      <w:pPr>
        <w:tabs>
          <w:tab w:val="left" w:pos="700"/>
        </w:tabs>
        <w:spacing w:line="283" w:lineRule="auto"/>
        <w:ind w:left="720" w:right="920" w:hanging="719"/>
        <w:rPr>
          <w:sz w:val="20"/>
          <w:szCs w:val="20"/>
        </w:rPr>
      </w:pPr>
      <w:r>
        <w:rPr>
          <w:rFonts w:ascii="Calibri" w:eastAsia="SimSun" w:hAnsi="Calibri" w:cs="Calibri"/>
          <w:lang w:eastAsia="zh-CN"/>
        </w:rPr>
        <w:t>9.4</w:t>
      </w:r>
      <w:r>
        <w:rPr>
          <w:sz w:val="20"/>
          <w:szCs w:val="20"/>
          <w:lang w:eastAsia="zh-CN"/>
        </w:rPr>
        <w:tab/>
      </w:r>
      <w:r>
        <w:rPr>
          <w:rFonts w:ascii="Calibri" w:eastAsia="SimSun" w:hAnsi="Calibri" w:cs="Calibri"/>
          <w:lang w:eastAsia="zh-CN"/>
        </w:rPr>
        <w:t>Select “</w:t>
      </w:r>
      <w:r>
        <w:rPr>
          <w:rFonts w:ascii="Calibri" w:eastAsia="SimSun" w:hAnsi="Calibri" w:cs="Calibri"/>
          <w:b/>
          <w:bCs/>
          <w:lang w:eastAsia="zh-CN"/>
        </w:rPr>
        <w:t>Application Pools</w:t>
      </w:r>
      <w:r>
        <w:rPr>
          <w:rFonts w:ascii="Calibri" w:eastAsia="SimSun" w:hAnsi="Calibri" w:cs="Calibri"/>
          <w:lang w:eastAsia="zh-CN"/>
        </w:rPr>
        <w:t>” on the left, then right click “</w:t>
      </w:r>
      <w:proofErr w:type="spellStart"/>
      <w:r>
        <w:rPr>
          <w:rFonts w:ascii="Calibri" w:eastAsia="SimSun" w:hAnsi="Calibri" w:cs="Calibri"/>
          <w:b/>
          <w:bCs/>
          <w:lang w:eastAsia="zh-CN"/>
        </w:rPr>
        <w:t>DefaultAppPool</w:t>
      </w:r>
      <w:proofErr w:type="spellEnd"/>
      <w:r>
        <w:rPr>
          <w:rFonts w:ascii="Calibri" w:eastAsia="SimSun" w:hAnsi="Calibri" w:cs="Calibri"/>
          <w:lang w:eastAsia="zh-CN"/>
        </w:rPr>
        <w:t>” on the right, and select “</w:t>
      </w:r>
      <w:r>
        <w:rPr>
          <w:rFonts w:ascii="Calibri" w:eastAsia="SimSun" w:hAnsi="Calibri" w:cs="Calibri"/>
          <w:b/>
          <w:bCs/>
          <w:lang w:eastAsia="zh-CN"/>
        </w:rPr>
        <w:t>Advanced Settings…</w:t>
      </w:r>
      <w:r>
        <w:rPr>
          <w:rFonts w:ascii="Calibri" w:eastAsia="SimSun" w:hAnsi="Calibri" w:cs="Calibri"/>
          <w:lang w:eastAsia="zh-CN"/>
        </w:rPr>
        <w:t>”</w:t>
      </w:r>
    </w:p>
    <w:p w:rsidR="00D95DD7" w:rsidRDefault="00F96ECC">
      <w:pPr>
        <w:spacing w:line="20" w:lineRule="exact"/>
        <w:rPr>
          <w:sz w:val="20"/>
          <w:szCs w:val="20"/>
        </w:rPr>
        <w:sectPr w:rsidR="00D95DD7">
          <w:pgSz w:w="12240" w:h="15840"/>
          <w:pgMar w:top="700" w:right="1020" w:bottom="1440" w:left="1000" w:header="0" w:footer="0" w:gutter="0"/>
          <w:cols w:space="720"/>
          <w:formProt w:val="0"/>
          <w:docGrid w:linePitch="100" w:charSpace="4096"/>
        </w:sectPr>
      </w:pPr>
      <w:r>
        <w:rPr>
          <w:noProof/>
          <w:sz w:val="20"/>
          <w:szCs w:val="20"/>
        </w:rPr>
        <w:drawing>
          <wp:anchor distT="0" distB="0" distL="0" distR="0" simplePos="0" relativeHeight="107" behindDoc="1" locked="0" layoutInCell="1" allowOverlap="1">
            <wp:simplePos x="0" y="0"/>
            <wp:positionH relativeFrom="column">
              <wp:posOffset>462280</wp:posOffset>
            </wp:positionH>
            <wp:positionV relativeFrom="paragraph">
              <wp:posOffset>-10160</wp:posOffset>
            </wp:positionV>
            <wp:extent cx="5942330" cy="4220210"/>
            <wp:effectExtent l="0" t="0" r="0" b="0"/>
            <wp:wrapNone/>
            <wp:docPr id="12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08"/>
                    <pic:cNvPicPr>
                      <a:picLocks noChangeAspect="1" noChangeArrowheads="1"/>
                    </pic:cNvPicPr>
                  </pic:nvPicPr>
                  <pic:blipFill>
                    <a:blip r:embed="rId114"/>
                    <a:stretch>
                      <a:fillRect/>
                    </a:stretch>
                  </pic:blipFill>
                  <pic:spPr bwMode="auto">
                    <a:xfrm>
                      <a:off x="0" y="0"/>
                      <a:ext cx="5942330" cy="4220210"/>
                    </a:xfrm>
                    <a:prstGeom prst="rect">
                      <a:avLst/>
                    </a:prstGeom>
                  </pic:spPr>
                </pic:pic>
              </a:graphicData>
            </a:graphic>
          </wp:anchor>
        </w:drawing>
      </w:r>
    </w:p>
    <w:p w:rsidR="00D95DD7" w:rsidRDefault="00F96ECC">
      <w:pPr>
        <w:rPr>
          <w:sz w:val="20"/>
          <w:szCs w:val="20"/>
        </w:rPr>
      </w:pPr>
      <w:bookmarkStart w:id="655" w:name="page41"/>
      <w:bookmarkEnd w:id="655"/>
      <w:r>
        <w:rPr>
          <w:noProof/>
        </w:rPr>
        <w:drawing>
          <wp:anchor distT="0" distB="0" distL="0" distR="0" simplePos="0" relativeHeight="10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0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9.5</w:t>
      </w:r>
      <w:r>
        <w:rPr>
          <w:sz w:val="20"/>
          <w:szCs w:val="20"/>
          <w:lang w:eastAsia="zh-CN"/>
        </w:rPr>
        <w:tab/>
      </w:r>
      <w:r>
        <w:rPr>
          <w:rFonts w:ascii="Calibri" w:eastAsia="SimSun" w:hAnsi="Calibri" w:cs="Calibri"/>
          <w:lang w:eastAsia="zh-CN"/>
        </w:rPr>
        <w:t>Make sure “.NET Framework Version” is “V2.0” and “Enable 32bit Application Support” is “True”, then click [OK]</w:t>
      </w:r>
    </w:p>
    <w:p w:rsidR="00D95DD7" w:rsidRDefault="00F96ECC">
      <w:pPr>
        <w:spacing w:line="20" w:lineRule="exact"/>
        <w:rPr>
          <w:sz w:val="20"/>
          <w:szCs w:val="20"/>
        </w:rPr>
        <w:sectPr w:rsidR="00D95DD7">
          <w:pgSz w:w="12240" w:h="15840"/>
          <w:pgMar w:top="700" w:right="1400" w:bottom="1440" w:left="1000" w:header="0" w:footer="0" w:gutter="0"/>
          <w:cols w:space="720"/>
          <w:formProt w:val="0"/>
          <w:docGrid w:linePitch="100" w:charSpace="4096"/>
        </w:sectPr>
      </w:pPr>
      <w:r>
        <w:rPr>
          <w:noProof/>
          <w:sz w:val="20"/>
          <w:szCs w:val="20"/>
        </w:rPr>
        <w:drawing>
          <wp:anchor distT="0" distB="0" distL="0" distR="0" simplePos="0" relativeHeight="109" behindDoc="1" locked="0" layoutInCell="1" allowOverlap="1">
            <wp:simplePos x="0" y="0"/>
            <wp:positionH relativeFrom="column">
              <wp:posOffset>462280</wp:posOffset>
            </wp:positionH>
            <wp:positionV relativeFrom="paragraph">
              <wp:posOffset>-10160</wp:posOffset>
            </wp:positionV>
            <wp:extent cx="4022725" cy="4919345"/>
            <wp:effectExtent l="0" t="0" r="0" b="0"/>
            <wp:wrapNone/>
            <wp:docPr id="12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0"/>
                    <pic:cNvPicPr>
                      <a:picLocks noChangeAspect="1" noChangeArrowheads="1"/>
                    </pic:cNvPicPr>
                  </pic:nvPicPr>
                  <pic:blipFill>
                    <a:blip r:embed="rId115"/>
                    <a:stretch>
                      <a:fillRect/>
                    </a:stretch>
                  </pic:blipFill>
                  <pic:spPr bwMode="auto">
                    <a:xfrm>
                      <a:off x="0" y="0"/>
                      <a:ext cx="4022725" cy="4919345"/>
                    </a:xfrm>
                    <a:prstGeom prst="rect">
                      <a:avLst/>
                    </a:prstGeom>
                  </pic:spPr>
                </pic:pic>
              </a:graphicData>
            </a:graphic>
          </wp:anchor>
        </w:drawing>
      </w:r>
    </w:p>
    <w:p w:rsidR="00D95DD7" w:rsidRDefault="00F96ECC">
      <w:pPr>
        <w:rPr>
          <w:sz w:val="20"/>
          <w:szCs w:val="20"/>
        </w:rPr>
      </w:pPr>
      <w:bookmarkStart w:id="656" w:name="page42"/>
      <w:bookmarkEnd w:id="656"/>
      <w:r>
        <w:rPr>
          <w:noProof/>
        </w:rPr>
        <w:drawing>
          <wp:anchor distT="0" distB="0" distL="0" distR="0" simplePos="0" relativeHeight="11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rPr>
          <w:sz w:val="20"/>
          <w:szCs w:val="20"/>
        </w:rPr>
      </w:pPr>
      <w:r>
        <w:rPr>
          <w:rFonts w:ascii="Cambria" w:eastAsia="SimSun" w:hAnsi="Cambria" w:cs="Cambria"/>
          <w:b/>
          <w:bCs/>
          <w:color w:val="365F91"/>
          <w:sz w:val="40"/>
          <w:szCs w:val="40"/>
          <w:lang w:eastAsia="zh-CN"/>
        </w:rPr>
        <w:t xml:space="preserve">10 Setup and initialize </w:t>
      </w:r>
      <w:proofErr w:type="spellStart"/>
      <w:r>
        <w:rPr>
          <w:rFonts w:ascii="Cambria" w:eastAsia="SimSun" w:hAnsi="Cambria" w:cs="Cambria"/>
          <w:b/>
          <w:bCs/>
          <w:color w:val="365F91"/>
          <w:sz w:val="40"/>
          <w:szCs w:val="40"/>
          <w:lang w:eastAsia="zh-CN"/>
        </w:rPr>
        <w:t>Solr</w:t>
      </w:r>
      <w:proofErr w:type="spellEnd"/>
      <w:r>
        <w:rPr>
          <w:rFonts w:ascii="Cambria" w:eastAsia="SimSun" w:hAnsi="Cambria" w:cs="Cambria"/>
          <w:b/>
          <w:bCs/>
          <w:color w:val="365F91"/>
          <w:sz w:val="40"/>
          <w:szCs w:val="40"/>
          <w:lang w:eastAsia="zh-CN"/>
        </w:rPr>
        <w:t xml:space="preserve"> system</w:t>
      </w:r>
    </w:p>
    <w:p w:rsidR="00D95DD7" w:rsidRDefault="00D95DD7">
      <w:pPr>
        <w:spacing w:line="305" w:lineRule="exact"/>
        <w:rPr>
          <w:sz w:val="20"/>
          <w:szCs w:val="20"/>
        </w:rPr>
      </w:pPr>
    </w:p>
    <w:p w:rsidR="00D95DD7" w:rsidRDefault="00F96ECC">
      <w:pPr>
        <w:tabs>
          <w:tab w:val="left" w:pos="700"/>
        </w:tabs>
        <w:spacing w:line="278" w:lineRule="auto"/>
        <w:ind w:left="720" w:hanging="719"/>
        <w:rPr>
          <w:sz w:val="20"/>
          <w:szCs w:val="20"/>
        </w:rPr>
      </w:pPr>
      <w:r>
        <w:rPr>
          <w:rFonts w:ascii="Calibri" w:eastAsia="SimSun" w:hAnsi="Calibri" w:cs="Calibri"/>
          <w:lang w:eastAsia="zh-CN"/>
        </w:rPr>
        <w:t>10.1</w:t>
      </w:r>
      <w:r>
        <w:rPr>
          <w:rFonts w:ascii="Calibri" w:eastAsia="新細明體" w:hAnsi="Calibri" w:cs="Calibri"/>
          <w:lang w:eastAsia="zh-CN"/>
        </w:rPr>
        <w:tab/>
      </w:r>
      <w:r>
        <w:rPr>
          <w:rFonts w:ascii="Calibri" w:eastAsia="SimSun" w:hAnsi="Calibri" w:cs="Calibri"/>
          <w:lang w:eastAsia="zh-CN"/>
        </w:rPr>
        <w:t>Open Command Prompt as administrator in order to check installation status. Press the Windows key on your keyboard or hover the mouse to the lower right corner and click the Start button as below capture screen</w:t>
      </w:r>
    </w:p>
    <w:p w:rsidR="00D95DD7" w:rsidRDefault="00F96ECC">
      <w:pPr>
        <w:spacing w:line="20" w:lineRule="exact"/>
        <w:rPr>
          <w:sz w:val="20"/>
          <w:szCs w:val="20"/>
        </w:rPr>
      </w:pPr>
      <w:r>
        <w:rPr>
          <w:noProof/>
          <w:sz w:val="20"/>
          <w:szCs w:val="20"/>
        </w:rPr>
        <w:drawing>
          <wp:anchor distT="0" distB="0" distL="0" distR="0" simplePos="0" relativeHeight="111" behindDoc="1" locked="0" layoutInCell="1" allowOverlap="1">
            <wp:simplePos x="0" y="0"/>
            <wp:positionH relativeFrom="column">
              <wp:posOffset>462280</wp:posOffset>
            </wp:positionH>
            <wp:positionV relativeFrom="paragraph">
              <wp:posOffset>-5715</wp:posOffset>
            </wp:positionV>
            <wp:extent cx="5948680" cy="3355975"/>
            <wp:effectExtent l="0" t="0" r="0" b="0"/>
            <wp:wrapNone/>
            <wp:docPr id="12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2"/>
                    <pic:cNvPicPr>
                      <a:picLocks noChangeAspect="1" noChangeArrowheads="1"/>
                    </pic:cNvPicPr>
                  </pic:nvPicPr>
                  <pic:blipFill>
                    <a:blip r:embed="rId116"/>
                    <a:stretch>
                      <a:fillRect/>
                    </a:stretch>
                  </pic:blipFill>
                  <pic:spPr bwMode="auto">
                    <a:xfrm>
                      <a:off x="0" y="0"/>
                      <a:ext cx="5948680" cy="33559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F96ECC">
      <w:pPr>
        <w:tabs>
          <w:tab w:val="left" w:pos="2910"/>
        </w:tabs>
        <w:spacing w:line="200" w:lineRule="exact"/>
        <w:rPr>
          <w:sz w:val="20"/>
          <w:szCs w:val="20"/>
        </w:rPr>
      </w:pPr>
      <w:r>
        <w:rPr>
          <w:sz w:val="20"/>
          <w:szCs w:val="20"/>
          <w:lang w:eastAsia="zh-CN"/>
        </w:rPr>
        <w:tab/>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1" w:lineRule="exact"/>
        <w:rPr>
          <w:sz w:val="20"/>
          <w:szCs w:val="20"/>
        </w:rPr>
      </w:pPr>
    </w:p>
    <w:p w:rsidR="00D95DD7" w:rsidRDefault="00F96ECC">
      <w:pPr>
        <w:tabs>
          <w:tab w:val="left" w:pos="700"/>
        </w:tabs>
        <w:rPr>
          <w:sz w:val="20"/>
          <w:szCs w:val="20"/>
        </w:rPr>
      </w:pPr>
      <w:r>
        <w:rPr>
          <w:rFonts w:ascii="Calibri" w:eastAsia="SimSun" w:hAnsi="Calibri" w:cs="Calibri"/>
          <w:lang w:eastAsia="zh-CN"/>
        </w:rPr>
        <w:t>10.2</w:t>
      </w:r>
      <w:r>
        <w:rPr>
          <w:rFonts w:ascii="Calibri" w:eastAsia="新細明體" w:hAnsi="Calibri" w:cs="Calibri"/>
          <w:lang w:eastAsia="zh-CN"/>
        </w:rPr>
        <w:tab/>
      </w:r>
      <w:r>
        <w:rPr>
          <w:rFonts w:ascii="Calibri" w:eastAsia="SimSun" w:hAnsi="Calibri" w:cs="Calibri"/>
          <w:lang w:eastAsia="zh-CN"/>
        </w:rPr>
        <w:t xml:space="preserve">Input </w:t>
      </w:r>
      <w:proofErr w:type="spellStart"/>
      <w:r>
        <w:rPr>
          <w:rFonts w:ascii="Calibri" w:eastAsia="SimSun" w:hAnsi="Calibri" w:cs="Calibri"/>
          <w:b/>
          <w:bCs/>
          <w:lang w:eastAsia="zh-CN"/>
        </w:rPr>
        <w:t>cmd</w:t>
      </w:r>
      <w:proofErr w:type="spellEnd"/>
      <w:r>
        <w:rPr>
          <w:rFonts w:ascii="Calibri" w:eastAsia="SimSun" w:hAnsi="Calibri" w:cs="Calibri"/>
          <w:lang w:eastAsia="zh-CN"/>
        </w:rPr>
        <w:t xml:space="preserve"> on your keyboard directly, and Command Prompt program will be displayed on the left</w:t>
      </w:r>
    </w:p>
    <w:p w:rsidR="00D95DD7" w:rsidRDefault="00F96ECC">
      <w:pPr>
        <w:spacing w:line="20" w:lineRule="exact"/>
        <w:rPr>
          <w:sz w:val="20"/>
          <w:szCs w:val="20"/>
        </w:rPr>
        <w:sectPr w:rsidR="00D95DD7">
          <w:pgSz w:w="12240" w:h="15840"/>
          <w:pgMar w:top="700" w:right="1120" w:bottom="1440" w:left="1000" w:header="0" w:footer="0" w:gutter="0"/>
          <w:cols w:space="720"/>
          <w:formProt w:val="0"/>
          <w:docGrid w:linePitch="100" w:charSpace="4096"/>
        </w:sectPr>
      </w:pPr>
      <w:r>
        <w:rPr>
          <w:noProof/>
          <w:sz w:val="20"/>
          <w:szCs w:val="20"/>
        </w:rPr>
        <w:drawing>
          <wp:anchor distT="0" distB="0" distL="0" distR="0" simplePos="0" relativeHeight="112" behindDoc="1" locked="0" layoutInCell="1" allowOverlap="1">
            <wp:simplePos x="0" y="0"/>
            <wp:positionH relativeFrom="column">
              <wp:posOffset>462280</wp:posOffset>
            </wp:positionH>
            <wp:positionV relativeFrom="paragraph">
              <wp:posOffset>27305</wp:posOffset>
            </wp:positionV>
            <wp:extent cx="5942330" cy="3345815"/>
            <wp:effectExtent l="0" t="0" r="0" b="0"/>
            <wp:wrapNone/>
            <wp:docPr id="12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13"/>
                    <pic:cNvPicPr>
                      <a:picLocks noChangeAspect="1" noChangeArrowheads="1"/>
                    </pic:cNvPicPr>
                  </pic:nvPicPr>
                  <pic:blipFill>
                    <a:blip r:embed="rId117"/>
                    <a:stretch>
                      <a:fillRect/>
                    </a:stretch>
                  </pic:blipFill>
                  <pic:spPr bwMode="auto">
                    <a:xfrm>
                      <a:off x="0" y="0"/>
                      <a:ext cx="5942330" cy="3345815"/>
                    </a:xfrm>
                    <a:prstGeom prst="rect">
                      <a:avLst/>
                    </a:prstGeom>
                  </pic:spPr>
                </pic:pic>
              </a:graphicData>
            </a:graphic>
          </wp:anchor>
        </w:drawing>
      </w:r>
    </w:p>
    <w:p w:rsidR="00D95DD7" w:rsidRDefault="00F96ECC">
      <w:pPr>
        <w:rPr>
          <w:sz w:val="20"/>
          <w:szCs w:val="20"/>
        </w:rPr>
      </w:pPr>
      <w:bookmarkStart w:id="657" w:name="page43"/>
      <w:bookmarkEnd w:id="657"/>
      <w:r>
        <w:rPr>
          <w:noProof/>
        </w:rPr>
        <w:drawing>
          <wp:anchor distT="0" distB="0" distL="0" distR="0" simplePos="0" relativeHeight="11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1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10.3</w:t>
      </w:r>
      <w:r>
        <w:rPr>
          <w:rFonts w:ascii="Calibri" w:eastAsia="新細明體" w:hAnsi="Calibri" w:cs="Calibri"/>
          <w:lang w:eastAsia="zh-CN"/>
        </w:rPr>
        <w:tab/>
      </w:r>
      <w:r>
        <w:rPr>
          <w:rFonts w:ascii="Calibri" w:eastAsia="SimSun" w:hAnsi="Calibri" w:cs="Calibri"/>
          <w:lang w:eastAsia="zh-CN"/>
        </w:rPr>
        <w:t xml:space="preserve">Right click Command Prompt program, and select </w:t>
      </w:r>
      <w:r>
        <w:rPr>
          <w:rFonts w:ascii="Calibri" w:eastAsia="SimSun" w:hAnsi="Calibri" w:cs="Calibri"/>
          <w:b/>
          <w:bCs/>
          <w:lang w:eastAsia="zh-CN"/>
        </w:rPr>
        <w:t>Run as administrator at</w:t>
      </w:r>
      <w:r>
        <w:rPr>
          <w:rFonts w:ascii="Calibri" w:eastAsia="SimSun" w:hAnsi="Calibri" w:cs="Calibri"/>
          <w:lang w:eastAsia="zh-CN"/>
        </w:rPr>
        <w:t xml:space="preserve"> the bottom</w:t>
      </w:r>
    </w:p>
    <w:p w:rsidR="00D95DD7" w:rsidRDefault="00F96ECC">
      <w:pPr>
        <w:spacing w:line="20" w:lineRule="exact"/>
        <w:rPr>
          <w:sz w:val="20"/>
          <w:szCs w:val="20"/>
        </w:rPr>
      </w:pPr>
      <w:r>
        <w:rPr>
          <w:noProof/>
          <w:sz w:val="20"/>
          <w:szCs w:val="20"/>
        </w:rPr>
        <w:drawing>
          <wp:anchor distT="0" distB="0" distL="0" distR="0" simplePos="0" relativeHeight="114" behindDoc="1" locked="0" layoutInCell="1" allowOverlap="1">
            <wp:simplePos x="0" y="0"/>
            <wp:positionH relativeFrom="column">
              <wp:posOffset>462280</wp:posOffset>
            </wp:positionH>
            <wp:positionV relativeFrom="paragraph">
              <wp:posOffset>27305</wp:posOffset>
            </wp:positionV>
            <wp:extent cx="5944870" cy="3363595"/>
            <wp:effectExtent l="0" t="0" r="0" b="0"/>
            <wp:wrapNone/>
            <wp:docPr id="13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15"/>
                    <pic:cNvPicPr>
                      <a:picLocks noChangeAspect="1" noChangeArrowheads="1"/>
                    </pic:cNvPicPr>
                  </pic:nvPicPr>
                  <pic:blipFill>
                    <a:blip r:embed="rId118"/>
                    <a:stretch>
                      <a:fillRect/>
                    </a:stretch>
                  </pic:blipFill>
                  <pic:spPr bwMode="auto">
                    <a:xfrm>
                      <a:off x="0" y="0"/>
                      <a:ext cx="5944870" cy="336359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897303">
      <w:pPr>
        <w:spacing w:line="200" w:lineRule="exact"/>
        <w:rPr>
          <w:sz w:val="20"/>
          <w:szCs w:val="20"/>
        </w:rPr>
      </w:pPr>
      <w:r>
        <w:rPr>
          <w:sz w:val="20"/>
          <w:szCs w:val="20"/>
        </w:rPr>
        <w:t>Cd \</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7" w:lineRule="exact"/>
        <w:rPr>
          <w:sz w:val="20"/>
          <w:szCs w:val="20"/>
        </w:rPr>
      </w:pPr>
    </w:p>
    <w:p w:rsidR="00D95DD7" w:rsidRDefault="00F96ECC">
      <w:pPr>
        <w:tabs>
          <w:tab w:val="left" w:pos="700"/>
        </w:tabs>
        <w:ind w:left="20"/>
        <w:rPr>
          <w:sz w:val="20"/>
          <w:szCs w:val="20"/>
        </w:rPr>
      </w:pPr>
      <w:r>
        <w:rPr>
          <w:rFonts w:ascii="Calibri" w:eastAsia="SimSun" w:hAnsi="Calibri" w:cs="Calibri"/>
          <w:lang w:eastAsia="zh-CN"/>
        </w:rPr>
        <w:t>10.4</w:t>
      </w:r>
      <w:r>
        <w:rPr>
          <w:sz w:val="20"/>
          <w:szCs w:val="20"/>
          <w:lang w:eastAsia="zh-CN"/>
        </w:rPr>
        <w:tab/>
      </w:r>
      <w:r>
        <w:rPr>
          <w:rFonts w:ascii="Calibri" w:eastAsia="SimSun" w:hAnsi="Calibri" w:cs="Calibri"/>
          <w:sz w:val="21"/>
          <w:szCs w:val="21"/>
          <w:lang w:eastAsia="zh-CN"/>
        </w:rPr>
        <w:t xml:space="preserve">Input </w:t>
      </w:r>
      <w:r>
        <w:rPr>
          <w:rFonts w:ascii="Calibri" w:eastAsia="SimSun" w:hAnsi="Calibri" w:cs="Calibri"/>
          <w:b/>
          <w:bCs/>
          <w:sz w:val="21"/>
          <w:szCs w:val="21"/>
          <w:u w:val="single"/>
          <w:lang w:eastAsia="zh-CN"/>
        </w:rPr>
        <w:t>cd C:\DIKO\solr</w:t>
      </w:r>
      <w:r>
        <w:rPr>
          <w:rFonts w:ascii="Calibri" w:eastAsia="SimSun" w:hAnsi="Calibri" w:cs="Calibri"/>
          <w:sz w:val="21"/>
          <w:szCs w:val="21"/>
          <w:lang w:eastAsia="zh-CN"/>
        </w:rPr>
        <w:t xml:space="preserve"> and press Enter key to change the current directory to C:\DIKO\solr.</w:t>
      </w:r>
    </w:p>
    <w:p w:rsidR="00D95DD7" w:rsidRDefault="00F96ECC">
      <w:pPr>
        <w:spacing w:line="20" w:lineRule="exact"/>
        <w:rPr>
          <w:sz w:val="20"/>
          <w:szCs w:val="20"/>
        </w:rPr>
      </w:pPr>
      <w:r>
        <w:rPr>
          <w:noProof/>
          <w:sz w:val="20"/>
          <w:szCs w:val="20"/>
        </w:rPr>
        <w:drawing>
          <wp:anchor distT="0" distB="0" distL="0" distR="0" simplePos="0" relativeHeight="115" behindDoc="1" locked="0" layoutInCell="1" allowOverlap="1">
            <wp:simplePos x="0" y="0"/>
            <wp:positionH relativeFrom="column">
              <wp:posOffset>461645</wp:posOffset>
            </wp:positionH>
            <wp:positionV relativeFrom="paragraph">
              <wp:posOffset>27305</wp:posOffset>
            </wp:positionV>
            <wp:extent cx="4755515" cy="1523365"/>
            <wp:effectExtent l="0" t="0" r="0" b="0"/>
            <wp:wrapNone/>
            <wp:docPr id="13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6"/>
                    <pic:cNvPicPr>
                      <a:picLocks noChangeAspect="1" noChangeArrowheads="1"/>
                    </pic:cNvPicPr>
                  </pic:nvPicPr>
                  <pic:blipFill>
                    <a:blip r:embed="rId119"/>
                    <a:stretch>
                      <a:fillRect/>
                    </a:stretch>
                  </pic:blipFill>
                  <pic:spPr bwMode="auto">
                    <a:xfrm>
                      <a:off x="0" y="0"/>
                      <a:ext cx="4755515" cy="152336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9" w:lineRule="exact"/>
        <w:rPr>
          <w:sz w:val="20"/>
          <w:szCs w:val="20"/>
        </w:rPr>
      </w:pPr>
    </w:p>
    <w:p w:rsidR="00D95DD7" w:rsidRDefault="00F96ECC">
      <w:pPr>
        <w:tabs>
          <w:tab w:val="left" w:pos="700"/>
        </w:tabs>
        <w:rPr>
          <w:sz w:val="20"/>
          <w:szCs w:val="20"/>
        </w:rPr>
      </w:pPr>
      <w:r>
        <w:rPr>
          <w:rFonts w:ascii="Calibri" w:eastAsia="SimSun" w:hAnsi="Calibri" w:cs="Calibri"/>
          <w:lang w:eastAsia="zh-CN"/>
        </w:rPr>
        <w:t>10.5</w:t>
      </w:r>
      <w:r>
        <w:rPr>
          <w:rFonts w:ascii="Calibri" w:eastAsia="新細明體" w:hAnsi="Calibri" w:cs="Calibri"/>
          <w:lang w:eastAsia="zh-CN"/>
        </w:rPr>
        <w:tab/>
      </w:r>
      <w:r>
        <w:rPr>
          <w:rFonts w:ascii="Calibri" w:eastAsia="SimSun" w:hAnsi="Calibri" w:cs="Calibri"/>
          <w:lang w:eastAsia="zh-CN"/>
        </w:rPr>
        <w:t xml:space="preserve">Input </w:t>
      </w:r>
      <w:proofErr w:type="spellStart"/>
      <w:r>
        <w:rPr>
          <w:rFonts w:ascii="Calibri" w:eastAsia="SimSun" w:hAnsi="Calibri" w:cs="Calibri"/>
          <w:b/>
          <w:bCs/>
          <w:u w:val="single"/>
          <w:lang w:eastAsia="zh-CN"/>
        </w:rPr>
        <w:t>nssm</w:t>
      </w:r>
      <w:proofErr w:type="spellEnd"/>
      <w:r>
        <w:rPr>
          <w:rFonts w:ascii="Calibri" w:eastAsia="SimSun" w:hAnsi="Calibri" w:cs="Calibri"/>
          <w:b/>
          <w:bCs/>
          <w:u w:val="single"/>
          <w:lang w:eastAsia="zh-CN"/>
        </w:rPr>
        <w:t xml:space="preserve"> install </w:t>
      </w:r>
      <w:proofErr w:type="spellStart"/>
      <w:r>
        <w:rPr>
          <w:rFonts w:ascii="Calibri" w:eastAsia="SimSun" w:hAnsi="Calibri" w:cs="Calibri"/>
          <w:b/>
          <w:bCs/>
          <w:u w:val="single"/>
          <w:lang w:eastAsia="zh-CN"/>
        </w:rPr>
        <w:t>Solr</w:t>
      </w:r>
      <w:proofErr w:type="spellEnd"/>
      <w:r>
        <w:rPr>
          <w:rFonts w:ascii="Calibri" w:eastAsia="SimSun" w:hAnsi="Calibri" w:cs="Calibri"/>
          <w:lang w:eastAsia="zh-CN"/>
        </w:rPr>
        <w:t xml:space="preserve"> and press Enter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16" behindDoc="1" locked="0" layoutInCell="1" allowOverlap="1">
            <wp:simplePos x="0" y="0"/>
            <wp:positionH relativeFrom="column">
              <wp:posOffset>462280</wp:posOffset>
            </wp:positionH>
            <wp:positionV relativeFrom="paragraph">
              <wp:posOffset>27305</wp:posOffset>
            </wp:positionV>
            <wp:extent cx="4754880" cy="1921510"/>
            <wp:effectExtent l="0" t="0" r="0" b="0"/>
            <wp:wrapNone/>
            <wp:docPr id="13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17"/>
                    <pic:cNvPicPr>
                      <a:picLocks noChangeAspect="1" noChangeArrowheads="1"/>
                    </pic:cNvPicPr>
                  </pic:nvPicPr>
                  <pic:blipFill>
                    <a:blip r:embed="rId120"/>
                    <a:stretch>
                      <a:fillRect/>
                    </a:stretch>
                  </pic:blipFill>
                  <pic:spPr bwMode="auto">
                    <a:xfrm>
                      <a:off x="0" y="0"/>
                      <a:ext cx="4754880" cy="1921510"/>
                    </a:xfrm>
                    <a:prstGeom prst="rect">
                      <a:avLst/>
                    </a:prstGeom>
                  </pic:spPr>
                </pic:pic>
              </a:graphicData>
            </a:graphic>
          </wp:anchor>
        </w:drawing>
      </w:r>
    </w:p>
    <w:p w:rsidR="00D95DD7" w:rsidRDefault="00F96ECC">
      <w:pPr>
        <w:rPr>
          <w:sz w:val="20"/>
          <w:szCs w:val="20"/>
        </w:rPr>
      </w:pPr>
      <w:bookmarkStart w:id="658" w:name="page44"/>
      <w:bookmarkEnd w:id="658"/>
      <w:r>
        <w:rPr>
          <w:noProof/>
        </w:rPr>
        <w:drawing>
          <wp:anchor distT="0" distB="0" distL="0" distR="0" simplePos="0" relativeHeight="11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3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1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proofErr w:type="spellStart"/>
      <w:r>
        <w:rPr>
          <w:rFonts w:ascii="Calibri" w:eastAsia="SimSun" w:hAnsi="Calibri" w:cs="Calibri"/>
          <w:lang w:eastAsia="zh-CN"/>
        </w:rPr>
        <w:t>DIK</w:t>
      </w:r>
      <w:r w:rsidR="00897303">
        <w:rPr>
          <w:rFonts w:ascii="Calibri" w:eastAsia="SimSun" w:hAnsi="Calibri" w:cs="Calibri"/>
          <w:lang w:eastAsia="zh-CN"/>
        </w:rPr>
        <w:t>nss</w:t>
      </w:r>
      <w:r>
        <w:rPr>
          <w:rFonts w:ascii="Calibri" w:eastAsia="SimSun" w:hAnsi="Calibri" w:cs="Calibri"/>
          <w:lang w:eastAsia="zh-CN"/>
        </w:rPr>
        <w:t>O</w:t>
      </w:r>
      <w:proofErr w:type="spellEnd"/>
      <w:r>
        <w:rPr>
          <w:rFonts w:ascii="Calibri" w:eastAsia="SimSun" w:hAnsi="Calibri" w:cs="Calibri"/>
          <w:lang w:eastAsia="zh-CN"/>
        </w:rPr>
        <w:t xml:space="preserve"> Installation Guide v1.0</w:t>
      </w:r>
    </w:p>
    <w:p w:rsidR="00D95DD7" w:rsidRDefault="00D95DD7">
      <w:pPr>
        <w:spacing w:line="241" w:lineRule="exact"/>
        <w:rPr>
          <w:sz w:val="20"/>
          <w:szCs w:val="20"/>
        </w:rPr>
      </w:pPr>
    </w:p>
    <w:p w:rsidR="00D95DD7" w:rsidRDefault="00F96ECC">
      <w:pPr>
        <w:tabs>
          <w:tab w:val="left" w:pos="700"/>
        </w:tabs>
        <w:ind w:left="20"/>
        <w:rPr>
          <w:sz w:val="20"/>
          <w:szCs w:val="20"/>
        </w:rPr>
      </w:pPr>
      <w:r>
        <w:rPr>
          <w:rFonts w:ascii="Calibri" w:eastAsia="SimSun" w:hAnsi="Calibri" w:cs="Calibri"/>
          <w:lang w:eastAsia="zh-CN"/>
        </w:rPr>
        <w:t>10.6</w:t>
      </w:r>
      <w:r>
        <w:rPr>
          <w:rFonts w:ascii="Calibri" w:eastAsia="新細明體" w:hAnsi="Calibri" w:cs="Calibri"/>
          <w:lang w:eastAsia="zh-CN"/>
        </w:rPr>
        <w:tab/>
      </w:r>
      <w:r>
        <w:rPr>
          <w:rFonts w:ascii="Calibri" w:eastAsia="SimSun" w:hAnsi="Calibri" w:cs="Calibri"/>
          <w:lang w:eastAsia="zh-CN"/>
        </w:rPr>
        <w:t>NSSM service installer will appear as below</w:t>
      </w:r>
    </w:p>
    <w:p w:rsidR="00D95DD7" w:rsidRDefault="00F96ECC">
      <w:pPr>
        <w:spacing w:line="20" w:lineRule="exact"/>
        <w:rPr>
          <w:sz w:val="20"/>
          <w:szCs w:val="20"/>
        </w:rPr>
      </w:pPr>
      <w:r>
        <w:rPr>
          <w:noProof/>
          <w:sz w:val="20"/>
          <w:szCs w:val="20"/>
        </w:rPr>
        <w:drawing>
          <wp:anchor distT="0" distB="0" distL="0" distR="0" simplePos="0" relativeHeight="118" behindDoc="1" locked="0" layoutInCell="1" allowOverlap="1">
            <wp:simplePos x="0" y="0"/>
            <wp:positionH relativeFrom="column">
              <wp:posOffset>461645</wp:posOffset>
            </wp:positionH>
            <wp:positionV relativeFrom="paragraph">
              <wp:posOffset>27305</wp:posOffset>
            </wp:positionV>
            <wp:extent cx="4237990" cy="2324100"/>
            <wp:effectExtent l="0" t="0" r="0" b="0"/>
            <wp:wrapNone/>
            <wp:docPr id="13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19"/>
                    <pic:cNvPicPr>
                      <a:picLocks noChangeAspect="1" noChangeArrowheads="1"/>
                    </pic:cNvPicPr>
                  </pic:nvPicPr>
                  <pic:blipFill>
                    <a:blip r:embed="rId121"/>
                    <a:stretch>
                      <a:fillRect/>
                    </a:stretch>
                  </pic:blipFill>
                  <pic:spPr bwMode="auto">
                    <a:xfrm>
                      <a:off x="0" y="0"/>
                      <a:ext cx="4237990" cy="23241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0" w:lineRule="exact"/>
        <w:rPr>
          <w:sz w:val="20"/>
          <w:szCs w:val="20"/>
        </w:rPr>
      </w:pPr>
    </w:p>
    <w:p w:rsidR="00D95DD7" w:rsidRDefault="00F96ECC">
      <w:pPr>
        <w:spacing w:line="283" w:lineRule="auto"/>
        <w:ind w:right="440"/>
        <w:jc w:val="center"/>
        <w:rPr>
          <w:sz w:val="20"/>
          <w:szCs w:val="20"/>
        </w:rPr>
      </w:pPr>
      <w:r>
        <w:rPr>
          <w:rFonts w:ascii="Calibri" w:eastAsia="SimSun" w:hAnsi="Calibri" w:cs="Calibri"/>
          <w:lang w:eastAsia="zh-CN"/>
        </w:rPr>
        <w:t xml:space="preserve">10.7   Press the [...] button for Path, and go to </w:t>
      </w:r>
      <w:r>
        <w:rPr>
          <w:rFonts w:ascii="Calibri" w:eastAsia="SimSun" w:hAnsi="Calibri" w:cs="Calibri"/>
          <w:b/>
          <w:bCs/>
          <w:lang w:eastAsia="zh-CN"/>
        </w:rPr>
        <w:t>C:\DIKO\solr\jdk7\bin</w:t>
      </w:r>
      <w:r>
        <w:rPr>
          <w:rFonts w:ascii="Calibri" w:eastAsia="SimSun" w:hAnsi="Calibri" w:cs="Calibri"/>
          <w:lang w:eastAsia="zh-CN"/>
        </w:rPr>
        <w:t xml:space="preserve"> and select </w:t>
      </w:r>
      <w:r>
        <w:rPr>
          <w:rFonts w:ascii="Calibri" w:eastAsia="SimSun" w:hAnsi="Calibri" w:cs="Calibri"/>
          <w:b/>
          <w:bCs/>
          <w:lang w:eastAsia="zh-CN"/>
        </w:rPr>
        <w:t>java.exe</w:t>
      </w:r>
      <w:r>
        <w:rPr>
          <w:rFonts w:ascii="Calibri" w:eastAsia="SimSun" w:hAnsi="Calibri" w:cs="Calibri"/>
          <w:lang w:eastAsia="zh-CN"/>
        </w:rPr>
        <w:t xml:space="preserve"> in order to set the path to C:\DIKO\solr\jdk7\bin\java.exe. </w:t>
      </w:r>
      <w:proofErr w:type="gramStart"/>
      <w:r>
        <w:rPr>
          <w:rFonts w:ascii="Calibri" w:eastAsia="SimSun" w:hAnsi="Calibri" w:cs="Calibri"/>
          <w:lang w:eastAsia="zh-CN"/>
        </w:rPr>
        <w:t>Also</w:t>
      </w:r>
      <w:proofErr w:type="gramEnd"/>
      <w:r>
        <w:rPr>
          <w:rFonts w:ascii="Calibri" w:eastAsia="SimSun" w:hAnsi="Calibri" w:cs="Calibri"/>
          <w:lang w:eastAsia="zh-CN"/>
        </w:rPr>
        <w:t xml:space="preserve"> the Startup directory will changed to C:\DIKO\solr\jdk7\bin</w:t>
      </w:r>
    </w:p>
    <w:p w:rsidR="00D95DD7" w:rsidRDefault="00F96ECC">
      <w:pPr>
        <w:spacing w:line="20" w:lineRule="exact"/>
        <w:rPr>
          <w:sz w:val="20"/>
          <w:szCs w:val="20"/>
        </w:rPr>
        <w:sectPr w:rsidR="00D95DD7">
          <w:pgSz w:w="12240" w:h="15840"/>
          <w:pgMar w:top="700" w:right="1180" w:bottom="1440" w:left="1000" w:header="0" w:footer="0" w:gutter="0"/>
          <w:cols w:space="720"/>
          <w:formProt w:val="0"/>
          <w:docGrid w:linePitch="100" w:charSpace="4096"/>
        </w:sectPr>
      </w:pPr>
      <w:r>
        <w:rPr>
          <w:noProof/>
          <w:sz w:val="20"/>
          <w:szCs w:val="20"/>
        </w:rPr>
        <w:drawing>
          <wp:anchor distT="0" distB="0" distL="0" distR="0" simplePos="0" relativeHeight="119" behindDoc="1" locked="0" layoutInCell="1" allowOverlap="1">
            <wp:simplePos x="0" y="0"/>
            <wp:positionH relativeFrom="column">
              <wp:posOffset>462280</wp:posOffset>
            </wp:positionH>
            <wp:positionV relativeFrom="paragraph">
              <wp:posOffset>-9525</wp:posOffset>
            </wp:positionV>
            <wp:extent cx="4239260" cy="2324100"/>
            <wp:effectExtent l="0" t="0" r="0" b="0"/>
            <wp:wrapNone/>
            <wp:docPr id="13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0"/>
                    <pic:cNvPicPr>
                      <a:picLocks noChangeAspect="1" noChangeArrowheads="1"/>
                    </pic:cNvPicPr>
                  </pic:nvPicPr>
                  <pic:blipFill>
                    <a:blip r:embed="rId122"/>
                    <a:stretch>
                      <a:fillRect/>
                    </a:stretch>
                  </pic:blipFill>
                  <pic:spPr bwMode="auto">
                    <a:xfrm>
                      <a:off x="0" y="0"/>
                      <a:ext cx="4239260" cy="2324100"/>
                    </a:xfrm>
                    <a:prstGeom prst="rect">
                      <a:avLst/>
                    </a:prstGeom>
                  </pic:spPr>
                </pic:pic>
              </a:graphicData>
            </a:graphic>
          </wp:anchor>
        </w:drawing>
      </w:r>
    </w:p>
    <w:p w:rsidR="00D95DD7" w:rsidRDefault="00F96ECC">
      <w:pPr>
        <w:rPr>
          <w:sz w:val="20"/>
          <w:szCs w:val="20"/>
        </w:rPr>
      </w:pPr>
      <w:bookmarkStart w:id="659" w:name="page45"/>
      <w:bookmarkEnd w:id="659"/>
      <w:r>
        <w:rPr>
          <w:noProof/>
        </w:rPr>
        <w:drawing>
          <wp:anchor distT="0" distB="0" distL="0" distR="0" simplePos="0" relativeHeight="12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3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41" w:lineRule="exact"/>
        <w:rPr>
          <w:sz w:val="20"/>
          <w:szCs w:val="20"/>
        </w:rPr>
      </w:pPr>
    </w:p>
    <w:p w:rsidR="00D95DD7" w:rsidRDefault="00F96ECC">
      <w:pPr>
        <w:tabs>
          <w:tab w:val="left" w:pos="700"/>
        </w:tabs>
        <w:spacing w:line="276" w:lineRule="auto"/>
        <w:ind w:left="720" w:right="240" w:hanging="719"/>
        <w:rPr>
          <w:rFonts w:ascii="Calibri" w:hAnsi="Calibri" w:cs="Calibri"/>
        </w:rPr>
      </w:pPr>
      <w:r>
        <w:rPr>
          <w:rFonts w:ascii="Calibri" w:eastAsia="SimSun" w:hAnsi="Calibri" w:cs="Calibri"/>
          <w:lang w:eastAsia="zh-CN"/>
        </w:rPr>
        <w:t>10.8</w:t>
      </w:r>
      <w:r>
        <w:rPr>
          <w:rFonts w:ascii="Calibri" w:eastAsia="新細明體" w:hAnsi="Calibri" w:cs="Calibri"/>
          <w:lang w:eastAsia="zh-CN"/>
        </w:rPr>
        <w:tab/>
      </w:r>
      <w:r>
        <w:rPr>
          <w:rFonts w:ascii="Calibri" w:eastAsia="SimSun" w:hAnsi="Calibri" w:cs="Calibri"/>
          <w:lang w:eastAsia="zh-CN"/>
        </w:rPr>
        <w:t xml:space="preserve">In Options, input the contents inside of </w:t>
      </w:r>
      <w:r>
        <w:rPr>
          <w:rFonts w:ascii="Calibri" w:eastAsia="SimSun" w:hAnsi="Calibri" w:cs="Calibri"/>
          <w:u w:val="single"/>
          <w:lang w:eastAsia="zh-CN"/>
        </w:rPr>
        <w:t xml:space="preserve">Option </w:t>
      </w:r>
      <w:proofErr w:type="gramStart"/>
      <w:r>
        <w:rPr>
          <w:rFonts w:ascii="Calibri" w:eastAsia="SimSun" w:hAnsi="Calibri" w:cs="Calibri"/>
          <w:u w:val="single"/>
          <w:lang w:eastAsia="zh-CN"/>
        </w:rPr>
        <w:t>Script</w:t>
      </w:r>
      <w:r>
        <w:rPr>
          <w:rFonts w:ascii="Calibri" w:eastAsia="SimSun" w:hAnsi="Calibri" w:cs="Calibri"/>
          <w:lang w:eastAsia="zh-CN"/>
        </w:rPr>
        <w:t>(</w:t>
      </w:r>
      <w:proofErr w:type="gramEnd"/>
      <w:r>
        <w:rPr>
          <w:rFonts w:ascii="Calibri" w:eastAsia="SimSun" w:hAnsi="Calibri" w:cs="Calibri"/>
          <w:lang w:eastAsia="zh-CN"/>
        </w:rPr>
        <w:t xml:space="preserve">Option Script can be found in DIKO's installation folder's sub folder </w:t>
      </w:r>
      <w:proofErr w:type="spellStart"/>
      <w:r>
        <w:rPr>
          <w:rFonts w:ascii="Calibri" w:eastAsia="SimSun" w:hAnsi="Calibri" w:cs="Calibri"/>
          <w:lang w:eastAsia="zh-CN"/>
        </w:rPr>
        <w:t>Solr</w:t>
      </w:r>
      <w:proofErr w:type="spellEnd"/>
      <w:r>
        <w:rPr>
          <w:rFonts w:ascii="Calibri" w:eastAsia="SimSun" w:hAnsi="Calibri" w:cs="Calibri"/>
          <w:lang w:eastAsia="zh-CN"/>
        </w:rPr>
        <w:t>, for example: C:\DIKO\Solr)</w:t>
      </w:r>
    </w:p>
    <w:p w:rsidR="00D95DD7" w:rsidRDefault="00F96ECC">
      <w:pPr>
        <w:tabs>
          <w:tab w:val="left" w:pos="700"/>
        </w:tabs>
        <w:spacing w:line="276" w:lineRule="auto"/>
        <w:ind w:left="720" w:right="240" w:hanging="719"/>
        <w:rPr>
          <w:sz w:val="20"/>
          <w:szCs w:val="20"/>
        </w:rPr>
      </w:pPr>
      <w:r>
        <w:rPr>
          <w:noProof/>
        </w:rPr>
        <w:drawing>
          <wp:inline distT="0" distB="0" distL="19050" distR="6350">
            <wp:extent cx="6337300" cy="610870"/>
            <wp:effectExtent l="0" t="0" r="0" b="0"/>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noChangeArrowheads="1"/>
                    </pic:cNvPicPr>
                  </pic:nvPicPr>
                  <pic:blipFill>
                    <a:blip r:embed="rId123"/>
                    <a:stretch>
                      <a:fillRect/>
                    </a:stretch>
                  </pic:blipFill>
                  <pic:spPr bwMode="auto">
                    <a:xfrm>
                      <a:off x="0" y="0"/>
                      <a:ext cx="6337300" cy="610870"/>
                    </a:xfrm>
                    <a:prstGeom prst="rect">
                      <a:avLst/>
                    </a:prstGeom>
                  </pic:spPr>
                </pic:pic>
              </a:graphicData>
            </a:graphic>
          </wp:inline>
        </w:drawing>
      </w:r>
    </w:p>
    <w:p w:rsidR="00D95DD7" w:rsidRDefault="00F96ECC">
      <w:pPr>
        <w:spacing w:line="20" w:lineRule="exact"/>
        <w:rPr>
          <w:sz w:val="20"/>
          <w:szCs w:val="20"/>
        </w:rPr>
      </w:pPr>
      <w:r>
        <w:rPr>
          <w:noProof/>
          <w:sz w:val="20"/>
          <w:szCs w:val="20"/>
        </w:rPr>
        <w:drawing>
          <wp:anchor distT="0" distB="0" distL="0" distR="0" simplePos="0" relativeHeight="121" behindDoc="1" locked="0" layoutInCell="1" allowOverlap="1">
            <wp:simplePos x="0" y="0"/>
            <wp:positionH relativeFrom="column">
              <wp:posOffset>462280</wp:posOffset>
            </wp:positionH>
            <wp:positionV relativeFrom="paragraph">
              <wp:posOffset>-5715</wp:posOffset>
            </wp:positionV>
            <wp:extent cx="4239260" cy="2305050"/>
            <wp:effectExtent l="0" t="0" r="0" b="0"/>
            <wp:wrapNone/>
            <wp:docPr id="13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2"/>
                    <pic:cNvPicPr>
                      <a:picLocks noChangeAspect="1" noChangeArrowheads="1"/>
                    </pic:cNvPicPr>
                  </pic:nvPicPr>
                  <pic:blipFill>
                    <a:blip r:embed="rId124"/>
                    <a:stretch>
                      <a:fillRect/>
                    </a:stretch>
                  </pic:blipFill>
                  <pic:spPr bwMode="auto">
                    <a:xfrm>
                      <a:off x="0" y="0"/>
                      <a:ext cx="4239260" cy="23050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36" w:lineRule="exact"/>
        <w:rPr>
          <w:sz w:val="20"/>
          <w:szCs w:val="20"/>
        </w:rPr>
      </w:pPr>
    </w:p>
    <w:p w:rsidR="00D95DD7" w:rsidRDefault="00F96ECC">
      <w:pPr>
        <w:tabs>
          <w:tab w:val="left" w:pos="700"/>
        </w:tabs>
        <w:rPr>
          <w:sz w:val="20"/>
          <w:szCs w:val="20"/>
        </w:rPr>
      </w:pPr>
      <w:r>
        <w:rPr>
          <w:rFonts w:ascii="Calibri" w:eastAsia="SimSun" w:hAnsi="Calibri" w:cs="Calibri"/>
          <w:lang w:eastAsia="zh-CN"/>
        </w:rPr>
        <w:t>10.9</w:t>
      </w:r>
      <w:r>
        <w:rPr>
          <w:sz w:val="20"/>
          <w:szCs w:val="20"/>
          <w:lang w:eastAsia="zh-CN"/>
        </w:rPr>
        <w:tab/>
      </w:r>
      <w:r>
        <w:rPr>
          <w:rFonts w:ascii="Calibri" w:eastAsia="SimSun" w:hAnsi="Calibri" w:cs="Calibri"/>
          <w:sz w:val="21"/>
          <w:szCs w:val="21"/>
          <w:lang w:eastAsia="zh-CN"/>
        </w:rPr>
        <w:t>Click [Install service].</w:t>
      </w:r>
    </w:p>
    <w:p w:rsidR="00D95DD7" w:rsidRDefault="00F96ECC">
      <w:pPr>
        <w:spacing w:line="20" w:lineRule="exact"/>
        <w:rPr>
          <w:sz w:val="20"/>
          <w:szCs w:val="20"/>
        </w:rPr>
      </w:pPr>
      <w:r>
        <w:rPr>
          <w:noProof/>
          <w:sz w:val="20"/>
          <w:szCs w:val="20"/>
        </w:rPr>
        <w:drawing>
          <wp:anchor distT="0" distB="0" distL="0" distR="0" simplePos="0" relativeHeight="122" behindDoc="1" locked="0" layoutInCell="1" allowOverlap="1">
            <wp:simplePos x="0" y="0"/>
            <wp:positionH relativeFrom="column">
              <wp:posOffset>462280</wp:posOffset>
            </wp:positionH>
            <wp:positionV relativeFrom="paragraph">
              <wp:posOffset>27305</wp:posOffset>
            </wp:positionV>
            <wp:extent cx="4243070" cy="2305050"/>
            <wp:effectExtent l="0" t="0" r="0" b="0"/>
            <wp:wrapNone/>
            <wp:docPr id="13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23"/>
                    <pic:cNvPicPr>
                      <a:picLocks noChangeAspect="1" noChangeArrowheads="1"/>
                    </pic:cNvPicPr>
                  </pic:nvPicPr>
                  <pic:blipFill>
                    <a:blip r:embed="rId125"/>
                    <a:stretch>
                      <a:fillRect/>
                    </a:stretch>
                  </pic:blipFill>
                  <pic:spPr bwMode="auto">
                    <a:xfrm>
                      <a:off x="0" y="0"/>
                      <a:ext cx="4243070" cy="23050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1" w:lineRule="exact"/>
        <w:rPr>
          <w:sz w:val="20"/>
          <w:szCs w:val="20"/>
        </w:rPr>
      </w:pPr>
    </w:p>
    <w:p w:rsidR="00D95DD7" w:rsidRDefault="00F96ECC">
      <w:pPr>
        <w:tabs>
          <w:tab w:val="left" w:pos="760"/>
        </w:tabs>
        <w:rPr>
          <w:sz w:val="20"/>
          <w:szCs w:val="20"/>
        </w:rPr>
      </w:pPr>
      <w:r>
        <w:rPr>
          <w:rFonts w:ascii="Calibri" w:eastAsia="SimSun" w:hAnsi="Calibri" w:cs="Calibri"/>
          <w:lang w:eastAsia="zh-CN"/>
        </w:rPr>
        <w:t>10.10</w:t>
      </w:r>
      <w:r>
        <w:rPr>
          <w:rFonts w:ascii="Calibri" w:eastAsia="新細明體" w:hAnsi="Calibri" w:cs="Calibri"/>
          <w:lang w:eastAsia="zh-CN"/>
        </w:rPr>
        <w:tab/>
      </w:r>
      <w:r>
        <w:rPr>
          <w:rFonts w:ascii="Calibri" w:eastAsia="SimSun" w:hAnsi="Calibri" w:cs="Calibri"/>
          <w:lang w:eastAsia="zh-CN"/>
        </w:rPr>
        <w:t>You should get a Service successfully installed message.</w:t>
      </w:r>
    </w:p>
    <w:p w:rsidR="00D95DD7" w:rsidRDefault="00F96ECC">
      <w:pPr>
        <w:spacing w:line="20" w:lineRule="exact"/>
        <w:rPr>
          <w:sz w:val="20"/>
          <w:szCs w:val="20"/>
        </w:rPr>
        <w:sectPr w:rsidR="00D95DD7">
          <w:pgSz w:w="12240" w:h="15840"/>
          <w:pgMar w:top="700" w:right="1260" w:bottom="1440" w:left="1000" w:header="0" w:footer="0" w:gutter="0"/>
          <w:cols w:space="720"/>
          <w:formProt w:val="0"/>
          <w:docGrid w:linePitch="100" w:charSpace="4096"/>
        </w:sectPr>
      </w:pPr>
      <w:r>
        <w:rPr>
          <w:noProof/>
          <w:sz w:val="20"/>
          <w:szCs w:val="20"/>
        </w:rPr>
        <w:drawing>
          <wp:anchor distT="0" distB="0" distL="0" distR="0" simplePos="0" relativeHeight="123" behindDoc="1" locked="0" layoutInCell="1" allowOverlap="1">
            <wp:simplePos x="0" y="0"/>
            <wp:positionH relativeFrom="column">
              <wp:posOffset>462280</wp:posOffset>
            </wp:positionH>
            <wp:positionV relativeFrom="paragraph">
              <wp:posOffset>27305</wp:posOffset>
            </wp:positionV>
            <wp:extent cx="2400300" cy="1477010"/>
            <wp:effectExtent l="0" t="0" r="0" b="0"/>
            <wp:wrapNone/>
            <wp:docPr id="14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24"/>
                    <pic:cNvPicPr>
                      <a:picLocks noChangeAspect="1" noChangeArrowheads="1"/>
                    </pic:cNvPicPr>
                  </pic:nvPicPr>
                  <pic:blipFill>
                    <a:blip r:embed="rId126"/>
                    <a:stretch>
                      <a:fillRect/>
                    </a:stretch>
                  </pic:blipFill>
                  <pic:spPr bwMode="auto">
                    <a:xfrm>
                      <a:off x="0" y="0"/>
                      <a:ext cx="2400300" cy="1477010"/>
                    </a:xfrm>
                    <a:prstGeom prst="rect">
                      <a:avLst/>
                    </a:prstGeom>
                  </pic:spPr>
                </pic:pic>
              </a:graphicData>
            </a:graphic>
          </wp:anchor>
        </w:drawing>
      </w:r>
    </w:p>
    <w:p w:rsidR="00D95DD7" w:rsidRDefault="00F96ECC">
      <w:pPr>
        <w:rPr>
          <w:sz w:val="20"/>
          <w:szCs w:val="20"/>
        </w:rPr>
      </w:pPr>
      <w:bookmarkStart w:id="660" w:name="page46"/>
      <w:bookmarkEnd w:id="660"/>
      <w:r>
        <w:rPr>
          <w:noProof/>
        </w:rPr>
        <w:drawing>
          <wp:anchor distT="0" distB="0" distL="0" distR="0" simplePos="0" relativeHeight="12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4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2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0" w:lineRule="exact"/>
        <w:rPr>
          <w:sz w:val="20"/>
          <w:szCs w:val="20"/>
        </w:rPr>
      </w:pPr>
    </w:p>
    <w:p w:rsidR="00D95DD7" w:rsidRDefault="00487263" w:rsidP="00487263">
      <w:pPr>
        <w:tabs>
          <w:tab w:val="left" w:pos="700"/>
        </w:tabs>
        <w:spacing w:line="285" w:lineRule="auto"/>
        <w:ind w:left="720" w:hanging="719"/>
        <w:rPr>
          <w:sz w:val="20"/>
          <w:szCs w:val="20"/>
        </w:rPr>
        <w:sectPr w:rsidR="00D95DD7">
          <w:pgSz w:w="12240" w:h="15840"/>
          <w:pgMar w:top="700" w:right="1400" w:bottom="1440" w:left="1000" w:header="0" w:footer="0" w:gutter="0"/>
          <w:cols w:space="720"/>
          <w:formProt w:val="0"/>
          <w:docGrid w:linePitch="100" w:charSpace="4096"/>
        </w:sectPr>
      </w:pPr>
      <w:r>
        <w:rPr>
          <w:noProof/>
          <w:sz w:val="20"/>
          <w:szCs w:val="20"/>
        </w:rPr>
        <w:drawing>
          <wp:anchor distT="0" distB="0" distL="0" distR="0" simplePos="0" relativeHeight="125" behindDoc="1" locked="0" layoutInCell="1" allowOverlap="1">
            <wp:simplePos x="0" y="0"/>
            <wp:positionH relativeFrom="column">
              <wp:posOffset>462280</wp:posOffset>
            </wp:positionH>
            <wp:positionV relativeFrom="paragraph">
              <wp:posOffset>779780</wp:posOffset>
            </wp:positionV>
            <wp:extent cx="4754880" cy="2353310"/>
            <wp:effectExtent l="0" t="0" r="7620" b="8890"/>
            <wp:wrapNone/>
            <wp:docPr id="14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6"/>
                    <pic:cNvPicPr>
                      <a:picLocks noChangeAspect="1" noChangeArrowheads="1"/>
                    </pic:cNvPicPr>
                  </pic:nvPicPr>
                  <pic:blipFill>
                    <a:blip r:embed="rId127"/>
                    <a:stretch>
                      <a:fillRect/>
                    </a:stretch>
                  </pic:blipFill>
                  <pic:spPr bwMode="auto">
                    <a:xfrm>
                      <a:off x="0" y="0"/>
                      <a:ext cx="4754880" cy="2353310"/>
                    </a:xfrm>
                    <a:prstGeom prst="rect">
                      <a:avLst/>
                    </a:prstGeom>
                  </pic:spPr>
                </pic:pic>
              </a:graphicData>
            </a:graphic>
          </wp:anchor>
        </w:drawing>
      </w:r>
      <w:r w:rsidR="00F96ECC">
        <w:rPr>
          <w:rFonts w:ascii="Calibri" w:eastAsia="SimSun" w:hAnsi="Calibri" w:cs="Calibri"/>
          <w:lang w:eastAsia="zh-CN"/>
        </w:rPr>
        <w:t>10.11</w:t>
      </w:r>
      <w:r w:rsidR="00F96ECC">
        <w:rPr>
          <w:rFonts w:ascii="Calibri" w:eastAsia="新細明體" w:hAnsi="Calibri" w:cs="Calibri"/>
          <w:lang w:eastAsia="zh-CN"/>
        </w:rPr>
        <w:tab/>
      </w:r>
      <w:r w:rsidR="00F96ECC">
        <w:rPr>
          <w:rFonts w:ascii="Calibri" w:eastAsia="SimSun" w:hAnsi="Calibri" w:cs="Calibri"/>
          <w:lang w:eastAsia="zh-CN"/>
        </w:rPr>
        <w:t xml:space="preserve">Input </w:t>
      </w:r>
      <w:r w:rsidR="00F96ECC">
        <w:rPr>
          <w:rFonts w:ascii="Calibri" w:eastAsia="SimSun" w:hAnsi="Calibri" w:cs="Calibri"/>
          <w:b/>
          <w:bCs/>
          <w:u w:val="single"/>
          <w:lang w:eastAsia="zh-CN"/>
        </w:rPr>
        <w:t xml:space="preserve">net start </w:t>
      </w:r>
      <w:proofErr w:type="spellStart"/>
      <w:r w:rsidR="00F96ECC">
        <w:rPr>
          <w:rFonts w:ascii="Calibri" w:eastAsia="SimSun" w:hAnsi="Calibri" w:cs="Calibri"/>
          <w:b/>
          <w:bCs/>
          <w:u w:val="single"/>
          <w:lang w:eastAsia="zh-CN"/>
        </w:rPr>
        <w:t>Solr</w:t>
      </w:r>
      <w:proofErr w:type="spellEnd"/>
      <w:r w:rsidR="00F96ECC">
        <w:rPr>
          <w:rFonts w:ascii="Calibri" w:eastAsia="SimSun" w:hAnsi="Calibri" w:cs="Calibri"/>
          <w:lang w:eastAsia="zh-CN"/>
        </w:rPr>
        <w:t xml:space="preserve"> and press Enter to start </w:t>
      </w:r>
      <w:proofErr w:type="spellStart"/>
      <w:r w:rsidR="00F96ECC">
        <w:rPr>
          <w:rFonts w:ascii="Calibri" w:eastAsia="SimSun" w:hAnsi="Calibri" w:cs="Calibri"/>
          <w:lang w:eastAsia="zh-CN"/>
        </w:rPr>
        <w:t>Solr</w:t>
      </w:r>
      <w:proofErr w:type="spellEnd"/>
      <w:r w:rsidR="00F96ECC">
        <w:rPr>
          <w:rFonts w:ascii="Calibri" w:eastAsia="SimSun" w:hAnsi="Calibri" w:cs="Calibri"/>
          <w:lang w:eastAsia="zh-CN"/>
        </w:rPr>
        <w:t xml:space="preserve"> service. Should show the message of “The </w:t>
      </w:r>
      <w:proofErr w:type="spellStart"/>
      <w:r w:rsidR="00F96ECC">
        <w:rPr>
          <w:rFonts w:ascii="Calibri" w:eastAsia="SimSun" w:hAnsi="Calibri" w:cs="Calibri"/>
          <w:lang w:eastAsia="zh-CN"/>
        </w:rPr>
        <w:t>Solr</w:t>
      </w:r>
      <w:proofErr w:type="spellEnd"/>
      <w:r w:rsidR="00F96ECC">
        <w:rPr>
          <w:rFonts w:ascii="Calibri" w:eastAsia="SimSun" w:hAnsi="Calibri" w:cs="Calibri"/>
          <w:lang w:eastAsia="zh-CN"/>
        </w:rPr>
        <w:t xml:space="preserve"> service was started successful</w:t>
      </w:r>
    </w:p>
    <w:p w:rsidR="00D95DD7" w:rsidRDefault="00F96ECC">
      <w:pPr>
        <w:rPr>
          <w:sz w:val="20"/>
          <w:szCs w:val="20"/>
        </w:rPr>
      </w:pPr>
      <w:bookmarkStart w:id="661" w:name="page47"/>
      <w:bookmarkEnd w:id="661"/>
      <w:r>
        <w:rPr>
          <w:noProof/>
        </w:rPr>
        <w:drawing>
          <wp:anchor distT="0" distB="0" distL="0" distR="0" simplePos="0" relativeHeight="12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4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2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6" w:lineRule="exact"/>
        <w:rPr>
          <w:sz w:val="20"/>
          <w:szCs w:val="20"/>
        </w:rPr>
      </w:pPr>
    </w:p>
    <w:p w:rsidR="00D95DD7" w:rsidRDefault="00F96ECC">
      <w:pPr>
        <w:numPr>
          <w:ilvl w:val="0"/>
          <w:numId w:val="6"/>
        </w:numPr>
        <w:tabs>
          <w:tab w:val="left" w:pos="720"/>
        </w:tabs>
        <w:spacing w:line="285" w:lineRule="auto"/>
        <w:ind w:left="720" w:right="540" w:hanging="712"/>
        <w:rPr>
          <w:rFonts w:ascii="Calibri" w:eastAsia="Calibri" w:hAnsi="Calibri" w:cs="Calibri"/>
          <w:b/>
          <w:bCs/>
          <w:color w:val="365F91"/>
          <w:sz w:val="40"/>
          <w:szCs w:val="40"/>
        </w:rPr>
      </w:pPr>
      <w:r>
        <w:rPr>
          <w:rFonts w:ascii="Calibri" w:eastAsia="SimSun" w:hAnsi="Calibri" w:cs="Calibri"/>
          <w:b/>
          <w:bCs/>
          <w:color w:val="365F91"/>
          <w:sz w:val="40"/>
          <w:szCs w:val="40"/>
          <w:lang w:eastAsia="zh-CN"/>
        </w:rPr>
        <w:t>Add and install DIKO indexing manager to Windows services</w:t>
      </w:r>
    </w:p>
    <w:p w:rsidR="00D95DD7" w:rsidRDefault="00D95DD7">
      <w:pPr>
        <w:spacing w:line="160" w:lineRule="exact"/>
        <w:rPr>
          <w:sz w:val="20"/>
          <w:szCs w:val="20"/>
        </w:rPr>
      </w:pPr>
    </w:p>
    <w:p w:rsidR="00D95DD7" w:rsidRDefault="00F96ECC">
      <w:pPr>
        <w:tabs>
          <w:tab w:val="left" w:pos="700"/>
        </w:tabs>
        <w:rPr>
          <w:sz w:val="20"/>
          <w:szCs w:val="20"/>
        </w:rPr>
      </w:pPr>
      <w:r>
        <w:rPr>
          <w:rFonts w:ascii="Calibri" w:eastAsia="SimSun" w:hAnsi="Calibri" w:cs="Calibri"/>
          <w:lang w:eastAsia="zh-CN"/>
        </w:rPr>
        <w:t>11.1</w:t>
      </w:r>
      <w:r>
        <w:rPr>
          <w:rFonts w:ascii="Calibri" w:eastAsia="新細明體" w:hAnsi="Calibri" w:cs="Calibri"/>
          <w:lang w:eastAsia="zh-CN"/>
        </w:rPr>
        <w:tab/>
      </w:r>
      <w:r>
        <w:rPr>
          <w:rFonts w:ascii="Calibri" w:eastAsia="SimSun" w:hAnsi="Calibri" w:cs="Calibri"/>
          <w:lang w:eastAsia="zh-CN"/>
        </w:rPr>
        <w:t>Go to C:\DIKO\Indexer, and open config.ini with notepad.</w:t>
      </w:r>
    </w:p>
    <w:p w:rsidR="00D95DD7" w:rsidRDefault="00F96ECC">
      <w:pPr>
        <w:spacing w:line="20" w:lineRule="exact"/>
        <w:rPr>
          <w:sz w:val="20"/>
          <w:szCs w:val="20"/>
        </w:rPr>
      </w:pPr>
      <w:r>
        <w:rPr>
          <w:noProof/>
          <w:sz w:val="20"/>
          <w:szCs w:val="20"/>
        </w:rPr>
        <w:drawing>
          <wp:anchor distT="0" distB="0" distL="0" distR="0" simplePos="0" relativeHeight="127" behindDoc="1" locked="0" layoutInCell="1" allowOverlap="1">
            <wp:simplePos x="0" y="0"/>
            <wp:positionH relativeFrom="column">
              <wp:posOffset>462280</wp:posOffset>
            </wp:positionH>
            <wp:positionV relativeFrom="paragraph">
              <wp:posOffset>27305</wp:posOffset>
            </wp:positionV>
            <wp:extent cx="5941060" cy="3048000"/>
            <wp:effectExtent l="0" t="0" r="0" b="0"/>
            <wp:wrapNone/>
            <wp:docPr id="14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28"/>
                    <pic:cNvPicPr>
                      <a:picLocks noChangeAspect="1" noChangeArrowheads="1"/>
                    </pic:cNvPicPr>
                  </pic:nvPicPr>
                  <pic:blipFill>
                    <a:blip r:embed="rId128"/>
                    <a:stretch>
                      <a:fillRect/>
                    </a:stretch>
                  </pic:blipFill>
                  <pic:spPr bwMode="auto">
                    <a:xfrm>
                      <a:off x="0" y="0"/>
                      <a:ext cx="5941060" cy="30480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65" w:lineRule="exact"/>
        <w:rPr>
          <w:sz w:val="20"/>
          <w:szCs w:val="20"/>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11.2</w:t>
      </w:r>
      <w:r>
        <w:rPr>
          <w:rFonts w:ascii="Calibri" w:eastAsia="新細明體" w:hAnsi="Calibri" w:cs="Calibri"/>
          <w:lang w:eastAsia="zh-CN"/>
        </w:rPr>
        <w:tab/>
      </w:r>
      <w:r>
        <w:rPr>
          <w:rFonts w:ascii="Calibri" w:eastAsia="SimSun" w:hAnsi="Calibri" w:cs="Calibri"/>
          <w:lang w:eastAsia="zh-CN"/>
        </w:rPr>
        <w:t>Make sure the followings are pointing to the correct path and value in the config.ini.</w:t>
      </w:r>
    </w:p>
    <w:p w:rsidR="00D95DD7" w:rsidRDefault="00D95DD7">
      <w:pPr>
        <w:spacing w:line="40" w:lineRule="exact"/>
        <w:rPr>
          <w:sz w:val="20"/>
          <w:szCs w:val="20"/>
        </w:rPr>
      </w:pPr>
    </w:p>
    <w:p w:rsidR="00D95DD7" w:rsidRDefault="00F96ECC">
      <w:pPr>
        <w:ind w:left="720"/>
        <w:rPr>
          <w:rFonts w:ascii="Calibri" w:eastAsia="SimSun" w:hAnsi="Calibri" w:cs="Calibri"/>
          <w:lang w:eastAsia="zh-CN"/>
        </w:rPr>
      </w:pPr>
      <w:r>
        <w:rPr>
          <w:rFonts w:ascii="Calibri" w:eastAsia="SimSun" w:hAnsi="Calibri" w:cs="Calibri"/>
          <w:lang w:eastAsia="zh-CN"/>
        </w:rPr>
        <w:t>For use the HWOCR function, user must plug‐in the HWOCR dongle first.</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tbl>
      <w:tblPr>
        <w:tblStyle w:val="af"/>
        <w:tblW w:w="9130" w:type="dxa"/>
        <w:tblInd w:w="720" w:type="dxa"/>
        <w:tblLook w:val="04A0" w:firstRow="1" w:lastRow="0" w:firstColumn="1" w:lastColumn="0" w:noHBand="0" w:noVBand="1"/>
      </w:tblPr>
      <w:tblGrid>
        <w:gridCol w:w="4789"/>
        <w:gridCol w:w="4341"/>
      </w:tblGrid>
      <w:tr w:rsidR="00D95DD7">
        <w:tc>
          <w:tcPr>
            <w:tcW w:w="4774" w:type="dxa"/>
            <w:shd w:val="clear" w:color="auto" w:fill="auto"/>
          </w:tcPr>
          <w:p w:rsidR="00D95DD7" w:rsidRDefault="00F96ECC">
            <w:pPr>
              <w:rPr>
                <w:rFonts w:ascii="Calibri" w:eastAsia="SimSun" w:hAnsi="Calibri" w:cs="Calibri"/>
                <w:lang w:eastAsia="zh-CN"/>
              </w:rPr>
            </w:pPr>
            <w:r>
              <w:rPr>
                <w:noProof/>
              </w:rPr>
              <w:drawing>
                <wp:inline distT="0" distB="7620" distL="0" distR="0">
                  <wp:extent cx="3171825" cy="3060065"/>
                  <wp:effectExtent l="0" t="0" r="0" b="0"/>
                  <wp:docPr id="14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29"/>
                          <pic:cNvPicPr>
                            <a:picLocks noChangeAspect="1" noChangeArrowheads="1"/>
                          </pic:cNvPicPr>
                        </pic:nvPicPr>
                        <pic:blipFill>
                          <a:blip r:embed="rId129"/>
                          <a:srcRect r="46654"/>
                          <a:stretch>
                            <a:fillRect/>
                          </a:stretch>
                        </pic:blipFill>
                        <pic:spPr bwMode="auto">
                          <a:xfrm>
                            <a:off x="0" y="0"/>
                            <a:ext cx="3171825" cy="3060065"/>
                          </a:xfrm>
                          <a:prstGeom prst="rect">
                            <a:avLst/>
                          </a:prstGeom>
                        </pic:spPr>
                      </pic:pic>
                    </a:graphicData>
                  </a:graphic>
                </wp:inline>
              </w:drawing>
            </w:r>
          </w:p>
        </w:tc>
        <w:tc>
          <w:tcPr>
            <w:tcW w:w="4355" w:type="dxa"/>
            <w:shd w:val="clear" w:color="auto" w:fill="auto"/>
          </w:tcPr>
          <w:p w:rsidR="00D95DD7" w:rsidRDefault="00F96ECC">
            <w:pPr>
              <w:rPr>
                <w:rFonts w:ascii="Calibri" w:eastAsia="SimSun" w:hAnsi="Calibri" w:cs="Calibri"/>
                <w:lang w:eastAsia="zh-CN"/>
              </w:rPr>
            </w:pPr>
            <w:r>
              <w:rPr>
                <w:noProof/>
              </w:rPr>
              <w:drawing>
                <wp:inline distT="0" distB="0" distL="19050" distR="0">
                  <wp:extent cx="2860675" cy="2164715"/>
                  <wp:effectExtent l="0" t="0" r="0" b="0"/>
                  <wp:docPr id="147" name="图片 34"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4"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r>
              <w:rPr>
                <w:noProof/>
              </w:rPr>
              <mc:AlternateContent>
                <mc:Choice Requires="wps">
                  <w:drawing>
                    <wp:anchor distT="0" distB="0" distL="0" distR="0" simplePos="0" relativeHeight="174" behindDoc="0" locked="0" layoutInCell="1" allowOverlap="1">
                      <wp:simplePos x="0" y="0"/>
                      <wp:positionH relativeFrom="column">
                        <wp:posOffset>986790</wp:posOffset>
                      </wp:positionH>
                      <wp:positionV relativeFrom="paragraph">
                        <wp:posOffset>905510</wp:posOffset>
                      </wp:positionV>
                      <wp:extent cx="1692910" cy="150495"/>
                      <wp:effectExtent l="13970" t="13970" r="17780" b="17145"/>
                      <wp:wrapNone/>
                      <wp:docPr id="146" name="Rectangle 9"/>
                      <wp:cNvGraphicFramePr/>
                      <a:graphic xmlns:a="http://schemas.openxmlformats.org/drawingml/2006/main">
                        <a:graphicData uri="http://schemas.microsoft.com/office/word/2010/wordprocessingShape">
                          <wps:wsp>
                            <wps:cNvSpPr/>
                            <wps:spPr>
                              <a:xfrm>
                                <a:off x="0" y="0"/>
                                <a:ext cx="1692360" cy="14976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 stroked="t" style="position:absolute;margin-left:77.7pt;margin-top:71.3pt;width:133.2pt;height:11.75pt">
                      <w10:wrap type="none"/>
                      <v:fill o:detectmouseclick="t" on="false"/>
                      <v:stroke color="red" weight="19080" joinstyle="miter" endcap="flat"/>
                    </v:rect>
                  </w:pict>
                </mc:Fallback>
              </mc:AlternateContent>
            </w:r>
          </w:p>
        </w:tc>
      </w:tr>
    </w:tbl>
    <w:p w:rsidR="00D95DD7" w:rsidRDefault="00D95DD7">
      <w:pPr>
        <w:sectPr w:rsidR="00D95DD7">
          <w:pgSz w:w="12240" w:h="15840"/>
          <w:pgMar w:top="700" w:right="1380" w:bottom="593" w:left="1000" w:header="0" w:footer="0" w:gutter="0"/>
          <w:cols w:space="720"/>
          <w:formProt w:val="0"/>
          <w:docGrid w:linePitch="100" w:charSpace="4096"/>
        </w:sectPr>
      </w:pPr>
    </w:p>
    <w:p w:rsidR="00D95DD7" w:rsidRDefault="00D95DD7">
      <w:pPr>
        <w:spacing w:line="299" w:lineRule="exact"/>
        <w:rPr>
          <w:sz w:val="20"/>
          <w:szCs w:val="20"/>
        </w:rPr>
      </w:pPr>
    </w:p>
    <w:p w:rsidR="00D95DD7" w:rsidRDefault="00F96ECC">
      <w:pPr>
        <w:tabs>
          <w:tab w:val="left" w:pos="700"/>
        </w:tabs>
        <w:spacing w:line="285" w:lineRule="auto"/>
        <w:ind w:left="720" w:hanging="719"/>
        <w:rPr>
          <w:rFonts w:ascii="Calibri" w:eastAsia="SimSun" w:hAnsi="Calibri" w:cs="Calibri"/>
          <w:lang w:eastAsia="zh-CN"/>
        </w:rPr>
      </w:pPr>
      <w:r>
        <w:rPr>
          <w:rFonts w:ascii="Calibri" w:eastAsia="SimSun" w:hAnsi="Calibri" w:cs="Calibri"/>
          <w:lang w:eastAsia="zh-CN"/>
        </w:rPr>
        <w:t>11.3</w:t>
      </w:r>
      <w:r>
        <w:rPr>
          <w:rFonts w:ascii="Calibri" w:eastAsia="新細明體" w:hAnsi="Calibri" w:cs="Calibri"/>
          <w:lang w:eastAsia="zh-CN"/>
        </w:rPr>
        <w:tab/>
      </w:r>
      <w:r>
        <w:rPr>
          <w:rFonts w:ascii="Calibri" w:eastAsia="SimSun" w:hAnsi="Calibri" w:cs="Calibri"/>
          <w:lang w:eastAsia="zh-CN"/>
        </w:rPr>
        <w:t>Open Command Prompt as administrator in order to register DIKO Indexer service.</w:t>
      </w:r>
    </w:p>
    <w:p w:rsidR="00D95DD7" w:rsidRDefault="00F96ECC">
      <w:pPr>
        <w:tabs>
          <w:tab w:val="left" w:pos="700"/>
        </w:tabs>
        <w:spacing w:line="285" w:lineRule="auto"/>
        <w:ind w:left="720" w:hanging="719"/>
        <w:rPr>
          <w:rFonts w:ascii="Calibri" w:eastAsia="SimSun" w:hAnsi="Calibri" w:cs="Calibri"/>
          <w:lang w:eastAsia="zh-CN"/>
        </w:rPr>
      </w:pPr>
      <w:r>
        <w:rPr>
          <w:rFonts w:ascii="Calibri" w:eastAsia="SimSun" w:hAnsi="Calibri" w:cs="Calibri"/>
          <w:lang w:eastAsia="zh-CN"/>
        </w:rPr>
        <w:t xml:space="preserve">11.4 </w:t>
      </w:r>
      <w:r>
        <w:rPr>
          <w:rFonts w:ascii="Calibri" w:eastAsia="SimSun" w:hAnsi="Calibri" w:cs="Calibri"/>
          <w:lang w:eastAsia="zh-CN"/>
        </w:rPr>
        <w:tab/>
        <w:t xml:space="preserve">Input </w:t>
      </w:r>
      <w:r>
        <w:rPr>
          <w:rFonts w:ascii="Calibri" w:eastAsia="SimSun" w:hAnsi="Calibri" w:cs="Calibri"/>
          <w:b/>
          <w:bCs/>
          <w:u w:val="single"/>
          <w:lang w:eastAsia="zh-CN"/>
        </w:rPr>
        <w:t>cd C:\DIKO\Indexer</w:t>
      </w:r>
      <w:r>
        <w:rPr>
          <w:rFonts w:ascii="Calibri" w:eastAsia="SimSun" w:hAnsi="Calibri" w:cs="Calibri"/>
          <w:lang w:eastAsia="zh-CN"/>
        </w:rPr>
        <w:t xml:space="preserve"> and press Enter key to change the current directory to C:\DIKO\Indexer.</w:t>
      </w:r>
    </w:p>
    <w:p w:rsidR="00D95DD7" w:rsidRDefault="00F96ECC">
      <w:pPr>
        <w:spacing w:line="20" w:lineRule="exact"/>
        <w:rPr>
          <w:sz w:val="20"/>
          <w:szCs w:val="20"/>
        </w:rPr>
      </w:pPr>
      <w:r>
        <w:rPr>
          <w:noProof/>
          <w:sz w:val="20"/>
          <w:szCs w:val="20"/>
        </w:rPr>
        <w:drawing>
          <wp:anchor distT="0" distB="0" distL="0" distR="0" simplePos="0" relativeHeight="128" behindDoc="1" locked="0" layoutInCell="1" allowOverlap="1">
            <wp:simplePos x="0" y="0"/>
            <wp:positionH relativeFrom="column">
              <wp:posOffset>462280</wp:posOffset>
            </wp:positionH>
            <wp:positionV relativeFrom="paragraph">
              <wp:posOffset>27305</wp:posOffset>
            </wp:positionV>
            <wp:extent cx="4391660" cy="1908175"/>
            <wp:effectExtent l="0" t="0" r="0" b="0"/>
            <wp:wrapNone/>
            <wp:docPr id="14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1"/>
                    <pic:cNvPicPr>
                      <a:picLocks noChangeAspect="1" noChangeArrowheads="1"/>
                    </pic:cNvPicPr>
                  </pic:nvPicPr>
                  <pic:blipFill>
                    <a:blip r:embed="rId131"/>
                    <a:stretch>
                      <a:fillRect/>
                    </a:stretch>
                  </pic:blipFill>
                  <pic:spPr bwMode="auto">
                    <a:xfrm>
                      <a:off x="0" y="0"/>
                      <a:ext cx="4391660" cy="19081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65" w:lineRule="exact"/>
        <w:rPr>
          <w:sz w:val="20"/>
          <w:szCs w:val="20"/>
        </w:rPr>
      </w:pPr>
    </w:p>
    <w:p w:rsidR="00D95DD7" w:rsidRDefault="00F96ECC">
      <w:pPr>
        <w:tabs>
          <w:tab w:val="left" w:pos="700"/>
        </w:tabs>
        <w:rPr>
          <w:sz w:val="20"/>
          <w:szCs w:val="20"/>
        </w:rPr>
      </w:pPr>
      <w:r>
        <w:rPr>
          <w:rFonts w:ascii="Calibri" w:eastAsia="SimSun" w:hAnsi="Calibri" w:cs="Calibri"/>
          <w:lang w:eastAsia="zh-CN"/>
        </w:rPr>
        <w:t>11.5</w:t>
      </w:r>
      <w:r>
        <w:rPr>
          <w:sz w:val="20"/>
          <w:szCs w:val="20"/>
          <w:lang w:eastAsia="zh-CN"/>
        </w:rPr>
        <w:tab/>
      </w:r>
      <w:r>
        <w:rPr>
          <w:rFonts w:ascii="Calibri" w:eastAsia="SimSun" w:hAnsi="Calibri" w:cs="Calibri"/>
          <w:sz w:val="21"/>
          <w:szCs w:val="21"/>
          <w:lang w:eastAsia="zh-CN"/>
        </w:rPr>
        <w:t xml:space="preserve">Input </w:t>
      </w:r>
      <w:r>
        <w:rPr>
          <w:rFonts w:ascii="Calibri" w:eastAsia="SimSun" w:hAnsi="Calibri" w:cs="Calibri"/>
          <w:b/>
          <w:bCs/>
          <w:sz w:val="21"/>
          <w:szCs w:val="21"/>
          <w:u w:val="single"/>
          <w:lang w:eastAsia="zh-CN"/>
        </w:rPr>
        <w:t>"Register DIKOIndexer.bat"</w:t>
      </w:r>
      <w:r>
        <w:rPr>
          <w:rFonts w:ascii="Calibri" w:eastAsia="SimSun" w:hAnsi="Calibri" w:cs="Calibri"/>
          <w:sz w:val="21"/>
          <w:szCs w:val="21"/>
          <w:lang w:eastAsia="zh-CN"/>
        </w:rPr>
        <w:t xml:space="preserve"> and press Enter key to run the installation program.</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29" behindDoc="1" locked="0" layoutInCell="1" allowOverlap="1">
            <wp:simplePos x="0" y="0"/>
            <wp:positionH relativeFrom="column">
              <wp:posOffset>462280</wp:posOffset>
            </wp:positionH>
            <wp:positionV relativeFrom="paragraph">
              <wp:posOffset>27305</wp:posOffset>
            </wp:positionV>
            <wp:extent cx="4295140" cy="991870"/>
            <wp:effectExtent l="0" t="0" r="0" b="0"/>
            <wp:wrapNone/>
            <wp:docPr id="14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2"/>
                    <pic:cNvPicPr>
                      <a:picLocks noChangeAspect="1" noChangeArrowheads="1"/>
                    </pic:cNvPicPr>
                  </pic:nvPicPr>
                  <pic:blipFill>
                    <a:blip r:embed="rId132"/>
                    <a:stretch>
                      <a:fillRect/>
                    </a:stretch>
                  </pic:blipFill>
                  <pic:spPr bwMode="auto">
                    <a:xfrm>
                      <a:off x="0" y="0"/>
                      <a:ext cx="4295140" cy="991870"/>
                    </a:xfrm>
                    <a:prstGeom prst="rect">
                      <a:avLst/>
                    </a:prstGeom>
                  </pic:spPr>
                </pic:pic>
              </a:graphicData>
            </a:graphic>
          </wp:anchor>
        </w:drawing>
      </w:r>
    </w:p>
    <w:p w:rsidR="00D95DD7" w:rsidRDefault="00F96ECC">
      <w:pPr>
        <w:rPr>
          <w:sz w:val="20"/>
          <w:szCs w:val="20"/>
        </w:rPr>
      </w:pPr>
      <w:bookmarkStart w:id="662" w:name="page49"/>
      <w:bookmarkEnd w:id="662"/>
      <w:r>
        <w:rPr>
          <w:noProof/>
        </w:rPr>
        <w:drawing>
          <wp:anchor distT="0" distB="0" distL="0" distR="0" simplePos="0" relativeHeight="13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3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11.6</w:t>
      </w:r>
      <w:r>
        <w:rPr>
          <w:rFonts w:ascii="Calibri" w:eastAsia="新細明體" w:hAnsi="Calibri" w:cs="Calibri"/>
          <w:lang w:eastAsia="zh-CN"/>
        </w:rPr>
        <w:tab/>
      </w:r>
      <w:r>
        <w:rPr>
          <w:rFonts w:ascii="Calibri" w:eastAsia="SimSun" w:hAnsi="Calibri" w:cs="Calibri"/>
          <w:lang w:eastAsia="zh-CN"/>
        </w:rPr>
        <w:t>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31" behindDoc="1" locked="0" layoutInCell="1" allowOverlap="1">
            <wp:simplePos x="0" y="0"/>
            <wp:positionH relativeFrom="column">
              <wp:posOffset>462280</wp:posOffset>
            </wp:positionH>
            <wp:positionV relativeFrom="paragraph">
              <wp:posOffset>28575</wp:posOffset>
            </wp:positionV>
            <wp:extent cx="4834890" cy="3904615"/>
            <wp:effectExtent l="0" t="0" r="0" b="0"/>
            <wp:wrapNone/>
            <wp:docPr id="15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34"/>
                    <pic:cNvPicPr>
                      <a:picLocks noChangeAspect="1" noChangeArrowheads="1"/>
                    </pic:cNvPicPr>
                  </pic:nvPicPr>
                  <pic:blipFill>
                    <a:blip r:embed="rId133"/>
                    <a:stretch>
                      <a:fillRect/>
                    </a:stretch>
                  </pic:blipFill>
                  <pic:spPr bwMode="auto">
                    <a:xfrm>
                      <a:off x="0" y="0"/>
                      <a:ext cx="4834890" cy="390461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3" w:lineRule="exact"/>
        <w:rPr>
          <w:sz w:val="20"/>
          <w:szCs w:val="20"/>
        </w:rPr>
      </w:pPr>
    </w:p>
    <w:p w:rsidR="00D95DD7" w:rsidRDefault="00F96ECC">
      <w:pPr>
        <w:tabs>
          <w:tab w:val="left" w:pos="700"/>
        </w:tabs>
        <w:rPr>
          <w:sz w:val="20"/>
          <w:szCs w:val="20"/>
        </w:rPr>
      </w:pPr>
      <w:r>
        <w:rPr>
          <w:rFonts w:ascii="Calibri" w:eastAsia="SimSun" w:hAnsi="Calibri" w:cs="Calibri"/>
          <w:lang w:eastAsia="zh-CN"/>
        </w:rPr>
        <w:t>11.7</w:t>
      </w:r>
      <w:r>
        <w:rPr>
          <w:rFonts w:ascii="Calibri" w:eastAsia="新細明體" w:hAnsi="Calibri" w:cs="Calibri"/>
          <w:lang w:eastAsia="zh-CN"/>
        </w:rPr>
        <w:tab/>
      </w:r>
      <w:r>
        <w:rPr>
          <w:rFonts w:ascii="Calibri" w:eastAsia="SimSun" w:hAnsi="Calibri" w:cs="Calibri"/>
          <w:lang w:eastAsia="zh-CN"/>
        </w:rPr>
        <w:t>Close the Command Prompt windows.</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11.8</w:t>
      </w:r>
      <w:r>
        <w:rPr>
          <w:rFonts w:ascii="Calibri" w:eastAsia="新細明體" w:hAnsi="Calibri" w:cs="Calibri"/>
          <w:lang w:eastAsia="zh-CN"/>
        </w:rPr>
        <w:tab/>
      </w:r>
      <w:r>
        <w:rPr>
          <w:rFonts w:ascii="Calibri" w:eastAsia="SimSun" w:hAnsi="Calibri" w:cs="Calibri"/>
          <w:lang w:eastAsia="zh-CN"/>
        </w:rPr>
        <w:t>Search “Services” and Open “Services” interface.</w:t>
      </w:r>
    </w:p>
    <w:p w:rsidR="00D95DD7" w:rsidRDefault="00F96ECC">
      <w:pPr>
        <w:spacing w:line="20" w:lineRule="exact"/>
        <w:rPr>
          <w:sz w:val="20"/>
          <w:szCs w:val="20"/>
        </w:rPr>
        <w:sectPr w:rsidR="00D95DD7">
          <w:pgSz w:w="12240" w:h="15840"/>
          <w:pgMar w:top="700" w:right="1160" w:bottom="1440" w:left="1000" w:header="0" w:footer="0" w:gutter="0"/>
          <w:cols w:space="720"/>
          <w:formProt w:val="0"/>
          <w:docGrid w:linePitch="100" w:charSpace="4096"/>
        </w:sectPr>
      </w:pPr>
      <w:r>
        <w:rPr>
          <w:noProof/>
          <w:sz w:val="20"/>
          <w:szCs w:val="20"/>
        </w:rPr>
        <w:drawing>
          <wp:anchor distT="0" distB="0" distL="0" distR="0" simplePos="0" relativeHeight="132"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5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35"/>
                    <pic:cNvPicPr>
                      <a:picLocks noChangeAspect="1" noChangeArrowheads="1"/>
                    </pic:cNvPicPr>
                  </pic:nvPicPr>
                  <pic:blipFill>
                    <a:blip r:embed="rId134"/>
                    <a:stretch>
                      <a:fillRect/>
                    </a:stretch>
                  </pic:blipFill>
                  <pic:spPr bwMode="auto">
                    <a:xfrm>
                      <a:off x="0" y="0"/>
                      <a:ext cx="5944235" cy="2452370"/>
                    </a:xfrm>
                    <a:prstGeom prst="rect">
                      <a:avLst/>
                    </a:prstGeom>
                  </pic:spPr>
                </pic:pic>
              </a:graphicData>
            </a:graphic>
          </wp:anchor>
        </w:drawing>
      </w:r>
    </w:p>
    <w:p w:rsidR="00D95DD7" w:rsidRDefault="00F96ECC">
      <w:pPr>
        <w:rPr>
          <w:sz w:val="20"/>
          <w:szCs w:val="20"/>
        </w:rPr>
      </w:pPr>
      <w:bookmarkStart w:id="663" w:name="page50"/>
      <w:bookmarkEnd w:id="663"/>
      <w:r>
        <w:rPr>
          <w:noProof/>
        </w:rPr>
        <w:drawing>
          <wp:anchor distT="0" distB="0" distL="0" distR="0" simplePos="0" relativeHeight="13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3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11.9</w:t>
      </w:r>
      <w:r>
        <w:rPr>
          <w:sz w:val="20"/>
          <w:szCs w:val="20"/>
          <w:lang w:eastAsia="zh-CN"/>
        </w:rPr>
        <w:tab/>
      </w:r>
      <w:r>
        <w:rPr>
          <w:rFonts w:ascii="Calibri" w:eastAsia="SimSun" w:hAnsi="Calibri" w:cs="Calibri"/>
          <w:sz w:val="21"/>
          <w:szCs w:val="21"/>
          <w:lang w:eastAsia="zh-CN"/>
        </w:rPr>
        <w:t>Right click on the DIKO Index Monitor and select the Properties</w:t>
      </w:r>
    </w:p>
    <w:p w:rsidR="00D95DD7" w:rsidRDefault="00F96ECC">
      <w:pPr>
        <w:spacing w:line="20" w:lineRule="exact"/>
        <w:rPr>
          <w:sz w:val="20"/>
          <w:szCs w:val="20"/>
        </w:rPr>
      </w:pPr>
      <w:r>
        <w:rPr>
          <w:noProof/>
          <w:sz w:val="20"/>
          <w:szCs w:val="20"/>
        </w:rPr>
        <w:drawing>
          <wp:anchor distT="0" distB="0" distL="0" distR="0" simplePos="0" relativeHeight="134" behindDoc="1" locked="0" layoutInCell="1" allowOverlap="1">
            <wp:simplePos x="0" y="0"/>
            <wp:positionH relativeFrom="column">
              <wp:posOffset>462280</wp:posOffset>
            </wp:positionH>
            <wp:positionV relativeFrom="paragraph">
              <wp:posOffset>27305</wp:posOffset>
            </wp:positionV>
            <wp:extent cx="6035040" cy="3676015"/>
            <wp:effectExtent l="0" t="0" r="0" b="0"/>
            <wp:wrapNone/>
            <wp:docPr id="15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37"/>
                    <pic:cNvPicPr>
                      <a:picLocks noChangeAspect="1" noChangeArrowheads="1"/>
                    </pic:cNvPicPr>
                  </pic:nvPicPr>
                  <pic:blipFill>
                    <a:blip r:embed="rId135"/>
                    <a:stretch>
                      <a:fillRect/>
                    </a:stretch>
                  </pic:blipFill>
                  <pic:spPr bwMode="auto">
                    <a:xfrm>
                      <a:off x="0" y="0"/>
                      <a:ext cx="6035040" cy="367601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7" w:lineRule="exact"/>
        <w:rPr>
          <w:sz w:val="20"/>
          <w:szCs w:val="20"/>
        </w:rPr>
      </w:pPr>
    </w:p>
    <w:p w:rsidR="00D95DD7" w:rsidRDefault="00F96ECC">
      <w:pPr>
        <w:tabs>
          <w:tab w:val="left" w:pos="700"/>
        </w:tabs>
        <w:rPr>
          <w:sz w:val="20"/>
          <w:szCs w:val="20"/>
        </w:rPr>
      </w:pPr>
      <w:r>
        <w:rPr>
          <w:rFonts w:ascii="Calibri" w:eastAsia="SimSun" w:hAnsi="Calibri" w:cs="Calibri"/>
          <w:lang w:eastAsia="zh-CN"/>
        </w:rPr>
        <w:t>11.10</w:t>
      </w:r>
      <w:r>
        <w:rPr>
          <w:rFonts w:ascii="Calibri" w:eastAsia="新細明體" w:hAnsi="Calibri" w:cs="Calibri"/>
          <w:lang w:eastAsia="zh-CN"/>
        </w:rPr>
        <w:tab/>
      </w:r>
      <w:r>
        <w:rPr>
          <w:rFonts w:ascii="Calibri" w:eastAsia="SimSun" w:hAnsi="Calibri" w:cs="Calibri"/>
          <w:lang w:eastAsia="zh-CN"/>
        </w:rPr>
        <w:t>Change the Startup type to “Automatic (Delayed Start)” and Click [OK]</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5" behindDoc="1" locked="0" layoutInCell="1" allowOverlap="1">
            <wp:simplePos x="0" y="0"/>
            <wp:positionH relativeFrom="column">
              <wp:posOffset>462280</wp:posOffset>
            </wp:positionH>
            <wp:positionV relativeFrom="paragraph">
              <wp:posOffset>27305</wp:posOffset>
            </wp:positionV>
            <wp:extent cx="2999740" cy="3390900"/>
            <wp:effectExtent l="0" t="0" r="0" b="0"/>
            <wp:wrapNone/>
            <wp:docPr id="15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38"/>
                    <pic:cNvPicPr>
                      <a:picLocks noChangeAspect="1" noChangeArrowheads="1"/>
                    </pic:cNvPicPr>
                  </pic:nvPicPr>
                  <pic:blipFill>
                    <a:blip r:embed="rId136"/>
                    <a:stretch>
                      <a:fillRect/>
                    </a:stretch>
                  </pic:blipFill>
                  <pic:spPr bwMode="auto">
                    <a:xfrm>
                      <a:off x="0" y="0"/>
                      <a:ext cx="2999740" cy="3390900"/>
                    </a:xfrm>
                    <a:prstGeom prst="rect">
                      <a:avLst/>
                    </a:prstGeom>
                  </pic:spPr>
                </pic:pic>
              </a:graphicData>
            </a:graphic>
          </wp:anchor>
        </w:drawing>
      </w:r>
    </w:p>
    <w:p w:rsidR="00D95DD7" w:rsidRDefault="00F96ECC">
      <w:pPr>
        <w:rPr>
          <w:sz w:val="20"/>
          <w:szCs w:val="20"/>
        </w:rPr>
      </w:pPr>
      <w:bookmarkStart w:id="664" w:name="page51"/>
      <w:bookmarkEnd w:id="664"/>
      <w:r>
        <w:rPr>
          <w:noProof/>
        </w:rPr>
        <w:drawing>
          <wp:anchor distT="0" distB="0" distL="0" distR="0" simplePos="0" relativeHeight="13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11.11</w:t>
      </w:r>
      <w:r>
        <w:rPr>
          <w:rFonts w:ascii="Calibri" w:eastAsia="新細明體" w:hAnsi="Calibri" w:cs="Calibri"/>
          <w:lang w:eastAsia="zh-CN"/>
        </w:rPr>
        <w:tab/>
      </w:r>
      <w:r>
        <w:rPr>
          <w:rFonts w:ascii="Calibri" w:eastAsia="SimSun" w:hAnsi="Calibri" w:cs="Calibri"/>
          <w:lang w:eastAsia="zh-CN"/>
        </w:rPr>
        <w:t>Click Start to Start the DIKO Index Monitor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7" behindDoc="1" locked="0" layoutInCell="1" allowOverlap="1">
            <wp:simplePos x="0" y="0"/>
            <wp:positionH relativeFrom="column">
              <wp:posOffset>462280</wp:posOffset>
            </wp:positionH>
            <wp:positionV relativeFrom="paragraph">
              <wp:posOffset>27305</wp:posOffset>
            </wp:positionV>
            <wp:extent cx="6033770" cy="3669665"/>
            <wp:effectExtent l="0" t="0" r="0" b="0"/>
            <wp:wrapNone/>
            <wp:docPr id="157"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0"/>
                    <pic:cNvPicPr>
                      <a:picLocks noChangeAspect="1" noChangeArrowheads="1"/>
                    </pic:cNvPicPr>
                  </pic:nvPicPr>
                  <pic:blipFill>
                    <a:blip r:embed="rId137"/>
                    <a:stretch>
                      <a:fillRect/>
                    </a:stretch>
                  </pic:blipFill>
                  <pic:spPr bwMode="auto">
                    <a:xfrm>
                      <a:off x="0" y="0"/>
                      <a:ext cx="6033770" cy="3669665"/>
                    </a:xfrm>
                    <a:prstGeom prst="rect">
                      <a:avLst/>
                    </a:prstGeom>
                  </pic:spPr>
                </pic:pic>
              </a:graphicData>
            </a:graphic>
          </wp:anchor>
        </w:drawing>
      </w:r>
    </w:p>
    <w:p w:rsidR="00D95DD7" w:rsidRDefault="00F96ECC">
      <w:pPr>
        <w:rPr>
          <w:sz w:val="20"/>
          <w:szCs w:val="20"/>
        </w:rPr>
      </w:pPr>
      <w:bookmarkStart w:id="665" w:name="page52"/>
      <w:bookmarkEnd w:id="665"/>
      <w:r>
        <w:rPr>
          <w:noProof/>
        </w:rPr>
        <w:drawing>
          <wp:anchor distT="0" distB="0" distL="0" distR="0" simplePos="0" relativeHeight="13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numPr>
          <w:ilvl w:val="0"/>
          <w:numId w:val="7"/>
        </w:numPr>
        <w:tabs>
          <w:tab w:val="left" w:pos="720"/>
        </w:tabs>
        <w:spacing w:line="309" w:lineRule="auto"/>
        <w:ind w:left="720" w:right="1160" w:hanging="712"/>
        <w:rPr>
          <w:rFonts w:ascii="Cambria" w:eastAsia="Cambria" w:hAnsi="Cambria" w:cs="Cambria"/>
          <w:b/>
          <w:bCs/>
          <w:color w:val="365F91"/>
          <w:sz w:val="40"/>
          <w:szCs w:val="40"/>
        </w:rPr>
      </w:pPr>
      <w:r>
        <w:rPr>
          <w:rFonts w:ascii="Cambria" w:eastAsia="SimSun" w:hAnsi="Cambria" w:cs="Cambria"/>
          <w:b/>
          <w:bCs/>
          <w:color w:val="365F91"/>
          <w:sz w:val="40"/>
          <w:szCs w:val="40"/>
          <w:lang w:eastAsia="zh-CN"/>
        </w:rPr>
        <w:t>Add and install DIKO Rendition manager to Windows services</w:t>
      </w:r>
    </w:p>
    <w:p w:rsidR="00D95DD7" w:rsidRDefault="00D95DD7">
      <w:pPr>
        <w:spacing w:line="101" w:lineRule="exact"/>
        <w:rPr>
          <w:sz w:val="20"/>
          <w:szCs w:val="20"/>
        </w:rPr>
      </w:pPr>
    </w:p>
    <w:p w:rsidR="00D95DD7" w:rsidRDefault="00F96ECC">
      <w:pPr>
        <w:tabs>
          <w:tab w:val="left" w:pos="700"/>
        </w:tabs>
        <w:rPr>
          <w:sz w:val="20"/>
          <w:szCs w:val="20"/>
        </w:rPr>
      </w:pPr>
      <w:r>
        <w:rPr>
          <w:rFonts w:ascii="Calibri" w:eastAsia="SimSun" w:hAnsi="Calibri" w:cs="Calibri"/>
          <w:lang w:eastAsia="zh-CN"/>
        </w:rPr>
        <w:t>12.1</w:t>
      </w:r>
      <w:r>
        <w:rPr>
          <w:rFonts w:ascii="Calibri" w:eastAsia="新細明體" w:hAnsi="Calibri" w:cs="Calibri"/>
          <w:lang w:eastAsia="zh-CN"/>
        </w:rPr>
        <w:tab/>
      </w:r>
      <w:r>
        <w:rPr>
          <w:rFonts w:ascii="Calibri" w:eastAsia="SimSun" w:hAnsi="Calibri" w:cs="Calibri"/>
          <w:lang w:eastAsia="zh-CN"/>
        </w:rPr>
        <w:t>Go to C:\DIKO\RenditionManager, and open config.ini with notepad.</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9" behindDoc="1" locked="0" layoutInCell="1" allowOverlap="1">
            <wp:simplePos x="0" y="0"/>
            <wp:positionH relativeFrom="column">
              <wp:posOffset>462280</wp:posOffset>
            </wp:positionH>
            <wp:positionV relativeFrom="paragraph">
              <wp:posOffset>27305</wp:posOffset>
            </wp:positionV>
            <wp:extent cx="5944235" cy="4187825"/>
            <wp:effectExtent l="0" t="0" r="0" b="0"/>
            <wp:wrapNone/>
            <wp:docPr id="15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2"/>
                    <pic:cNvPicPr>
                      <a:picLocks noChangeAspect="1" noChangeArrowheads="1"/>
                    </pic:cNvPicPr>
                  </pic:nvPicPr>
                  <pic:blipFill>
                    <a:blip r:embed="rId138"/>
                    <a:stretch>
                      <a:fillRect/>
                    </a:stretch>
                  </pic:blipFill>
                  <pic:spPr bwMode="auto">
                    <a:xfrm>
                      <a:off x="0" y="0"/>
                      <a:ext cx="5944235" cy="4187825"/>
                    </a:xfrm>
                    <a:prstGeom prst="rect">
                      <a:avLst/>
                    </a:prstGeom>
                  </pic:spPr>
                </pic:pic>
              </a:graphicData>
            </a:graphic>
          </wp:anchor>
        </w:drawing>
      </w:r>
    </w:p>
    <w:p w:rsidR="00D95DD7" w:rsidRDefault="00F96ECC">
      <w:pPr>
        <w:rPr>
          <w:sz w:val="20"/>
          <w:szCs w:val="20"/>
        </w:rPr>
      </w:pPr>
      <w:bookmarkStart w:id="666" w:name="page53"/>
      <w:bookmarkEnd w:id="666"/>
      <w:r>
        <w:rPr>
          <w:noProof/>
        </w:rPr>
        <w:drawing>
          <wp:anchor distT="0" distB="0" distL="0" distR="0" simplePos="0" relativeHeight="14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4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12.2</w:t>
      </w:r>
      <w:r>
        <w:rPr>
          <w:rFonts w:ascii="Calibri" w:eastAsia="新細明體" w:hAnsi="Calibri" w:cs="Calibri"/>
          <w:lang w:eastAsia="zh-CN"/>
        </w:rPr>
        <w:tab/>
      </w:r>
      <w:r>
        <w:rPr>
          <w:rFonts w:ascii="Calibri" w:eastAsia="SimSun" w:hAnsi="Calibri" w:cs="Calibri"/>
          <w:lang w:eastAsia="zh-CN"/>
        </w:rPr>
        <w:t>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sz w:val="20"/>
          <w:szCs w:val="20"/>
        </w:rPr>
      </w:pPr>
      <w:r>
        <w:rPr>
          <w:rFonts w:eastAsia="SimSun"/>
          <w:sz w:val="20"/>
          <w:szCs w:val="20"/>
          <w:lang w:eastAsia="zh-CN"/>
        </w:rPr>
        <w:tab/>
      </w:r>
      <w:r>
        <w:rPr>
          <w:noProof/>
        </w:rPr>
        <w:drawing>
          <wp:inline distT="0" distB="0" distL="19050" distR="0">
            <wp:extent cx="2860675" cy="2164715"/>
            <wp:effectExtent l="0" t="0" r="0" b="0"/>
            <wp:docPr id="161" name="Image1"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spacing w:line="20" w:lineRule="exact"/>
        <w:rPr>
          <w:sz w:val="20"/>
          <w:szCs w:val="20"/>
        </w:rPr>
      </w:pPr>
      <w:r>
        <w:rPr>
          <w:noProof/>
          <w:sz w:val="20"/>
          <w:szCs w:val="20"/>
        </w:rPr>
        <w:drawing>
          <wp:anchor distT="0" distB="0" distL="0" distR="0" simplePos="0" relativeHeight="141" behindDoc="1" locked="0" layoutInCell="1" allowOverlap="1">
            <wp:simplePos x="0" y="0"/>
            <wp:positionH relativeFrom="column">
              <wp:posOffset>462280</wp:posOffset>
            </wp:positionH>
            <wp:positionV relativeFrom="paragraph">
              <wp:posOffset>27305</wp:posOffset>
            </wp:positionV>
            <wp:extent cx="6122035" cy="3902710"/>
            <wp:effectExtent l="0" t="0" r="0" b="0"/>
            <wp:wrapNone/>
            <wp:docPr id="16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4"/>
                    <pic:cNvPicPr>
                      <a:picLocks noChangeAspect="1" noChangeArrowheads="1"/>
                    </pic:cNvPicPr>
                  </pic:nvPicPr>
                  <pic:blipFill>
                    <a:blip r:embed="rId139"/>
                    <a:stretch>
                      <a:fillRect/>
                    </a:stretch>
                  </pic:blipFill>
                  <pic:spPr bwMode="auto">
                    <a:xfrm>
                      <a:off x="0" y="0"/>
                      <a:ext cx="6122035" cy="39027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6"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12.3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 </w:t>
      </w:r>
      <w:r>
        <w:rPr>
          <w:rFonts w:ascii="Calibri" w:hAnsi="Calibri" w:cs="Calibri"/>
        </w:rPr>
        <w:t>Rendition Manager</w:t>
      </w:r>
      <w:r>
        <w:rPr>
          <w:rFonts w:ascii="Calibri" w:eastAsia="SimSun" w:hAnsi="Calibri" w:cs="Calibri"/>
          <w:lang w:eastAsia="zh-CN"/>
        </w:rPr>
        <w:t xml:space="preserve"> service</w:t>
      </w:r>
    </w:p>
    <w:p w:rsidR="00D95DD7" w:rsidRDefault="00D95DD7">
      <w:pPr>
        <w:spacing w:line="181" w:lineRule="exact"/>
        <w:rPr>
          <w:sz w:val="20"/>
          <w:szCs w:val="20"/>
        </w:rPr>
      </w:pPr>
    </w:p>
    <w:p w:rsidR="00D95DD7" w:rsidRDefault="00F96ECC">
      <w:pPr>
        <w:tabs>
          <w:tab w:val="left" w:pos="700"/>
        </w:tabs>
        <w:spacing w:line="283" w:lineRule="auto"/>
        <w:ind w:left="720" w:right="920" w:hanging="719"/>
        <w:rPr>
          <w:sz w:val="20"/>
          <w:szCs w:val="20"/>
        </w:rPr>
      </w:pPr>
      <w:r>
        <w:rPr>
          <w:rFonts w:ascii="Calibri" w:eastAsia="SimSun" w:hAnsi="Calibri" w:cs="Calibri"/>
          <w:lang w:eastAsia="zh-CN"/>
        </w:rPr>
        <w:t>12.4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cd C:\DIKO\RenditionManager</w:t>
      </w:r>
      <w:r>
        <w:rPr>
          <w:rFonts w:ascii="Calibri" w:eastAsia="SimSun" w:hAnsi="Calibri" w:cs="Calibri"/>
          <w:lang w:eastAsia="zh-CN"/>
        </w:rPr>
        <w:t xml:space="preserve"> and press Enter key to change the current directory to C:\DIKO\RenditionManager.</w:t>
      </w:r>
    </w:p>
    <w:p w:rsidR="00D95DD7" w:rsidRDefault="00F96ECC">
      <w:pPr>
        <w:spacing w:line="20" w:lineRule="exact"/>
        <w:rPr>
          <w:sz w:val="20"/>
          <w:szCs w:val="20"/>
        </w:rPr>
        <w:sectPr w:rsidR="00D95DD7">
          <w:pgSz w:w="12240" w:h="15840"/>
          <w:pgMar w:top="700" w:right="1380" w:bottom="1440" w:left="1000" w:header="0" w:footer="0" w:gutter="0"/>
          <w:cols w:space="720"/>
          <w:formProt w:val="0"/>
          <w:docGrid w:linePitch="100" w:charSpace="4096"/>
        </w:sectPr>
      </w:pPr>
      <w:r>
        <w:rPr>
          <w:noProof/>
          <w:sz w:val="20"/>
          <w:szCs w:val="20"/>
        </w:rPr>
        <w:drawing>
          <wp:anchor distT="0" distB="0" distL="0" distR="0" simplePos="0" relativeHeight="142" behindDoc="1" locked="0" layoutInCell="1" allowOverlap="1">
            <wp:simplePos x="0" y="0"/>
            <wp:positionH relativeFrom="column">
              <wp:posOffset>462280</wp:posOffset>
            </wp:positionH>
            <wp:positionV relativeFrom="paragraph">
              <wp:posOffset>-10160</wp:posOffset>
            </wp:positionV>
            <wp:extent cx="4300220" cy="1618615"/>
            <wp:effectExtent l="0" t="0" r="0" b="0"/>
            <wp:wrapNone/>
            <wp:docPr id="16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45"/>
                    <pic:cNvPicPr>
                      <a:picLocks noChangeAspect="1" noChangeArrowheads="1"/>
                    </pic:cNvPicPr>
                  </pic:nvPicPr>
                  <pic:blipFill>
                    <a:blip r:embed="rId140"/>
                    <a:stretch>
                      <a:fillRect/>
                    </a:stretch>
                  </pic:blipFill>
                  <pic:spPr bwMode="auto">
                    <a:xfrm>
                      <a:off x="0" y="0"/>
                      <a:ext cx="4300220" cy="1618615"/>
                    </a:xfrm>
                    <a:prstGeom prst="rect">
                      <a:avLst/>
                    </a:prstGeom>
                  </pic:spPr>
                </pic:pic>
              </a:graphicData>
            </a:graphic>
          </wp:anchor>
        </w:drawing>
      </w:r>
    </w:p>
    <w:p w:rsidR="00D95DD7" w:rsidRDefault="00F96ECC">
      <w:pPr>
        <w:rPr>
          <w:sz w:val="20"/>
          <w:szCs w:val="20"/>
        </w:rPr>
      </w:pPr>
      <w:bookmarkStart w:id="667" w:name="page54"/>
      <w:bookmarkEnd w:id="667"/>
      <w:r>
        <w:rPr>
          <w:noProof/>
        </w:rPr>
        <w:drawing>
          <wp:anchor distT="0" distB="0" distL="0" distR="0" simplePos="0" relativeHeight="14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4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12.5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"Register RenditionManager.bat"</w:t>
      </w:r>
      <w:r>
        <w:rPr>
          <w:rFonts w:ascii="Calibri" w:eastAsia="SimSun" w:hAnsi="Calibri" w:cs="Calibri"/>
          <w:lang w:eastAsia="zh-CN"/>
        </w:rPr>
        <w:t xml:space="preserve"> and press Enter key to run the installation program.</w:t>
      </w:r>
    </w:p>
    <w:p w:rsidR="00D95DD7" w:rsidRDefault="00F96ECC">
      <w:pPr>
        <w:spacing w:line="20" w:lineRule="exact"/>
        <w:rPr>
          <w:sz w:val="20"/>
          <w:szCs w:val="20"/>
        </w:rPr>
      </w:pPr>
      <w:r>
        <w:rPr>
          <w:noProof/>
          <w:sz w:val="20"/>
          <w:szCs w:val="20"/>
        </w:rPr>
        <w:drawing>
          <wp:anchor distT="0" distB="0" distL="0" distR="0" simplePos="0" relativeHeight="144" behindDoc="1" locked="0" layoutInCell="1" allowOverlap="1">
            <wp:simplePos x="0" y="0"/>
            <wp:positionH relativeFrom="column">
              <wp:posOffset>462280</wp:posOffset>
            </wp:positionH>
            <wp:positionV relativeFrom="paragraph">
              <wp:posOffset>27305</wp:posOffset>
            </wp:positionV>
            <wp:extent cx="4300220" cy="1607185"/>
            <wp:effectExtent l="0" t="0" r="0" b="0"/>
            <wp:wrapNone/>
            <wp:docPr id="16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47"/>
                    <pic:cNvPicPr>
                      <a:picLocks noChangeAspect="1" noChangeArrowheads="1"/>
                    </pic:cNvPicPr>
                  </pic:nvPicPr>
                  <pic:blipFill>
                    <a:blip r:embed="rId141"/>
                    <a:stretch>
                      <a:fillRect/>
                    </a:stretch>
                  </pic:blipFill>
                  <pic:spPr bwMode="auto">
                    <a:xfrm>
                      <a:off x="0" y="0"/>
                      <a:ext cx="4300220" cy="16071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97" w:lineRule="exact"/>
        <w:rPr>
          <w:sz w:val="20"/>
          <w:szCs w:val="20"/>
        </w:rPr>
      </w:pPr>
    </w:p>
    <w:p w:rsidR="00D95DD7" w:rsidRDefault="00F96ECC">
      <w:pPr>
        <w:tabs>
          <w:tab w:val="left" w:pos="700"/>
        </w:tabs>
        <w:rPr>
          <w:sz w:val="20"/>
          <w:szCs w:val="20"/>
        </w:rPr>
      </w:pPr>
      <w:r>
        <w:rPr>
          <w:rFonts w:ascii="Calibri" w:eastAsia="SimSun" w:hAnsi="Calibri" w:cs="Calibri"/>
          <w:lang w:eastAsia="zh-CN"/>
        </w:rPr>
        <w:t>12.6</w:t>
      </w:r>
      <w:r>
        <w:rPr>
          <w:rFonts w:ascii="Calibri" w:eastAsia="新細明體" w:hAnsi="Calibri" w:cs="Calibri"/>
          <w:lang w:eastAsia="zh-CN"/>
        </w:rPr>
        <w:tab/>
      </w:r>
      <w:r>
        <w:rPr>
          <w:rFonts w:ascii="Calibri" w:eastAsia="SimSun" w:hAnsi="Calibri" w:cs="Calibri"/>
          <w:lang w:eastAsia="zh-CN"/>
        </w:rPr>
        <w:t>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45" behindDoc="1" locked="0" layoutInCell="1" allowOverlap="1">
            <wp:simplePos x="0" y="0"/>
            <wp:positionH relativeFrom="column">
              <wp:posOffset>462280</wp:posOffset>
            </wp:positionH>
            <wp:positionV relativeFrom="paragraph">
              <wp:posOffset>27305</wp:posOffset>
            </wp:positionV>
            <wp:extent cx="5487035" cy="4715510"/>
            <wp:effectExtent l="0" t="0" r="0" b="0"/>
            <wp:wrapNone/>
            <wp:docPr id="16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48"/>
                    <pic:cNvPicPr>
                      <a:picLocks noChangeAspect="1" noChangeArrowheads="1"/>
                    </pic:cNvPicPr>
                  </pic:nvPicPr>
                  <pic:blipFill>
                    <a:blip r:embed="rId142"/>
                    <a:stretch>
                      <a:fillRect/>
                    </a:stretch>
                  </pic:blipFill>
                  <pic:spPr bwMode="auto">
                    <a:xfrm>
                      <a:off x="0" y="0"/>
                      <a:ext cx="5487035" cy="47155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4" w:lineRule="exact"/>
        <w:rPr>
          <w:sz w:val="20"/>
          <w:szCs w:val="20"/>
        </w:rPr>
      </w:pPr>
    </w:p>
    <w:p w:rsidR="00D95DD7" w:rsidRDefault="00F96ECC">
      <w:pPr>
        <w:tabs>
          <w:tab w:val="left" w:pos="700"/>
        </w:tabs>
        <w:rPr>
          <w:sz w:val="20"/>
          <w:szCs w:val="20"/>
        </w:rPr>
      </w:pPr>
      <w:r>
        <w:rPr>
          <w:rFonts w:ascii="Calibri" w:eastAsia="SimSun" w:hAnsi="Calibri" w:cs="Calibri"/>
          <w:lang w:eastAsia="zh-CN"/>
        </w:rPr>
        <w:t>12.7</w:t>
      </w:r>
      <w:r>
        <w:rPr>
          <w:rFonts w:ascii="Calibri" w:eastAsia="新細明體" w:hAnsi="Calibri" w:cs="Calibri"/>
          <w:lang w:eastAsia="zh-CN"/>
        </w:rPr>
        <w:tab/>
      </w:r>
      <w:r>
        <w:rPr>
          <w:rFonts w:ascii="Calibri" w:eastAsia="SimSun" w:hAnsi="Calibri" w:cs="Calibri"/>
          <w:lang w:eastAsia="zh-CN"/>
        </w:rPr>
        <w:t>Close the Command Prompt windows.</w:t>
      </w:r>
    </w:p>
    <w:p w:rsidR="00D95DD7" w:rsidRDefault="00D95DD7">
      <w:pPr>
        <w:rPr>
          <w:rFonts w:eastAsia="SimSun"/>
          <w:lang w:eastAsia="zh-CN"/>
        </w:rPr>
        <w:sectPr w:rsidR="00D95DD7">
          <w:pgSz w:w="12240" w:h="15840"/>
          <w:pgMar w:top="700" w:right="1160" w:bottom="1440" w:left="1000" w:header="0" w:footer="0" w:gutter="0"/>
          <w:cols w:space="720"/>
          <w:formProt w:val="0"/>
          <w:docGrid w:linePitch="100" w:charSpace="4096"/>
        </w:sectPr>
      </w:pPr>
    </w:p>
    <w:p w:rsidR="00D95DD7" w:rsidRDefault="00F96ECC">
      <w:pPr>
        <w:rPr>
          <w:sz w:val="20"/>
          <w:szCs w:val="20"/>
        </w:rPr>
      </w:pPr>
      <w:bookmarkStart w:id="668" w:name="page55"/>
      <w:bookmarkEnd w:id="668"/>
      <w:r>
        <w:rPr>
          <w:noProof/>
        </w:rPr>
        <w:drawing>
          <wp:anchor distT="0" distB="0" distL="0" distR="0" simplePos="0" relativeHeight="14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7"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4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12.8</w:t>
      </w:r>
      <w:r>
        <w:rPr>
          <w:rFonts w:ascii="Calibri" w:eastAsia="新細明體" w:hAnsi="Calibri" w:cs="Calibri"/>
          <w:lang w:eastAsia="zh-CN"/>
        </w:rPr>
        <w:tab/>
      </w:r>
      <w:r>
        <w:rPr>
          <w:rFonts w:ascii="Calibri" w:eastAsia="SimSun" w:hAnsi="Calibri" w:cs="Calibri"/>
          <w:lang w:eastAsia="zh-CN"/>
        </w:rPr>
        <w:t>Search “Services” and Open “Services” interface.</w:t>
      </w:r>
    </w:p>
    <w:p w:rsidR="00D95DD7" w:rsidRDefault="00F96ECC">
      <w:pPr>
        <w:spacing w:line="20" w:lineRule="exact"/>
        <w:rPr>
          <w:sz w:val="20"/>
          <w:szCs w:val="20"/>
        </w:rPr>
      </w:pPr>
      <w:r>
        <w:rPr>
          <w:noProof/>
          <w:sz w:val="20"/>
          <w:szCs w:val="20"/>
        </w:rPr>
        <w:drawing>
          <wp:anchor distT="0" distB="0" distL="0" distR="0" simplePos="0" relativeHeight="147"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6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0"/>
                    <pic:cNvPicPr>
                      <a:picLocks noChangeAspect="1" noChangeArrowheads="1"/>
                    </pic:cNvPicPr>
                  </pic:nvPicPr>
                  <pic:blipFill>
                    <a:blip r:embed="rId143"/>
                    <a:stretch>
                      <a:fillRect/>
                    </a:stretch>
                  </pic:blipFill>
                  <pic:spPr bwMode="auto">
                    <a:xfrm>
                      <a:off x="0" y="0"/>
                      <a:ext cx="5944235" cy="24523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1" w:lineRule="exact"/>
        <w:rPr>
          <w:sz w:val="20"/>
          <w:szCs w:val="20"/>
        </w:rPr>
      </w:pPr>
    </w:p>
    <w:p w:rsidR="00D95DD7" w:rsidRDefault="00F96ECC">
      <w:pPr>
        <w:tabs>
          <w:tab w:val="left" w:pos="700"/>
        </w:tabs>
        <w:rPr>
          <w:sz w:val="20"/>
          <w:szCs w:val="20"/>
        </w:rPr>
      </w:pPr>
      <w:r>
        <w:rPr>
          <w:rFonts w:ascii="Calibri" w:eastAsia="SimSun" w:hAnsi="Calibri" w:cs="Calibri"/>
          <w:lang w:eastAsia="zh-CN"/>
        </w:rPr>
        <w:t>12.9</w:t>
      </w:r>
      <w:r>
        <w:rPr>
          <w:rFonts w:ascii="Calibri" w:eastAsia="新細明體" w:hAnsi="Calibri" w:cs="Calibri"/>
          <w:lang w:eastAsia="zh-CN"/>
        </w:rPr>
        <w:tab/>
      </w:r>
      <w:r>
        <w:rPr>
          <w:rFonts w:ascii="Calibri" w:eastAsia="SimSun" w:hAnsi="Calibri" w:cs="Calibri"/>
          <w:lang w:eastAsia="zh-CN"/>
        </w:rPr>
        <w:t>Right click on the DIKO Rendition Manager and select the Properties</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48" behindDoc="1" locked="0" layoutInCell="1" allowOverlap="1">
            <wp:simplePos x="0" y="0"/>
            <wp:positionH relativeFrom="column">
              <wp:posOffset>462280</wp:posOffset>
            </wp:positionH>
            <wp:positionV relativeFrom="paragraph">
              <wp:posOffset>27305</wp:posOffset>
            </wp:positionV>
            <wp:extent cx="5944870" cy="4335780"/>
            <wp:effectExtent l="0" t="0" r="0" b="0"/>
            <wp:wrapNone/>
            <wp:docPr id="16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1"/>
                    <pic:cNvPicPr>
                      <a:picLocks noChangeAspect="1" noChangeArrowheads="1"/>
                    </pic:cNvPicPr>
                  </pic:nvPicPr>
                  <pic:blipFill>
                    <a:blip r:embed="rId144"/>
                    <a:stretch>
                      <a:fillRect/>
                    </a:stretch>
                  </pic:blipFill>
                  <pic:spPr bwMode="auto">
                    <a:xfrm>
                      <a:off x="0" y="0"/>
                      <a:ext cx="5944870" cy="4335780"/>
                    </a:xfrm>
                    <a:prstGeom prst="rect">
                      <a:avLst/>
                    </a:prstGeom>
                  </pic:spPr>
                </pic:pic>
              </a:graphicData>
            </a:graphic>
          </wp:anchor>
        </w:drawing>
      </w:r>
    </w:p>
    <w:p w:rsidR="00D95DD7" w:rsidRDefault="00F96ECC">
      <w:pPr>
        <w:rPr>
          <w:sz w:val="20"/>
          <w:szCs w:val="20"/>
        </w:rPr>
      </w:pPr>
      <w:bookmarkStart w:id="669" w:name="page56"/>
      <w:bookmarkEnd w:id="669"/>
      <w:r>
        <w:rPr>
          <w:noProof/>
        </w:rPr>
        <w:drawing>
          <wp:anchor distT="0" distB="0" distL="0" distR="0" simplePos="0" relativeHeight="14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5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12.10</w:t>
      </w:r>
      <w:r>
        <w:rPr>
          <w:rFonts w:ascii="Calibri" w:eastAsia="新細明體" w:hAnsi="Calibri" w:cs="Calibri"/>
          <w:lang w:eastAsia="zh-CN"/>
        </w:rPr>
        <w:tab/>
      </w:r>
      <w:r>
        <w:rPr>
          <w:rFonts w:ascii="Calibri" w:eastAsia="SimSun" w:hAnsi="Calibri" w:cs="Calibri"/>
          <w:lang w:eastAsia="zh-CN"/>
        </w:rPr>
        <w:t>Change the Startup type to “Automatic (Delayed Start)” and Click [OK]</w:t>
      </w:r>
    </w:p>
    <w:p w:rsidR="00D95DD7" w:rsidRDefault="00F96ECC">
      <w:pPr>
        <w:spacing w:line="20" w:lineRule="exact"/>
        <w:rPr>
          <w:sz w:val="20"/>
          <w:szCs w:val="20"/>
        </w:rPr>
      </w:pPr>
      <w:r>
        <w:rPr>
          <w:noProof/>
          <w:sz w:val="20"/>
          <w:szCs w:val="20"/>
        </w:rPr>
        <w:drawing>
          <wp:anchor distT="0" distB="0" distL="0" distR="0" simplePos="0" relativeHeight="150" behindDoc="1" locked="0" layoutInCell="1" allowOverlap="1">
            <wp:simplePos x="0" y="0"/>
            <wp:positionH relativeFrom="column">
              <wp:posOffset>462280</wp:posOffset>
            </wp:positionH>
            <wp:positionV relativeFrom="paragraph">
              <wp:posOffset>27305</wp:posOffset>
            </wp:positionV>
            <wp:extent cx="3199130" cy="3602990"/>
            <wp:effectExtent l="0" t="0" r="0" b="0"/>
            <wp:wrapNone/>
            <wp:docPr id="17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53"/>
                    <pic:cNvPicPr>
                      <a:picLocks noChangeAspect="1" noChangeArrowheads="1"/>
                    </pic:cNvPicPr>
                  </pic:nvPicPr>
                  <pic:blipFill>
                    <a:blip r:embed="rId145"/>
                    <a:stretch>
                      <a:fillRect/>
                    </a:stretch>
                  </pic:blipFill>
                  <pic:spPr bwMode="auto">
                    <a:xfrm>
                      <a:off x="0" y="0"/>
                      <a:ext cx="3199130" cy="36029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38" w:lineRule="exact"/>
        <w:rPr>
          <w:sz w:val="20"/>
          <w:szCs w:val="20"/>
        </w:rPr>
      </w:pPr>
    </w:p>
    <w:p w:rsidR="00D95DD7" w:rsidRDefault="00F96ECC">
      <w:pPr>
        <w:tabs>
          <w:tab w:val="left" w:pos="700"/>
        </w:tabs>
        <w:rPr>
          <w:sz w:val="20"/>
          <w:szCs w:val="20"/>
        </w:rPr>
      </w:pPr>
      <w:r>
        <w:rPr>
          <w:rFonts w:ascii="Calibri" w:eastAsia="SimSun" w:hAnsi="Calibri" w:cs="Calibri"/>
          <w:lang w:eastAsia="zh-CN"/>
        </w:rPr>
        <w:t>12.11</w:t>
      </w:r>
      <w:r>
        <w:rPr>
          <w:rFonts w:ascii="Calibri" w:eastAsia="新細明體" w:hAnsi="Calibri" w:cs="Calibri"/>
          <w:lang w:eastAsia="zh-CN"/>
        </w:rPr>
        <w:tab/>
      </w:r>
      <w:r>
        <w:rPr>
          <w:rFonts w:ascii="Calibri" w:eastAsia="SimSun" w:hAnsi="Calibri" w:cs="Calibri"/>
          <w:lang w:eastAsia="zh-CN"/>
        </w:rPr>
        <w:t>Click Start to Start the DIKO Rendition Manager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51" behindDoc="1" locked="0" layoutInCell="1" allowOverlap="1">
            <wp:simplePos x="0" y="0"/>
            <wp:positionH relativeFrom="column">
              <wp:posOffset>462280</wp:posOffset>
            </wp:positionH>
            <wp:positionV relativeFrom="paragraph">
              <wp:posOffset>28575</wp:posOffset>
            </wp:positionV>
            <wp:extent cx="6034405" cy="4420235"/>
            <wp:effectExtent l="0" t="0" r="0" b="0"/>
            <wp:wrapNone/>
            <wp:docPr id="17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54"/>
                    <pic:cNvPicPr>
                      <a:picLocks noChangeAspect="1" noChangeArrowheads="1"/>
                    </pic:cNvPicPr>
                  </pic:nvPicPr>
                  <pic:blipFill>
                    <a:blip r:embed="rId146"/>
                    <a:stretch>
                      <a:fillRect/>
                    </a:stretch>
                  </pic:blipFill>
                  <pic:spPr bwMode="auto">
                    <a:xfrm>
                      <a:off x="0" y="0"/>
                      <a:ext cx="6034405" cy="4420235"/>
                    </a:xfrm>
                    <a:prstGeom prst="rect">
                      <a:avLst/>
                    </a:prstGeom>
                  </pic:spPr>
                </pic:pic>
              </a:graphicData>
            </a:graphic>
          </wp:anchor>
        </w:drawing>
      </w:r>
    </w:p>
    <w:p w:rsidR="00D95DD7" w:rsidRDefault="00F96ECC">
      <w:pPr>
        <w:rPr>
          <w:sz w:val="20"/>
          <w:szCs w:val="20"/>
        </w:rPr>
      </w:pPr>
      <w:bookmarkStart w:id="670" w:name="page57"/>
      <w:bookmarkEnd w:id="670"/>
      <w:r>
        <w:rPr>
          <w:noProof/>
        </w:rPr>
        <w:drawing>
          <wp:anchor distT="0" distB="0" distL="0" distR="0" simplePos="0" relativeHeight="15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5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numPr>
          <w:ilvl w:val="0"/>
          <w:numId w:val="8"/>
        </w:numPr>
        <w:tabs>
          <w:tab w:val="left" w:pos="720"/>
        </w:tabs>
        <w:spacing w:line="309" w:lineRule="auto"/>
        <w:ind w:left="720" w:hanging="712"/>
        <w:rPr>
          <w:rFonts w:ascii="Cambria" w:eastAsia="Cambria" w:hAnsi="Cambria" w:cs="Cambria"/>
          <w:b/>
          <w:bCs/>
          <w:color w:val="365F91"/>
          <w:sz w:val="40"/>
          <w:szCs w:val="40"/>
        </w:rPr>
      </w:pPr>
      <w:r>
        <w:rPr>
          <w:rFonts w:ascii="Cambria" w:eastAsia="SimSun" w:hAnsi="Cambria" w:cs="Cambria"/>
          <w:b/>
          <w:bCs/>
          <w:color w:val="365F91"/>
          <w:sz w:val="40"/>
          <w:szCs w:val="40"/>
          <w:lang w:eastAsia="zh-CN"/>
        </w:rPr>
        <w:t>Add and install DIKO Email Capturing to Windows services</w:t>
      </w:r>
    </w:p>
    <w:p w:rsidR="00D95DD7" w:rsidRDefault="00D95DD7">
      <w:pPr>
        <w:spacing w:line="101" w:lineRule="exact"/>
        <w:rPr>
          <w:sz w:val="20"/>
          <w:szCs w:val="20"/>
        </w:rPr>
      </w:pPr>
    </w:p>
    <w:p w:rsidR="00D95DD7" w:rsidRDefault="00F96ECC">
      <w:pPr>
        <w:tabs>
          <w:tab w:val="left" w:pos="700"/>
        </w:tabs>
        <w:rPr>
          <w:sz w:val="20"/>
          <w:szCs w:val="20"/>
        </w:rPr>
      </w:pPr>
      <w:r>
        <w:rPr>
          <w:rFonts w:ascii="Calibri" w:eastAsia="SimSun" w:hAnsi="Calibri" w:cs="Calibri"/>
          <w:lang w:eastAsia="zh-CN"/>
        </w:rPr>
        <w:t>13.1</w:t>
      </w:r>
      <w:r>
        <w:rPr>
          <w:sz w:val="20"/>
          <w:szCs w:val="20"/>
          <w:lang w:eastAsia="zh-CN"/>
        </w:rPr>
        <w:tab/>
      </w:r>
      <w:r>
        <w:rPr>
          <w:rFonts w:ascii="Calibri" w:eastAsia="SimSun" w:hAnsi="Calibri" w:cs="Calibri"/>
          <w:sz w:val="21"/>
          <w:szCs w:val="21"/>
          <w:lang w:eastAsia="zh-CN"/>
        </w:rPr>
        <w:t>Go to C:\DIKO\EmailCapturing, and open config.ini with notepad.</w:t>
      </w:r>
    </w:p>
    <w:p w:rsidR="00D95DD7" w:rsidRDefault="00F96ECC">
      <w:pPr>
        <w:spacing w:line="20" w:lineRule="exact"/>
        <w:rPr>
          <w:sz w:val="20"/>
          <w:szCs w:val="20"/>
        </w:rPr>
      </w:pPr>
      <w:r>
        <w:rPr>
          <w:noProof/>
          <w:sz w:val="20"/>
          <w:szCs w:val="20"/>
        </w:rPr>
        <w:drawing>
          <wp:anchor distT="0" distB="0" distL="0" distR="0" simplePos="0" relativeHeight="153" behindDoc="1" locked="0" layoutInCell="1" allowOverlap="1">
            <wp:simplePos x="0" y="0"/>
            <wp:positionH relativeFrom="column">
              <wp:posOffset>462280</wp:posOffset>
            </wp:positionH>
            <wp:positionV relativeFrom="paragraph">
              <wp:posOffset>27305</wp:posOffset>
            </wp:positionV>
            <wp:extent cx="5120640" cy="3638550"/>
            <wp:effectExtent l="0" t="0" r="0" b="0"/>
            <wp:wrapNone/>
            <wp:docPr id="17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56"/>
                    <pic:cNvPicPr>
                      <a:picLocks noChangeAspect="1" noChangeArrowheads="1"/>
                    </pic:cNvPicPr>
                  </pic:nvPicPr>
                  <pic:blipFill>
                    <a:blip r:embed="rId147"/>
                    <a:stretch>
                      <a:fillRect/>
                    </a:stretch>
                  </pic:blipFill>
                  <pic:spPr bwMode="auto">
                    <a:xfrm>
                      <a:off x="0" y="0"/>
                      <a:ext cx="5120640" cy="36385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rsidP="004A5287">
      <w:pPr>
        <w:spacing w:line="200" w:lineRule="exact"/>
        <w:jc w:val="righ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93" w:lineRule="exact"/>
        <w:rPr>
          <w:sz w:val="20"/>
          <w:szCs w:val="20"/>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13.2</w:t>
      </w:r>
      <w:r>
        <w:rPr>
          <w:rFonts w:ascii="Calibri" w:eastAsia="新細明體" w:hAnsi="Calibri" w:cs="Calibri"/>
          <w:lang w:eastAsia="zh-CN"/>
        </w:rPr>
        <w:tab/>
      </w:r>
      <w:r>
        <w:rPr>
          <w:rFonts w:ascii="Calibri" w:eastAsia="SimSun" w:hAnsi="Calibri" w:cs="Calibri"/>
          <w:lang w:eastAsia="zh-CN"/>
        </w:rPr>
        <w:t>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ind w:left="720"/>
        <w:rPr>
          <w:rFonts w:ascii="Calibri" w:eastAsia="SimSun" w:hAnsi="Calibri" w:cs="Calibri"/>
          <w:lang w:eastAsia="zh-CN"/>
        </w:rPr>
      </w:pPr>
      <w:r>
        <w:rPr>
          <w:noProof/>
        </w:rPr>
        <w:drawing>
          <wp:inline distT="0" distB="0" distL="19050" distR="0">
            <wp:extent cx="2860675" cy="2164715"/>
            <wp:effectExtent l="0" t="0" r="0" b="0"/>
            <wp:docPr id="175" name="Image2"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2"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Pr="004A5287" w:rsidRDefault="00D95DD7" w:rsidP="004A5287">
      <w:pPr>
        <w:rPr>
          <w:rFonts w:ascii="Calibri" w:hAnsi="Calibri" w:cs="Calibri"/>
        </w:rPr>
      </w:pPr>
    </w:p>
    <w:p w:rsidR="00D95DD7" w:rsidRDefault="00D95DD7">
      <w:pPr>
        <w:tabs>
          <w:tab w:val="left" w:pos="700"/>
        </w:tabs>
        <w:rPr>
          <w:sz w:val="20"/>
          <w:szCs w:val="20"/>
        </w:rPr>
      </w:pPr>
    </w:p>
    <w:p w:rsidR="00D95DD7" w:rsidRDefault="00F96ECC">
      <w:pPr>
        <w:spacing w:line="20" w:lineRule="exact"/>
        <w:rPr>
          <w:sz w:val="20"/>
          <w:szCs w:val="20"/>
        </w:rPr>
        <w:sectPr w:rsidR="00D95DD7">
          <w:pgSz w:w="12240" w:h="15840"/>
          <w:pgMar w:top="700" w:right="1360" w:bottom="1440" w:left="1000" w:header="0" w:footer="0" w:gutter="0"/>
          <w:cols w:space="720"/>
          <w:formProt w:val="0"/>
          <w:docGrid w:linePitch="100" w:charSpace="4096"/>
        </w:sectPr>
      </w:pPr>
      <w:r>
        <w:rPr>
          <w:noProof/>
          <w:sz w:val="20"/>
          <w:szCs w:val="20"/>
        </w:rPr>
        <w:drawing>
          <wp:anchor distT="0" distB="0" distL="0" distR="0" simplePos="0" relativeHeight="154" behindDoc="1" locked="0" layoutInCell="1" allowOverlap="1">
            <wp:simplePos x="0" y="0"/>
            <wp:positionH relativeFrom="column">
              <wp:posOffset>462280</wp:posOffset>
            </wp:positionH>
            <wp:positionV relativeFrom="paragraph">
              <wp:posOffset>27305</wp:posOffset>
            </wp:positionV>
            <wp:extent cx="5578475" cy="3268980"/>
            <wp:effectExtent l="0" t="0" r="0" b="0"/>
            <wp:wrapNone/>
            <wp:docPr id="17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57"/>
                    <pic:cNvPicPr>
                      <a:picLocks noChangeAspect="1" noChangeArrowheads="1"/>
                    </pic:cNvPicPr>
                  </pic:nvPicPr>
                  <pic:blipFill>
                    <a:blip r:embed="rId148"/>
                    <a:stretch>
                      <a:fillRect/>
                    </a:stretch>
                  </pic:blipFill>
                  <pic:spPr bwMode="auto">
                    <a:xfrm>
                      <a:off x="0" y="0"/>
                      <a:ext cx="5578475" cy="3268980"/>
                    </a:xfrm>
                    <a:prstGeom prst="rect">
                      <a:avLst/>
                    </a:prstGeom>
                  </pic:spPr>
                </pic:pic>
              </a:graphicData>
            </a:graphic>
          </wp:anchor>
        </w:drawing>
      </w:r>
    </w:p>
    <w:p w:rsidR="00D95DD7" w:rsidRDefault="00F96ECC">
      <w:pPr>
        <w:rPr>
          <w:sz w:val="20"/>
          <w:szCs w:val="20"/>
        </w:rPr>
      </w:pPr>
      <w:bookmarkStart w:id="671" w:name="page58"/>
      <w:bookmarkEnd w:id="671"/>
      <w:r>
        <w:rPr>
          <w:noProof/>
        </w:rPr>
        <w:drawing>
          <wp:anchor distT="0" distB="0" distL="0" distR="0" simplePos="0" relativeHeight="15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5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F96ECC">
      <w:pPr>
        <w:tabs>
          <w:tab w:val="left" w:pos="700"/>
        </w:tabs>
        <w:spacing w:line="283" w:lineRule="auto"/>
        <w:rPr>
          <w:sz w:val="20"/>
          <w:szCs w:val="20"/>
        </w:rPr>
      </w:pPr>
      <w:r>
        <w:rPr>
          <w:rFonts w:ascii="Calibri" w:eastAsia="SimSun" w:hAnsi="Calibri" w:cs="Calibri"/>
          <w:lang w:eastAsia="zh-CN"/>
        </w:rPr>
        <w:t>13.3</w:t>
      </w:r>
      <w:r>
        <w:rPr>
          <w:rFonts w:ascii="Calibri" w:eastAsia="新細明體" w:hAnsi="Calibri" w:cs="Calibri"/>
          <w:lang w:eastAsia="zh-CN"/>
        </w:rPr>
        <w:tab/>
      </w:r>
      <w:r>
        <w:rPr>
          <w:rFonts w:ascii="Calibri" w:eastAsia="SimSun" w:hAnsi="Calibri" w:cs="Calibri"/>
          <w:lang w:eastAsia="zh-CN"/>
        </w:rPr>
        <w:t>Open Command Prompt as administrator in order to register DIKO</w:t>
      </w:r>
      <w:r>
        <w:rPr>
          <w:rFonts w:ascii="Calibri" w:hAnsi="Calibri" w:cs="Calibri"/>
        </w:rPr>
        <w:t xml:space="preserve"> Email Capturing</w:t>
      </w:r>
      <w:r>
        <w:rPr>
          <w:rFonts w:ascii="Calibri" w:eastAsia="SimSun" w:hAnsi="Calibri" w:cs="Calibri"/>
          <w:lang w:eastAsia="zh-CN"/>
        </w:rPr>
        <w:t xml:space="preserve"> service</w:t>
      </w:r>
    </w:p>
    <w:p w:rsidR="00D95DD7" w:rsidRDefault="00D95DD7">
      <w:pPr>
        <w:spacing w:line="179" w:lineRule="exact"/>
        <w:rPr>
          <w:sz w:val="20"/>
          <w:szCs w:val="20"/>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13.4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cd C:\DIKO\EmailCapturing</w:t>
      </w:r>
      <w:r>
        <w:rPr>
          <w:rFonts w:ascii="Calibri" w:eastAsia="SimSun" w:hAnsi="Calibri" w:cs="Calibri"/>
          <w:lang w:eastAsia="zh-CN"/>
        </w:rPr>
        <w:t xml:space="preserve"> and press Enter key to change the current directory to C:\DIKO\EmailCapturing.</w:t>
      </w:r>
    </w:p>
    <w:p w:rsidR="00D95DD7" w:rsidRDefault="00F96ECC">
      <w:pPr>
        <w:spacing w:line="20" w:lineRule="exact"/>
        <w:rPr>
          <w:sz w:val="20"/>
          <w:szCs w:val="20"/>
        </w:rPr>
      </w:pPr>
      <w:r>
        <w:rPr>
          <w:noProof/>
          <w:sz w:val="20"/>
          <w:szCs w:val="20"/>
        </w:rPr>
        <w:drawing>
          <wp:anchor distT="0" distB="0" distL="0" distR="0" simplePos="0" relativeHeight="156" behindDoc="1" locked="0" layoutInCell="1" allowOverlap="1">
            <wp:simplePos x="0" y="0"/>
            <wp:positionH relativeFrom="column">
              <wp:posOffset>462280</wp:posOffset>
            </wp:positionH>
            <wp:positionV relativeFrom="paragraph">
              <wp:posOffset>-10160</wp:posOffset>
            </wp:positionV>
            <wp:extent cx="4298315" cy="1304290"/>
            <wp:effectExtent l="0" t="0" r="0" b="0"/>
            <wp:wrapNone/>
            <wp:docPr id="17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59"/>
                    <pic:cNvPicPr>
                      <a:picLocks noChangeAspect="1" noChangeArrowheads="1"/>
                    </pic:cNvPicPr>
                  </pic:nvPicPr>
                  <pic:blipFill>
                    <a:blip r:embed="rId149"/>
                    <a:stretch>
                      <a:fillRect/>
                    </a:stretch>
                  </pic:blipFill>
                  <pic:spPr bwMode="auto">
                    <a:xfrm>
                      <a:off x="0" y="0"/>
                      <a:ext cx="4298315" cy="13042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5" w:lineRule="exact"/>
        <w:rPr>
          <w:sz w:val="20"/>
          <w:szCs w:val="20"/>
        </w:rPr>
      </w:pPr>
    </w:p>
    <w:p w:rsidR="00D95DD7" w:rsidRDefault="00F96ECC">
      <w:pPr>
        <w:tabs>
          <w:tab w:val="left" w:pos="700"/>
        </w:tabs>
        <w:rPr>
          <w:sz w:val="20"/>
          <w:szCs w:val="20"/>
        </w:rPr>
      </w:pPr>
      <w:r>
        <w:rPr>
          <w:rFonts w:ascii="Calibri" w:eastAsia="SimSun" w:hAnsi="Calibri" w:cs="Calibri"/>
          <w:lang w:eastAsia="zh-CN"/>
        </w:rPr>
        <w:t>13.5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"Register DIKOEmailCapturing.bat"</w:t>
      </w:r>
      <w:r>
        <w:rPr>
          <w:rFonts w:ascii="Calibri" w:eastAsia="SimSun" w:hAnsi="Calibri" w:cs="Calibri"/>
          <w:lang w:eastAsia="zh-CN"/>
        </w:rPr>
        <w:t xml:space="preserve"> and press Enter key to run the installation program.</w:t>
      </w:r>
    </w:p>
    <w:p w:rsidR="00D95DD7" w:rsidRDefault="00F96ECC">
      <w:pPr>
        <w:spacing w:line="20" w:lineRule="exact"/>
        <w:rPr>
          <w:sz w:val="20"/>
          <w:szCs w:val="20"/>
        </w:rPr>
        <w:sectPr w:rsidR="00D95DD7">
          <w:pgSz w:w="12240" w:h="15840"/>
          <w:pgMar w:top="700" w:right="1380" w:bottom="1440" w:left="1000" w:header="0" w:footer="0" w:gutter="0"/>
          <w:cols w:space="720"/>
          <w:formProt w:val="0"/>
          <w:docGrid w:linePitch="100" w:charSpace="4096"/>
        </w:sectPr>
      </w:pPr>
      <w:r>
        <w:rPr>
          <w:noProof/>
          <w:sz w:val="20"/>
          <w:szCs w:val="20"/>
        </w:rPr>
        <w:drawing>
          <wp:anchor distT="0" distB="0" distL="0" distR="0" simplePos="0" relativeHeight="157" behindDoc="1" locked="0" layoutInCell="1" allowOverlap="1">
            <wp:simplePos x="0" y="0"/>
            <wp:positionH relativeFrom="column">
              <wp:posOffset>462280</wp:posOffset>
            </wp:positionH>
            <wp:positionV relativeFrom="paragraph">
              <wp:posOffset>27305</wp:posOffset>
            </wp:positionV>
            <wp:extent cx="4298315" cy="1304290"/>
            <wp:effectExtent l="0" t="0" r="0" b="0"/>
            <wp:wrapNone/>
            <wp:docPr id="17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0"/>
                    <pic:cNvPicPr>
                      <a:picLocks noChangeAspect="1" noChangeArrowheads="1"/>
                    </pic:cNvPicPr>
                  </pic:nvPicPr>
                  <pic:blipFill>
                    <a:blip r:embed="rId150"/>
                    <a:stretch>
                      <a:fillRect/>
                    </a:stretch>
                  </pic:blipFill>
                  <pic:spPr bwMode="auto">
                    <a:xfrm>
                      <a:off x="0" y="0"/>
                      <a:ext cx="4298315" cy="1304290"/>
                    </a:xfrm>
                    <a:prstGeom prst="rect">
                      <a:avLst/>
                    </a:prstGeom>
                  </pic:spPr>
                </pic:pic>
              </a:graphicData>
            </a:graphic>
          </wp:anchor>
        </w:drawing>
      </w:r>
    </w:p>
    <w:p w:rsidR="00D95DD7" w:rsidRDefault="00F96ECC">
      <w:pPr>
        <w:rPr>
          <w:sz w:val="20"/>
          <w:szCs w:val="20"/>
        </w:rPr>
      </w:pPr>
      <w:bookmarkStart w:id="672" w:name="page59"/>
      <w:bookmarkEnd w:id="672"/>
      <w:r>
        <w:rPr>
          <w:noProof/>
        </w:rPr>
        <w:drawing>
          <wp:anchor distT="0" distB="0" distL="0" distR="0" simplePos="0" relativeHeight="15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6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13.6</w:t>
      </w:r>
      <w:r>
        <w:rPr>
          <w:rFonts w:ascii="Calibri" w:eastAsia="新細明體" w:hAnsi="Calibri" w:cs="Calibri"/>
          <w:lang w:eastAsia="zh-CN"/>
        </w:rPr>
        <w:tab/>
      </w:r>
      <w:r>
        <w:rPr>
          <w:rFonts w:ascii="Calibri" w:eastAsia="SimSun" w:hAnsi="Calibri" w:cs="Calibri"/>
          <w:lang w:eastAsia="zh-CN"/>
        </w:rPr>
        <w:t>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59" behindDoc="1" locked="0" layoutInCell="1" allowOverlap="1">
            <wp:simplePos x="0" y="0"/>
            <wp:positionH relativeFrom="column">
              <wp:posOffset>462280</wp:posOffset>
            </wp:positionH>
            <wp:positionV relativeFrom="paragraph">
              <wp:posOffset>27305</wp:posOffset>
            </wp:positionV>
            <wp:extent cx="6447790" cy="5662930"/>
            <wp:effectExtent l="0" t="0" r="0" b="0"/>
            <wp:wrapNone/>
            <wp:docPr id="181"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62"/>
                    <pic:cNvPicPr>
                      <a:picLocks noChangeAspect="1" noChangeArrowheads="1"/>
                    </pic:cNvPicPr>
                  </pic:nvPicPr>
                  <pic:blipFill>
                    <a:blip r:embed="rId151"/>
                    <a:stretch>
                      <a:fillRect/>
                    </a:stretch>
                  </pic:blipFill>
                  <pic:spPr bwMode="auto">
                    <a:xfrm>
                      <a:off x="0" y="0"/>
                      <a:ext cx="6447790" cy="56629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5" w:lineRule="exact"/>
        <w:rPr>
          <w:sz w:val="20"/>
          <w:szCs w:val="20"/>
        </w:rPr>
      </w:pPr>
    </w:p>
    <w:p w:rsidR="00D95DD7" w:rsidRDefault="00F96ECC">
      <w:pPr>
        <w:tabs>
          <w:tab w:val="left" w:pos="700"/>
        </w:tabs>
        <w:rPr>
          <w:sz w:val="20"/>
          <w:szCs w:val="20"/>
        </w:rPr>
        <w:sectPr w:rsidR="00D95DD7">
          <w:pgSz w:w="12240" w:h="15840"/>
          <w:pgMar w:top="700" w:right="1160" w:bottom="1440" w:left="1000" w:header="0" w:footer="0" w:gutter="0"/>
          <w:cols w:space="720"/>
          <w:formProt w:val="0"/>
          <w:docGrid w:linePitch="100" w:charSpace="4096"/>
        </w:sectPr>
      </w:pPr>
      <w:r>
        <w:rPr>
          <w:rFonts w:ascii="Calibri" w:eastAsia="SimSun" w:hAnsi="Calibri" w:cs="Calibri"/>
          <w:lang w:eastAsia="zh-CN"/>
        </w:rPr>
        <w:t>13.7</w:t>
      </w:r>
      <w:r>
        <w:rPr>
          <w:rFonts w:ascii="Calibri" w:eastAsia="新細明體" w:hAnsi="Calibri" w:cs="Calibri"/>
          <w:lang w:eastAsia="zh-CN"/>
        </w:rPr>
        <w:tab/>
      </w:r>
      <w:r>
        <w:rPr>
          <w:rFonts w:ascii="Calibri" w:eastAsia="SimSun" w:hAnsi="Calibri" w:cs="Calibri"/>
          <w:lang w:eastAsia="zh-CN"/>
        </w:rPr>
        <w:t>Close the Command Prompt windows.</w:t>
      </w:r>
    </w:p>
    <w:p w:rsidR="00D95DD7" w:rsidRDefault="00F96ECC">
      <w:pPr>
        <w:rPr>
          <w:sz w:val="20"/>
          <w:szCs w:val="20"/>
        </w:rPr>
      </w:pPr>
      <w:bookmarkStart w:id="673" w:name="page60"/>
      <w:bookmarkEnd w:id="673"/>
      <w:r>
        <w:rPr>
          <w:noProof/>
        </w:rPr>
        <w:drawing>
          <wp:anchor distT="0" distB="0" distL="0" distR="0" simplePos="0" relativeHeight="16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6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13.8</w:t>
      </w:r>
      <w:r>
        <w:rPr>
          <w:rFonts w:ascii="Calibri" w:eastAsia="新細明體" w:hAnsi="Calibri" w:cs="Calibri"/>
          <w:lang w:eastAsia="zh-CN"/>
        </w:rPr>
        <w:tab/>
      </w:r>
      <w:r>
        <w:rPr>
          <w:rFonts w:ascii="Calibri" w:eastAsia="SimSun" w:hAnsi="Calibri" w:cs="Calibri"/>
          <w:lang w:eastAsia="zh-CN"/>
        </w:rPr>
        <w:t>Search “Services” and Open “Services” interface.</w:t>
      </w:r>
    </w:p>
    <w:p w:rsidR="00D95DD7" w:rsidRDefault="00F96ECC">
      <w:pPr>
        <w:spacing w:line="20" w:lineRule="exact"/>
        <w:rPr>
          <w:sz w:val="20"/>
          <w:szCs w:val="20"/>
        </w:rPr>
      </w:pPr>
      <w:r>
        <w:rPr>
          <w:noProof/>
          <w:sz w:val="20"/>
          <w:szCs w:val="20"/>
        </w:rPr>
        <w:drawing>
          <wp:anchor distT="0" distB="0" distL="0" distR="0" simplePos="0" relativeHeight="161"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8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64"/>
                    <pic:cNvPicPr>
                      <a:picLocks noChangeAspect="1" noChangeArrowheads="1"/>
                    </pic:cNvPicPr>
                  </pic:nvPicPr>
                  <pic:blipFill>
                    <a:blip r:embed="rId143"/>
                    <a:stretch>
                      <a:fillRect/>
                    </a:stretch>
                  </pic:blipFill>
                  <pic:spPr bwMode="auto">
                    <a:xfrm>
                      <a:off x="0" y="0"/>
                      <a:ext cx="5944235" cy="24523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1" w:lineRule="exact"/>
        <w:rPr>
          <w:sz w:val="20"/>
          <w:szCs w:val="20"/>
        </w:rPr>
      </w:pPr>
    </w:p>
    <w:p w:rsidR="00D95DD7" w:rsidRDefault="00F96ECC">
      <w:pPr>
        <w:tabs>
          <w:tab w:val="left" w:pos="700"/>
        </w:tabs>
        <w:rPr>
          <w:sz w:val="20"/>
          <w:szCs w:val="20"/>
        </w:rPr>
      </w:pPr>
      <w:r>
        <w:rPr>
          <w:rFonts w:ascii="Calibri" w:eastAsia="SimSun" w:hAnsi="Calibri" w:cs="Calibri"/>
          <w:lang w:eastAsia="zh-CN"/>
        </w:rPr>
        <w:t>13.9</w:t>
      </w:r>
      <w:r>
        <w:rPr>
          <w:rFonts w:ascii="Calibri" w:eastAsia="新細明體" w:hAnsi="Calibri" w:cs="Calibri"/>
          <w:lang w:eastAsia="zh-CN"/>
        </w:rPr>
        <w:tab/>
      </w:r>
      <w:r>
        <w:rPr>
          <w:rFonts w:ascii="Calibri" w:eastAsia="SimSun" w:hAnsi="Calibri" w:cs="Calibri"/>
          <w:lang w:eastAsia="zh-CN"/>
        </w:rPr>
        <w:t>Right click on the DIKO Email Capturing and select the Properties</w:t>
      </w:r>
    </w:p>
    <w:p w:rsidR="00D95DD7" w:rsidRDefault="00F96ECC">
      <w:pPr>
        <w:spacing w:line="20" w:lineRule="exact"/>
        <w:rPr>
          <w:sz w:val="20"/>
          <w:szCs w:val="20"/>
        </w:rPr>
      </w:pPr>
      <w:r>
        <w:rPr>
          <w:noProof/>
          <w:sz w:val="20"/>
          <w:szCs w:val="20"/>
        </w:rPr>
        <w:drawing>
          <wp:anchor distT="0" distB="0" distL="0" distR="0" simplePos="0" relativeHeight="162" behindDoc="1" locked="0" layoutInCell="1" allowOverlap="1">
            <wp:simplePos x="0" y="0"/>
            <wp:positionH relativeFrom="column">
              <wp:posOffset>462280</wp:posOffset>
            </wp:positionH>
            <wp:positionV relativeFrom="paragraph">
              <wp:posOffset>27305</wp:posOffset>
            </wp:positionV>
            <wp:extent cx="5946140" cy="4354195"/>
            <wp:effectExtent l="0" t="0" r="0" b="0"/>
            <wp:wrapNone/>
            <wp:docPr id="184"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65"/>
                    <pic:cNvPicPr>
                      <a:picLocks noChangeAspect="1" noChangeArrowheads="1"/>
                    </pic:cNvPicPr>
                  </pic:nvPicPr>
                  <pic:blipFill>
                    <a:blip r:embed="rId152"/>
                    <a:stretch>
                      <a:fillRect/>
                    </a:stretch>
                  </pic:blipFill>
                  <pic:spPr bwMode="auto">
                    <a:xfrm>
                      <a:off x="0" y="0"/>
                      <a:ext cx="5946140" cy="4354195"/>
                    </a:xfrm>
                    <a:prstGeom prst="rect">
                      <a:avLst/>
                    </a:prstGeom>
                  </pic:spPr>
                </pic:pic>
              </a:graphicData>
            </a:graphic>
          </wp:anchor>
        </w:drawing>
      </w:r>
    </w:p>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Pr>
        <w:sectPr w:rsidR="00D95DD7">
          <w:pgSz w:w="12240" w:h="15840"/>
          <w:pgMar w:top="700" w:right="1440" w:bottom="1440" w:left="1000" w:header="0" w:footer="0" w:gutter="0"/>
          <w:cols w:space="720"/>
          <w:formProt w:val="0"/>
          <w:docGrid w:linePitch="100" w:charSpace="4096"/>
        </w:sectPr>
      </w:pPr>
    </w:p>
    <w:p w:rsidR="00D95DD7" w:rsidRDefault="00F96ECC">
      <w:pPr>
        <w:rPr>
          <w:sz w:val="20"/>
          <w:szCs w:val="20"/>
        </w:rPr>
      </w:pPr>
      <w:bookmarkStart w:id="674" w:name="page61"/>
      <w:bookmarkEnd w:id="674"/>
      <w:r>
        <w:rPr>
          <w:noProof/>
        </w:rPr>
        <w:drawing>
          <wp:anchor distT="0" distB="0" distL="0" distR="0" simplePos="0" relativeHeight="16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6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13.10</w:t>
      </w:r>
      <w:r>
        <w:rPr>
          <w:rFonts w:ascii="Calibri" w:eastAsia="新細明體" w:hAnsi="Calibri" w:cs="Calibri"/>
          <w:lang w:eastAsia="zh-CN"/>
        </w:rPr>
        <w:tab/>
      </w:r>
      <w:r>
        <w:rPr>
          <w:rFonts w:ascii="Calibri" w:eastAsia="SimSun" w:hAnsi="Calibri" w:cs="Calibri"/>
          <w:lang w:eastAsia="zh-CN"/>
        </w:rPr>
        <w:t>Change the Startup type to “Automatic (Delayed Start)” and Click [OK]</w:t>
      </w:r>
    </w:p>
    <w:p w:rsidR="00D95DD7" w:rsidRDefault="00F96ECC">
      <w:pPr>
        <w:spacing w:line="20" w:lineRule="exact"/>
        <w:rPr>
          <w:sz w:val="20"/>
          <w:szCs w:val="20"/>
        </w:rPr>
      </w:pPr>
      <w:r>
        <w:rPr>
          <w:noProof/>
          <w:sz w:val="20"/>
          <w:szCs w:val="20"/>
        </w:rPr>
        <w:drawing>
          <wp:anchor distT="0" distB="0" distL="0" distR="0" simplePos="0" relativeHeight="164" behindDoc="1" locked="0" layoutInCell="1" allowOverlap="1">
            <wp:simplePos x="0" y="0"/>
            <wp:positionH relativeFrom="column">
              <wp:posOffset>462280</wp:posOffset>
            </wp:positionH>
            <wp:positionV relativeFrom="paragraph">
              <wp:posOffset>28575</wp:posOffset>
            </wp:positionV>
            <wp:extent cx="3291205" cy="3729355"/>
            <wp:effectExtent l="0" t="0" r="0" b="0"/>
            <wp:wrapNone/>
            <wp:docPr id="186"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67"/>
                    <pic:cNvPicPr>
                      <a:picLocks noChangeAspect="1" noChangeArrowheads="1"/>
                    </pic:cNvPicPr>
                  </pic:nvPicPr>
                  <pic:blipFill>
                    <a:blip r:embed="rId153"/>
                    <a:stretch>
                      <a:fillRect/>
                    </a:stretch>
                  </pic:blipFill>
                  <pic:spPr bwMode="auto">
                    <a:xfrm>
                      <a:off x="0" y="0"/>
                      <a:ext cx="3291205" cy="372935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39" w:lineRule="exact"/>
        <w:rPr>
          <w:sz w:val="20"/>
          <w:szCs w:val="20"/>
        </w:rPr>
      </w:pPr>
    </w:p>
    <w:p w:rsidR="00D95DD7" w:rsidRDefault="00F96ECC">
      <w:pPr>
        <w:tabs>
          <w:tab w:val="left" w:pos="700"/>
        </w:tabs>
        <w:rPr>
          <w:sz w:val="20"/>
          <w:szCs w:val="20"/>
        </w:rPr>
      </w:pPr>
      <w:r>
        <w:rPr>
          <w:rFonts w:ascii="Calibri" w:eastAsia="SimSun" w:hAnsi="Calibri" w:cs="Calibri"/>
          <w:lang w:eastAsia="zh-CN"/>
        </w:rPr>
        <w:t>13.11</w:t>
      </w:r>
      <w:r>
        <w:rPr>
          <w:sz w:val="20"/>
          <w:szCs w:val="20"/>
          <w:lang w:eastAsia="zh-CN"/>
        </w:rPr>
        <w:tab/>
      </w:r>
      <w:r>
        <w:rPr>
          <w:rFonts w:ascii="Calibri" w:eastAsia="SimSun" w:hAnsi="Calibri" w:cs="Calibri"/>
          <w:sz w:val="21"/>
          <w:szCs w:val="21"/>
          <w:lang w:eastAsia="zh-CN"/>
        </w:rPr>
        <w:t>Click Start to Start the DIKO Email Capturing</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65" behindDoc="1" locked="0" layoutInCell="1" allowOverlap="1">
            <wp:simplePos x="0" y="0"/>
            <wp:positionH relativeFrom="column">
              <wp:posOffset>462280</wp:posOffset>
            </wp:positionH>
            <wp:positionV relativeFrom="paragraph">
              <wp:posOffset>27305</wp:posOffset>
            </wp:positionV>
            <wp:extent cx="6488430" cy="4037965"/>
            <wp:effectExtent l="0" t="0" r="0" b="0"/>
            <wp:wrapNone/>
            <wp:docPr id="18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68"/>
                    <pic:cNvPicPr>
                      <a:picLocks noChangeAspect="1" noChangeArrowheads="1"/>
                    </pic:cNvPicPr>
                  </pic:nvPicPr>
                  <pic:blipFill>
                    <a:blip r:embed="rId154"/>
                    <a:stretch>
                      <a:fillRect/>
                    </a:stretch>
                  </pic:blipFill>
                  <pic:spPr bwMode="auto">
                    <a:xfrm>
                      <a:off x="0" y="0"/>
                      <a:ext cx="6488430" cy="4037965"/>
                    </a:xfrm>
                    <a:prstGeom prst="rect">
                      <a:avLst/>
                    </a:prstGeom>
                  </pic:spPr>
                </pic:pic>
              </a:graphicData>
            </a:graphic>
          </wp:anchor>
        </w:drawing>
      </w:r>
    </w:p>
    <w:p w:rsidR="00D95DD7" w:rsidRDefault="00F96ECC">
      <w:pPr>
        <w:rPr>
          <w:sz w:val="20"/>
          <w:szCs w:val="20"/>
        </w:rPr>
      </w:pPr>
      <w:bookmarkStart w:id="675" w:name="page62"/>
      <w:bookmarkEnd w:id="675"/>
      <w:r>
        <w:rPr>
          <w:noProof/>
        </w:rPr>
        <w:drawing>
          <wp:anchor distT="0" distB="0" distL="0" distR="0" simplePos="0" relativeHeight="166" behindDoc="1" locked="0" layoutInCell="1" allowOverlap="1">
            <wp:simplePos x="0" y="0"/>
            <wp:positionH relativeFrom="page">
              <wp:posOffset>6515100</wp:posOffset>
            </wp:positionH>
            <wp:positionV relativeFrom="page">
              <wp:posOffset>259080</wp:posOffset>
            </wp:positionV>
            <wp:extent cx="574675" cy="573405"/>
            <wp:effectExtent l="0" t="0" r="0" b="0"/>
            <wp:wrapNone/>
            <wp:docPr id="18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69"/>
                    <pic:cNvPicPr>
                      <a:picLocks noChangeAspect="1" noChangeArrowheads="1"/>
                    </pic:cNvPicPr>
                  </pic:nvPicPr>
                  <pic:blipFill>
                    <a:blip r:embed="rId9"/>
                    <a:stretch>
                      <a:fillRect/>
                    </a:stretch>
                  </pic:blipFill>
                  <pic:spPr bwMode="auto">
                    <a:xfrm>
                      <a:off x="0" y="0"/>
                      <a:ext cx="574675" cy="573405"/>
                    </a:xfrm>
                    <a:prstGeom prst="rect">
                      <a:avLst/>
                    </a:prstGeom>
                  </pic:spPr>
                </pic:pic>
              </a:graphicData>
            </a:graphic>
          </wp:anchor>
        </w:drawing>
      </w:r>
      <w:r>
        <w:rPr>
          <w:rFonts w:ascii="Calibri" w:eastAsia="SimSun" w:hAnsi="Calibri" w:cs="Calibri"/>
          <w:lang w:eastAsia="zh-CN"/>
        </w:rPr>
        <w:t>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F96ECC">
      <w:pPr>
        <w:tabs>
          <w:tab w:val="left" w:pos="720"/>
        </w:tabs>
        <w:spacing w:line="309" w:lineRule="auto"/>
        <w:rPr>
          <w:rFonts w:ascii="Cambria" w:eastAsia="Cambria" w:hAnsi="Cambria" w:cs="Cambria"/>
          <w:b/>
          <w:bCs/>
          <w:color w:val="365F91"/>
          <w:sz w:val="40"/>
          <w:szCs w:val="40"/>
        </w:rPr>
      </w:pPr>
      <w:r>
        <w:rPr>
          <w:rFonts w:ascii="Cambria" w:eastAsia="SimSun" w:hAnsi="Cambria" w:cs="Cambria"/>
          <w:b/>
          <w:bCs/>
          <w:color w:val="365F91"/>
          <w:sz w:val="40"/>
          <w:szCs w:val="40"/>
          <w:lang w:eastAsia="zh-CN"/>
        </w:rPr>
        <w:t>14</w:t>
      </w:r>
      <w:r>
        <w:rPr>
          <w:rFonts w:ascii="Cambria" w:eastAsia="SimSun" w:hAnsi="Cambria" w:cs="Cambria"/>
          <w:b/>
          <w:bCs/>
          <w:color w:val="365F91"/>
          <w:sz w:val="40"/>
          <w:szCs w:val="40"/>
          <w:lang w:eastAsia="zh-CN"/>
        </w:rPr>
        <w:tab/>
        <w:t>Add and install DIKO Email Capturing Pro to Windows services</w:t>
      </w:r>
    </w:p>
    <w:p w:rsidR="00D95DD7" w:rsidRDefault="00F96ECC">
      <w:pPr>
        <w:tabs>
          <w:tab w:val="left" w:pos="700"/>
        </w:tabs>
        <w:rPr>
          <w:sz w:val="20"/>
          <w:szCs w:val="20"/>
        </w:rPr>
      </w:pPr>
      <w:r>
        <w:rPr>
          <w:rFonts w:ascii="Calibri" w:eastAsia="SimSun" w:hAnsi="Calibri" w:cs="Calibri"/>
          <w:lang w:eastAsia="zh-CN"/>
        </w:rPr>
        <w:t>14.1</w:t>
      </w:r>
      <w:r>
        <w:rPr>
          <w:sz w:val="20"/>
          <w:szCs w:val="20"/>
          <w:lang w:eastAsia="zh-CN"/>
        </w:rPr>
        <w:tab/>
      </w:r>
      <w:r>
        <w:rPr>
          <w:rFonts w:ascii="Calibri" w:eastAsia="SimSun" w:hAnsi="Calibri" w:cs="Calibri"/>
          <w:sz w:val="21"/>
          <w:szCs w:val="21"/>
          <w:lang w:eastAsia="zh-CN"/>
        </w:rPr>
        <w:t>Go to C:\DIKO\Email Capturing Pro, and open config.ini with notepad.</w:t>
      </w:r>
    </w:p>
    <w:p w:rsidR="00D95DD7" w:rsidRDefault="00F96ECC">
      <w:pPr>
        <w:rPr>
          <w:rFonts w:ascii="Cambria" w:eastAsia="SimSun" w:hAnsi="Cambria" w:cs="Cambria"/>
          <w:b/>
          <w:bCs/>
          <w:color w:val="365F91"/>
          <w:sz w:val="40"/>
          <w:szCs w:val="40"/>
          <w:lang w:eastAsia="zh-CN"/>
        </w:rPr>
      </w:pPr>
      <w:r>
        <w:rPr>
          <w:noProof/>
        </w:rPr>
        <w:drawing>
          <wp:inline distT="0" distB="0" distL="19050" distR="4445">
            <wp:extent cx="4338955" cy="3275330"/>
            <wp:effectExtent l="0" t="0" r="0" b="0"/>
            <wp:docPr id="192" name="图片 1" descr="C:\Users\LP0001\AppData\Local\LINE\Cache\tmp\1541554628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 descr="C:\Users\LP0001\AppData\Local\LINE\Cache\tmp\1541554628056.jpg"/>
                    <pic:cNvPicPr>
                      <a:picLocks noChangeAspect="1" noChangeArrowheads="1"/>
                    </pic:cNvPicPr>
                  </pic:nvPicPr>
                  <pic:blipFill>
                    <a:blip r:embed="rId155"/>
                    <a:stretch>
                      <a:fillRect/>
                    </a:stretch>
                  </pic:blipFill>
                  <pic:spPr bwMode="auto">
                    <a:xfrm>
                      <a:off x="0" y="0"/>
                      <a:ext cx="4338955" cy="3275330"/>
                    </a:xfrm>
                    <a:prstGeom prst="rect">
                      <a:avLst/>
                    </a:prstGeom>
                  </pic:spPr>
                </pic:pic>
              </a:graphicData>
            </a:graphic>
          </wp:inline>
        </w:drawing>
      </w:r>
      <w:r>
        <w:rPr>
          <w:noProof/>
        </w:rPr>
        <mc:AlternateContent>
          <mc:Choice Requires="wps">
            <w:drawing>
              <wp:anchor distT="0" distB="0" distL="0" distR="0" simplePos="0" relativeHeight="171" behindDoc="0" locked="0" layoutInCell="1" allowOverlap="1">
                <wp:simplePos x="0" y="0"/>
                <wp:positionH relativeFrom="column">
                  <wp:posOffset>688975</wp:posOffset>
                </wp:positionH>
                <wp:positionV relativeFrom="paragraph">
                  <wp:posOffset>333375</wp:posOffset>
                </wp:positionV>
                <wp:extent cx="1999615" cy="130810"/>
                <wp:effectExtent l="12700" t="9525" r="17145" b="12700"/>
                <wp:wrapNone/>
                <wp:docPr id="189" name="Rectangle 5"/>
                <wp:cNvGraphicFramePr/>
                <a:graphic xmlns:a="http://schemas.openxmlformats.org/drawingml/2006/main">
                  <a:graphicData uri="http://schemas.microsoft.com/office/word/2010/wordprocessingShape">
                    <wps:wsp>
                      <wps:cNvSpPr/>
                      <wps:spPr>
                        <a:xfrm>
                          <a:off x="0" y="0"/>
                          <a:ext cx="199908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5" stroked="t" style="position:absolute;margin-left:54.25pt;margin-top:26.25pt;width:157.35pt;height:10.2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2" behindDoc="0" locked="0" layoutInCell="1" allowOverlap="1">
                <wp:simplePos x="0" y="0"/>
                <wp:positionH relativeFrom="column">
                  <wp:posOffset>1022985</wp:posOffset>
                </wp:positionH>
                <wp:positionV relativeFrom="paragraph">
                  <wp:posOffset>688340</wp:posOffset>
                </wp:positionV>
                <wp:extent cx="417195" cy="123825"/>
                <wp:effectExtent l="13335" t="12065" r="17780" b="17145"/>
                <wp:wrapNone/>
                <wp:docPr id="190" name="Rectangle 7"/>
                <wp:cNvGraphicFramePr/>
                <a:graphic xmlns:a="http://schemas.openxmlformats.org/drawingml/2006/main">
                  <a:graphicData uri="http://schemas.microsoft.com/office/word/2010/wordprocessingShape">
                    <wps:wsp>
                      <wps:cNvSpPr/>
                      <wps:spPr>
                        <a:xfrm>
                          <a:off x="0" y="0"/>
                          <a:ext cx="416520" cy="1231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7" stroked="t" style="position:absolute;margin-left:80.55pt;margin-top:54.2pt;width:32.75pt;height:9.6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3" behindDoc="0" locked="0" layoutInCell="1" allowOverlap="1">
                <wp:simplePos x="0" y="0"/>
                <wp:positionH relativeFrom="column">
                  <wp:posOffset>1651000</wp:posOffset>
                </wp:positionH>
                <wp:positionV relativeFrom="paragraph">
                  <wp:posOffset>1431925</wp:posOffset>
                </wp:positionV>
                <wp:extent cx="2675890" cy="130810"/>
                <wp:effectExtent l="12700" t="12700" r="17145" b="9525"/>
                <wp:wrapNone/>
                <wp:docPr id="191" name="Rectangle 8"/>
                <wp:cNvGraphicFramePr/>
                <a:graphic xmlns:a="http://schemas.openxmlformats.org/drawingml/2006/main">
                  <a:graphicData uri="http://schemas.microsoft.com/office/word/2010/wordprocessingShape">
                    <wps:wsp>
                      <wps:cNvSpPr/>
                      <wps:spPr>
                        <a:xfrm>
                          <a:off x="0" y="0"/>
                          <a:ext cx="267516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8" stroked="t" style="position:absolute;margin-left:130pt;margin-top:112.75pt;width:210.6pt;height:10.2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14.2</w:t>
      </w:r>
      <w:r>
        <w:rPr>
          <w:rFonts w:ascii="Calibri" w:eastAsia="新細明體" w:hAnsi="Calibri" w:cs="Calibri"/>
          <w:lang w:eastAsia="zh-CN"/>
        </w:rPr>
        <w:tab/>
      </w:r>
      <w:r>
        <w:rPr>
          <w:rFonts w:ascii="Calibri" w:eastAsia="SimSun" w:hAnsi="Calibri" w:cs="Calibri"/>
          <w:lang w:eastAsia="zh-CN"/>
        </w:rPr>
        <w:t>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rFonts w:eastAsia="SimSun"/>
          <w:sz w:val="20"/>
          <w:szCs w:val="20"/>
          <w:lang w:eastAsia="zh-CN"/>
        </w:rPr>
      </w:pPr>
      <w:r>
        <w:rPr>
          <w:rFonts w:eastAsia="SimSun"/>
          <w:sz w:val="20"/>
          <w:szCs w:val="20"/>
          <w:lang w:eastAsia="zh-CN"/>
        </w:rPr>
        <w:tab/>
      </w:r>
      <w:r>
        <w:rPr>
          <w:noProof/>
        </w:rPr>
        <w:drawing>
          <wp:inline distT="0" distB="0" distL="19050" distR="0">
            <wp:extent cx="2860675" cy="2164715"/>
            <wp:effectExtent l="0" t="0" r="0" b="0"/>
            <wp:docPr id="193" name="Image3"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3"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rPr>
          <w:rFonts w:ascii="Cambria" w:eastAsia="SimSun" w:hAnsi="Cambria" w:cs="Cambria"/>
          <w:b/>
          <w:bCs/>
          <w:color w:val="365F91"/>
          <w:sz w:val="40"/>
          <w:szCs w:val="40"/>
          <w:lang w:eastAsia="zh-CN"/>
        </w:rPr>
      </w:pPr>
      <w:r>
        <w:rPr>
          <w:noProof/>
        </w:rPr>
        <w:drawing>
          <wp:inline distT="0" distB="0" distL="19050" distR="635">
            <wp:extent cx="3352165" cy="3009265"/>
            <wp:effectExtent l="0" t="0" r="0" b="0"/>
            <wp:docPr id="196" name="图片 4" descr="C:\Users\LP0001\AppData\Local\LINE\Cache\tmp\1541555401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descr="C:\Users\LP0001\AppData\Local\LINE\Cache\tmp\1541555401484.jpg"/>
                    <pic:cNvPicPr>
                      <a:picLocks noChangeAspect="1" noChangeArrowheads="1"/>
                    </pic:cNvPicPr>
                  </pic:nvPicPr>
                  <pic:blipFill>
                    <a:blip r:embed="rId156"/>
                    <a:stretch>
                      <a:fillRect/>
                    </a:stretch>
                  </pic:blipFill>
                  <pic:spPr bwMode="auto">
                    <a:xfrm>
                      <a:off x="0" y="0"/>
                      <a:ext cx="3352165" cy="3009265"/>
                    </a:xfrm>
                    <a:prstGeom prst="rect">
                      <a:avLst/>
                    </a:prstGeom>
                  </pic:spPr>
                </pic:pic>
              </a:graphicData>
            </a:graphic>
          </wp:inline>
        </w:drawing>
      </w:r>
      <w:r>
        <w:rPr>
          <w:noProof/>
        </w:rPr>
        <mc:AlternateContent>
          <mc:Choice Requires="wps">
            <w:drawing>
              <wp:anchor distT="0" distB="0" distL="0" distR="0" simplePos="0" relativeHeight="175" behindDoc="0" locked="0" layoutInCell="1" allowOverlap="1">
                <wp:simplePos x="0" y="0"/>
                <wp:positionH relativeFrom="column">
                  <wp:posOffset>40640</wp:posOffset>
                </wp:positionH>
                <wp:positionV relativeFrom="paragraph">
                  <wp:posOffset>388620</wp:posOffset>
                </wp:positionV>
                <wp:extent cx="1699895" cy="437515"/>
                <wp:effectExtent l="12065" t="17145" r="12700" b="12700"/>
                <wp:wrapNone/>
                <wp:docPr id="194" name="Rectangle 10"/>
                <wp:cNvGraphicFramePr/>
                <a:graphic xmlns:a="http://schemas.openxmlformats.org/drawingml/2006/main">
                  <a:graphicData uri="http://schemas.microsoft.com/office/word/2010/wordprocessingShape">
                    <wps:wsp>
                      <wps:cNvSpPr/>
                      <wps:spPr>
                        <a:xfrm>
                          <a:off x="0" y="0"/>
                          <a:ext cx="1699200" cy="4370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0" stroked="t" style="position:absolute;margin-left:3.2pt;margin-top:30.6pt;width:133.75pt;height:34.3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6" behindDoc="0" locked="0" layoutInCell="1" allowOverlap="1">
                <wp:simplePos x="0" y="0"/>
                <wp:positionH relativeFrom="column">
                  <wp:posOffset>40640</wp:posOffset>
                </wp:positionH>
                <wp:positionV relativeFrom="paragraph">
                  <wp:posOffset>1316990</wp:posOffset>
                </wp:positionV>
                <wp:extent cx="1399540" cy="130175"/>
                <wp:effectExtent l="12065" t="12065" r="17780" b="10795"/>
                <wp:wrapNone/>
                <wp:docPr id="195" name="Rectangle 11"/>
                <wp:cNvGraphicFramePr/>
                <a:graphic xmlns:a="http://schemas.openxmlformats.org/drawingml/2006/main">
                  <a:graphicData uri="http://schemas.microsoft.com/office/word/2010/wordprocessingShape">
                    <wps:wsp>
                      <wps:cNvSpPr/>
                      <wps:spPr>
                        <a:xfrm>
                          <a:off x="0" y="0"/>
                          <a:ext cx="1398960" cy="1296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1" stroked="t" style="position:absolute;margin-left:3.2pt;margin-top:103.7pt;width:110.1pt;height:10.15pt">
                <w10:wrap type="none"/>
                <v:fill o:detectmouseclick="t" on="false"/>
                <v:stroke color="red" weight="19080" joinstyle="miter" endcap="flat"/>
              </v:rect>
            </w:pict>
          </mc:Fallback>
        </mc:AlternateContent>
      </w:r>
    </w:p>
    <w:p w:rsidR="00D95DD7" w:rsidRDefault="00F96ECC">
      <w:pPr>
        <w:tabs>
          <w:tab w:val="left" w:pos="700"/>
        </w:tabs>
        <w:spacing w:line="283" w:lineRule="auto"/>
        <w:ind w:left="720" w:hanging="719"/>
        <w:rPr>
          <w:sz w:val="20"/>
          <w:szCs w:val="20"/>
        </w:rPr>
      </w:pPr>
      <w:r>
        <w:rPr>
          <w:rFonts w:ascii="Calibri" w:eastAsia="SimSun" w:hAnsi="Calibri" w:cs="Calibri"/>
          <w:lang w:eastAsia="zh-CN"/>
        </w:rPr>
        <w:t>14.3</w:t>
      </w:r>
      <w:r>
        <w:rPr>
          <w:rFonts w:ascii="Calibri" w:eastAsia="新細明體" w:hAnsi="Calibri" w:cs="Calibri"/>
          <w:lang w:eastAsia="zh-CN"/>
        </w:rPr>
        <w:tab/>
      </w:r>
      <w:r>
        <w:rPr>
          <w:rFonts w:ascii="Calibri" w:eastAsia="SimSun" w:hAnsi="Calibri" w:cs="Calibri"/>
          <w:lang w:eastAsia="zh-CN"/>
        </w:rPr>
        <w:t>Open Command Prompt as administrator in order to register DIKO</w:t>
      </w:r>
      <w:r>
        <w:rPr>
          <w:rFonts w:ascii="Calibri" w:hAnsi="Calibri" w:cs="Calibri"/>
        </w:rPr>
        <w:t xml:space="preserve"> Email Capturing</w:t>
      </w:r>
      <w:r>
        <w:rPr>
          <w:rFonts w:ascii="Calibri" w:eastAsia="SimSun" w:hAnsi="Calibri" w:cs="Calibri"/>
          <w:lang w:eastAsia="zh-CN"/>
        </w:rPr>
        <w:t xml:space="preserve"> Pro service</w:t>
      </w:r>
    </w:p>
    <w:p w:rsidR="00D95DD7" w:rsidRDefault="00D95DD7" w:rsidP="00BD1E80">
      <w:pPr>
        <w:tabs>
          <w:tab w:val="left" w:pos="700"/>
        </w:tabs>
        <w:spacing w:line="283" w:lineRule="auto"/>
        <w:ind w:right="1220"/>
        <w:rPr>
          <w:rFonts w:ascii="Calibri" w:eastAsia="SimSun" w:hAnsi="Calibri" w:cs="Calibri"/>
          <w:lang w:eastAsia="zh-CN"/>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14.4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cd C:\DIKO\Email Capturing Pro</w:t>
      </w:r>
      <w:r>
        <w:rPr>
          <w:rFonts w:ascii="Calibri" w:eastAsia="SimSun" w:hAnsi="Calibri" w:cs="Calibri"/>
          <w:lang w:eastAsia="zh-CN"/>
        </w:rPr>
        <w:t xml:space="preserve"> and press Enter key to change the current directory to C:\DIKO\Email Capturing Pro.</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4157345" cy="1320165"/>
            <wp:effectExtent l="0" t="0" r="0" b="0"/>
            <wp:docPr id="198" name="图片 7" descr="C:\Users\LP0001\AppData\Local\LINE\Cache\tmp\154155620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 descr="C:\Users\LP0001\AppData\Local\LINE\Cache\tmp\1541556201345.jpg"/>
                    <pic:cNvPicPr>
                      <a:picLocks noChangeAspect="1" noChangeArrowheads="1"/>
                    </pic:cNvPicPr>
                  </pic:nvPicPr>
                  <pic:blipFill>
                    <a:blip r:embed="rId157"/>
                    <a:stretch>
                      <a:fillRect/>
                    </a:stretch>
                  </pic:blipFill>
                  <pic:spPr bwMode="auto">
                    <a:xfrm>
                      <a:off x="0" y="0"/>
                      <a:ext cx="4157345" cy="1320165"/>
                    </a:xfrm>
                    <a:prstGeom prst="rect">
                      <a:avLst/>
                    </a:prstGeom>
                  </pic:spPr>
                </pic:pic>
              </a:graphicData>
            </a:graphic>
          </wp:inline>
        </w:drawing>
      </w:r>
      <w:r>
        <w:rPr>
          <w:noProof/>
        </w:rPr>
        <mc:AlternateContent>
          <mc:Choice Requires="wps">
            <w:drawing>
              <wp:anchor distT="0" distB="0" distL="0" distR="0" simplePos="0" relativeHeight="177" behindDoc="0" locked="0" layoutInCell="1" allowOverlap="1">
                <wp:simplePos x="0" y="0"/>
                <wp:positionH relativeFrom="column">
                  <wp:posOffset>838835</wp:posOffset>
                </wp:positionH>
                <wp:positionV relativeFrom="paragraph">
                  <wp:posOffset>494665</wp:posOffset>
                </wp:positionV>
                <wp:extent cx="1740535" cy="239395"/>
                <wp:effectExtent l="10160" t="18415" r="12065" b="9525"/>
                <wp:wrapNone/>
                <wp:docPr id="197" name="Rectangle 12"/>
                <wp:cNvGraphicFramePr/>
                <a:graphic xmlns:a="http://schemas.openxmlformats.org/drawingml/2006/main">
                  <a:graphicData uri="http://schemas.microsoft.com/office/word/2010/wordprocessingShape">
                    <wps:wsp>
                      <wps:cNvSpPr/>
                      <wps:spPr>
                        <a:xfrm>
                          <a:off x="0" y="0"/>
                          <a:ext cx="1739880" cy="2386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2" stroked="t" style="position:absolute;margin-left:66.05pt;margin-top:38.95pt;width:136.95pt;height:18.75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14.5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"Register DIKOEmailCapturingPro.bat"</w:t>
      </w:r>
      <w:r>
        <w:rPr>
          <w:rFonts w:ascii="Calibri" w:eastAsia="SimSun" w:hAnsi="Calibri" w:cs="Calibri"/>
          <w:lang w:eastAsia="zh-CN"/>
        </w:rPr>
        <w:t xml:space="preserve"> and press Enter key to run the installation program.</w:t>
      </w:r>
    </w:p>
    <w:p w:rsidR="00D95DD7" w:rsidRDefault="00F96ECC">
      <w:pPr>
        <w:tabs>
          <w:tab w:val="left" w:pos="700"/>
        </w:tabs>
        <w:rPr>
          <w:sz w:val="20"/>
          <w:szCs w:val="20"/>
        </w:rPr>
      </w:pPr>
      <w:r>
        <w:rPr>
          <w:noProof/>
        </w:rPr>
        <w:drawing>
          <wp:inline distT="0" distB="0" distL="19050" distR="0">
            <wp:extent cx="5316220" cy="1246505"/>
            <wp:effectExtent l="0" t="0" r="0" b="0"/>
            <wp:docPr id="200" name="Image4" descr="C:\Users\Scan\AppData\Local\LINE\Cache\tmp\1542247631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4" descr="C:\Users\Scan\AppData\Local\LINE\Cache\tmp\1542247631158.jpg"/>
                    <pic:cNvPicPr>
                      <a:picLocks noChangeAspect="1" noChangeArrowheads="1"/>
                    </pic:cNvPicPr>
                  </pic:nvPicPr>
                  <pic:blipFill>
                    <a:blip r:embed="rId158"/>
                    <a:stretch>
                      <a:fillRect/>
                    </a:stretch>
                  </pic:blipFill>
                  <pic:spPr bwMode="auto">
                    <a:xfrm>
                      <a:off x="0" y="0"/>
                      <a:ext cx="5316220" cy="1246505"/>
                    </a:xfrm>
                    <a:prstGeom prst="rect">
                      <a:avLst/>
                    </a:prstGeom>
                  </pic:spPr>
                </pic:pic>
              </a:graphicData>
            </a:graphic>
          </wp:inline>
        </w:drawing>
      </w:r>
      <w:r>
        <w:rPr>
          <w:noProof/>
        </w:rPr>
        <mc:AlternateContent>
          <mc:Choice Requires="wps">
            <w:drawing>
              <wp:anchor distT="0" distB="0" distL="0" distR="0" simplePos="0" relativeHeight="178" behindDoc="0" locked="0" layoutInCell="1" allowOverlap="1">
                <wp:simplePos x="0" y="0"/>
                <wp:positionH relativeFrom="column">
                  <wp:posOffset>1673860</wp:posOffset>
                </wp:positionH>
                <wp:positionV relativeFrom="paragraph">
                  <wp:posOffset>794385</wp:posOffset>
                </wp:positionV>
                <wp:extent cx="2176145" cy="160020"/>
                <wp:effectExtent l="16510" t="13335" r="17780" b="17780"/>
                <wp:wrapNone/>
                <wp:docPr id="199" name="Rectangle 13"/>
                <wp:cNvGraphicFramePr/>
                <a:graphic xmlns:a="http://schemas.openxmlformats.org/drawingml/2006/main">
                  <a:graphicData uri="http://schemas.microsoft.com/office/word/2010/wordprocessingShape">
                    <wps:wsp>
                      <wps:cNvSpPr/>
                      <wps:spPr>
                        <a:xfrm>
                          <a:off x="0" y="0"/>
                          <a:ext cx="2175480" cy="1594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3" stroked="t" style="position:absolute;margin-left:131.8pt;margin-top:62.55pt;width:171.25pt;height:12.5pt">
                <w10:wrap type="none"/>
                <v:fill o:detectmouseclick="t" on="false"/>
                <v:stroke color="red" weight="19080" joinstyle="miter" endcap="flat"/>
              </v:rect>
            </w:pict>
          </mc:Fallback>
        </mc:AlternateContent>
      </w:r>
    </w:p>
    <w:p w:rsidR="00D95DD7" w:rsidRDefault="00F96ECC">
      <w:pPr>
        <w:tabs>
          <w:tab w:val="left" w:pos="700"/>
        </w:tabs>
        <w:rPr>
          <w:rFonts w:eastAsia="SimSun"/>
          <w:sz w:val="20"/>
          <w:szCs w:val="20"/>
          <w:lang w:eastAsia="zh-CN"/>
        </w:rPr>
      </w:pPr>
      <w:r>
        <w:rPr>
          <w:rFonts w:ascii="Calibri" w:eastAsia="SimSun" w:hAnsi="Calibri" w:cs="Calibri"/>
          <w:lang w:eastAsia="zh-CN"/>
        </w:rPr>
        <w:t>14.6</w:t>
      </w:r>
      <w:r>
        <w:rPr>
          <w:rFonts w:ascii="Calibri" w:eastAsia="新細明體" w:hAnsi="Calibri" w:cs="Calibri"/>
          <w:lang w:eastAsia="zh-CN"/>
        </w:rPr>
        <w:tab/>
      </w:r>
      <w:r>
        <w:rPr>
          <w:rFonts w:ascii="Calibri" w:eastAsia="SimSun" w:hAnsi="Calibri" w:cs="Calibri"/>
          <w:lang w:eastAsia="zh-CN"/>
        </w:rPr>
        <w:t>If the installation is succeeded, the screen will appear message of “The transacted install has completed”</w:t>
      </w:r>
    </w:p>
    <w:p w:rsidR="00D95DD7" w:rsidRDefault="00F96ECC">
      <w:pPr>
        <w:rPr>
          <w:rFonts w:ascii="Cambria" w:eastAsia="SimSun" w:hAnsi="Cambria" w:cs="Cambria"/>
          <w:b/>
          <w:bCs/>
          <w:color w:val="365F91"/>
          <w:sz w:val="40"/>
          <w:szCs w:val="40"/>
          <w:lang w:eastAsia="zh-CN"/>
        </w:rPr>
      </w:pPr>
      <w:r>
        <w:rPr>
          <w:noProof/>
        </w:rPr>
        <w:drawing>
          <wp:inline distT="0" distB="0" distL="19050" distR="8890">
            <wp:extent cx="4124960" cy="2729230"/>
            <wp:effectExtent l="0" t="0" r="0" b="0"/>
            <wp:docPr id="202" name="Image5" descr="C:\Users\LP0001\AppData\Local\LINE\Cache\tmp\1541568362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5" descr="C:\Users\LP0001\AppData\Local\LINE\Cache\tmp\1541568362268.jpg"/>
                    <pic:cNvPicPr>
                      <a:picLocks noChangeAspect="1" noChangeArrowheads="1"/>
                    </pic:cNvPicPr>
                  </pic:nvPicPr>
                  <pic:blipFill>
                    <a:blip r:embed="rId159"/>
                    <a:stretch>
                      <a:fillRect/>
                    </a:stretch>
                  </pic:blipFill>
                  <pic:spPr bwMode="auto">
                    <a:xfrm>
                      <a:off x="0" y="0"/>
                      <a:ext cx="4124960" cy="2729230"/>
                    </a:xfrm>
                    <a:prstGeom prst="rect">
                      <a:avLst/>
                    </a:prstGeom>
                  </pic:spPr>
                </pic:pic>
              </a:graphicData>
            </a:graphic>
          </wp:inline>
        </w:drawing>
      </w:r>
      <w:r>
        <w:rPr>
          <w:noProof/>
        </w:rPr>
        <mc:AlternateContent>
          <mc:Choice Requires="wps">
            <w:drawing>
              <wp:anchor distT="0" distB="0" distL="0" distR="0" simplePos="0" relativeHeight="179" behindDoc="0" locked="0" layoutInCell="1" allowOverlap="1">
                <wp:simplePos x="0" y="0"/>
                <wp:positionH relativeFrom="column">
                  <wp:posOffset>47625</wp:posOffset>
                </wp:positionH>
                <wp:positionV relativeFrom="paragraph">
                  <wp:posOffset>2068195</wp:posOffset>
                </wp:positionV>
                <wp:extent cx="2081530" cy="341630"/>
                <wp:effectExtent l="9525" t="10795" r="14605" b="10160"/>
                <wp:wrapNone/>
                <wp:docPr id="201" name="Rectangle 14"/>
                <wp:cNvGraphicFramePr/>
                <a:graphic xmlns:a="http://schemas.openxmlformats.org/drawingml/2006/main">
                  <a:graphicData uri="http://schemas.microsoft.com/office/word/2010/wordprocessingShape">
                    <wps:wsp>
                      <wps:cNvSpPr/>
                      <wps:spPr>
                        <a:xfrm>
                          <a:off x="0" y="0"/>
                          <a:ext cx="2080800" cy="3409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4" stroked="t" style="position:absolute;margin-left:3.75pt;margin-top:162.85pt;width:163.8pt;height:26.8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14.7</w:t>
      </w:r>
      <w:r>
        <w:rPr>
          <w:rFonts w:ascii="Calibri" w:eastAsia="新細明體" w:hAnsi="Calibri" w:cs="Calibri"/>
          <w:lang w:eastAsia="zh-CN"/>
        </w:rPr>
        <w:tab/>
      </w:r>
      <w:r>
        <w:rPr>
          <w:rFonts w:ascii="Calibri" w:eastAsia="SimSun" w:hAnsi="Calibri" w:cs="Calibri"/>
          <w:lang w:eastAsia="zh-CN"/>
        </w:rPr>
        <w:t>Close the Command Prompt windows.</w:t>
      </w:r>
    </w:p>
    <w:p w:rsidR="00D95DD7" w:rsidRDefault="00D95DD7">
      <w:pPr>
        <w:tabs>
          <w:tab w:val="left" w:pos="700"/>
        </w:tabs>
        <w:rPr>
          <w:del w:id="676" w:author="Tom-v3" w:date="2019-05-15T14:43:00Z"/>
          <w:sz w:val="20"/>
          <w:szCs w:val="20"/>
        </w:rPr>
      </w:pPr>
    </w:p>
    <w:p w:rsidR="00D95DD7" w:rsidRDefault="00F96ECC">
      <w:pPr>
        <w:tabs>
          <w:tab w:val="left" w:pos="700"/>
        </w:tabs>
        <w:rPr>
          <w:sz w:val="20"/>
          <w:szCs w:val="20"/>
        </w:rPr>
      </w:pPr>
      <w:r>
        <w:rPr>
          <w:rFonts w:ascii="Calibri" w:eastAsia="SimSun" w:hAnsi="Calibri" w:cs="Calibri"/>
          <w:lang w:eastAsia="zh-CN"/>
        </w:rPr>
        <w:t>14.8</w:t>
      </w:r>
      <w:r>
        <w:rPr>
          <w:rFonts w:ascii="Calibri" w:eastAsia="新細明體" w:hAnsi="Calibri" w:cs="Calibri"/>
          <w:lang w:eastAsia="zh-CN"/>
        </w:rPr>
        <w:tab/>
      </w:r>
      <w:r>
        <w:rPr>
          <w:rFonts w:ascii="Calibri" w:eastAsia="SimSun" w:hAnsi="Calibri" w:cs="Calibri"/>
          <w:lang w:eastAsia="zh-CN"/>
        </w:rPr>
        <w:t>Search “Services” and Open “Services” interface.</w:t>
      </w:r>
    </w:p>
    <w:p w:rsidR="00D95DD7" w:rsidRDefault="00F96ECC">
      <w:pPr>
        <w:tabs>
          <w:tab w:val="left" w:pos="700"/>
        </w:tabs>
        <w:rPr>
          <w:del w:id="677" w:author="Tom-v3" w:date="2019-05-15T14:43:00Z"/>
          <w:rFonts w:ascii="Calibri" w:eastAsia="SimSun" w:hAnsi="Calibri" w:cs="Calibri"/>
          <w:lang w:eastAsia="zh-CN"/>
        </w:rPr>
      </w:pPr>
      <w:r>
        <w:rPr>
          <w:noProof/>
        </w:rPr>
        <w:drawing>
          <wp:inline distT="0" distB="0" distL="0" distR="0">
            <wp:extent cx="2239010" cy="1548130"/>
            <wp:effectExtent l="0" t="0" r="0" b="0"/>
            <wp:docPr id="203" name="图片 22"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2" descr="C:\Users\LP0001\AppData\Local\LINE\Cache\tmp\1541568878937.jpg"/>
                    <pic:cNvPicPr>
                      <a:picLocks noChangeAspect="1" noChangeArrowheads="1"/>
                    </pic:cNvPicPr>
                  </pic:nvPicPr>
                  <pic:blipFill>
                    <a:blip r:embed="rId160"/>
                    <a:stretch>
                      <a:fillRect/>
                    </a:stretch>
                  </pic:blipFill>
                  <pic:spPr bwMode="auto">
                    <a:xfrm>
                      <a:off x="0" y="0"/>
                      <a:ext cx="2239010" cy="1548130"/>
                    </a:xfrm>
                    <a:prstGeom prst="rect">
                      <a:avLst/>
                    </a:prstGeom>
                  </pic:spPr>
                </pic:pic>
              </a:graphicData>
            </a:graphic>
          </wp:inline>
        </w:drawing>
      </w:r>
      <w:del w:id="678" w:author="Tom-v3" w:date="2019-05-15T14:43:00Z">
        <w:r>
          <w:rPr>
            <w:noProof/>
          </w:rPr>
          <w:drawing>
            <wp:anchor distT="0" distB="0" distL="0" distR="123190" simplePos="0" relativeHeight="168" behindDoc="0" locked="0" layoutInCell="1" allowOverlap="1">
              <wp:simplePos x="0" y="0"/>
              <wp:positionH relativeFrom="column">
                <wp:align>left</wp:align>
              </wp:positionH>
              <wp:positionV relativeFrom="paragraph">
                <wp:posOffset>635</wp:posOffset>
              </wp:positionV>
              <wp:extent cx="2239010" cy="1548765"/>
              <wp:effectExtent l="0" t="0" r="0" b="0"/>
              <wp:wrapSquare wrapText="bothSides"/>
              <wp:docPr id="204" name="Image6"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6" descr="C:\Users\LP0001\AppData\Local\LINE\Cache\tmp\1541568878937.jpg"/>
                      <pic:cNvPicPr>
                        <a:picLocks noChangeAspect="1" noChangeArrowheads="1"/>
                      </pic:cNvPicPr>
                    </pic:nvPicPr>
                    <pic:blipFill>
                      <a:blip r:embed="rId160"/>
                      <a:stretch>
                        <a:fillRect/>
                      </a:stretch>
                    </pic:blipFill>
                    <pic:spPr bwMode="auto">
                      <a:xfrm>
                        <a:off x="0" y="0"/>
                        <a:ext cx="2239010" cy="1548765"/>
                      </a:xfrm>
                      <a:prstGeom prst="rect">
                        <a:avLst/>
                      </a:prstGeom>
                    </pic:spPr>
                  </pic:pic>
                </a:graphicData>
              </a:graphic>
            </wp:anchor>
          </w:drawing>
        </w:r>
        <w:r>
          <w:rPr>
            <w:rFonts w:ascii="Cambria" w:eastAsia="SimSun" w:hAnsi="Cambria" w:cs="Cambria"/>
            <w:b/>
            <w:bCs/>
            <w:color w:val="365F91"/>
            <w:sz w:val="40"/>
            <w:szCs w:val="40"/>
            <w:lang w:eastAsia="zh-CN"/>
          </w:rPr>
          <w:br/>
        </w:r>
      </w:del>
    </w:p>
    <w:p w:rsidR="00D95DD7" w:rsidRDefault="00D95DD7">
      <w:pPr>
        <w:tabs>
          <w:tab w:val="left" w:pos="700"/>
        </w:tabs>
        <w:rPr>
          <w:del w:id="679" w:author="Tom-v3" w:date="2019-05-15T14:43:00Z"/>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14.9</w:t>
      </w:r>
      <w:r>
        <w:rPr>
          <w:rFonts w:ascii="Calibri" w:eastAsia="新細明體" w:hAnsi="Calibri" w:cs="Calibri"/>
          <w:lang w:eastAsia="zh-CN"/>
        </w:rPr>
        <w:tab/>
      </w:r>
      <w:r>
        <w:rPr>
          <w:rFonts w:ascii="Calibri" w:eastAsia="SimSun" w:hAnsi="Calibri" w:cs="Calibri"/>
          <w:lang w:eastAsia="zh-CN"/>
        </w:rPr>
        <w:t>Right click on the DIKO Email Capturing Pro and select the Properties</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5337810" cy="3909060"/>
            <wp:effectExtent l="0" t="0" r="0" b="0"/>
            <wp:docPr id="206" name="图片 25" descr="C:\Users\LP0001\AppData\Local\LINE\Cache\tmp\1541569001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descr="C:\Users\LP0001\AppData\Local\LINE\Cache\tmp\1541569001642.jpg"/>
                    <pic:cNvPicPr>
                      <a:picLocks noChangeAspect="1" noChangeArrowheads="1"/>
                    </pic:cNvPicPr>
                  </pic:nvPicPr>
                  <pic:blipFill>
                    <a:blip r:embed="rId161"/>
                    <a:stretch>
                      <a:fillRect/>
                    </a:stretch>
                  </pic:blipFill>
                  <pic:spPr bwMode="auto">
                    <a:xfrm>
                      <a:off x="0" y="0"/>
                      <a:ext cx="5337810" cy="3909060"/>
                    </a:xfrm>
                    <a:prstGeom prst="rect">
                      <a:avLst/>
                    </a:prstGeom>
                  </pic:spPr>
                </pic:pic>
              </a:graphicData>
            </a:graphic>
          </wp:inline>
        </w:drawing>
      </w:r>
      <w:r>
        <w:rPr>
          <w:noProof/>
        </w:rPr>
        <mc:AlternateContent>
          <mc:Choice Requires="wps">
            <w:drawing>
              <wp:anchor distT="0" distB="0" distL="0" distR="0" simplePos="0" relativeHeight="180" behindDoc="0" locked="0" layoutInCell="1" allowOverlap="1">
                <wp:simplePos x="0" y="0"/>
                <wp:positionH relativeFrom="column">
                  <wp:posOffset>3329940</wp:posOffset>
                </wp:positionH>
                <wp:positionV relativeFrom="paragraph">
                  <wp:posOffset>2994660</wp:posOffset>
                </wp:positionV>
                <wp:extent cx="839470" cy="164465"/>
                <wp:effectExtent l="15240" t="13335" r="12700" b="13335"/>
                <wp:wrapNone/>
                <wp:docPr id="205" name="Rectangle 15"/>
                <wp:cNvGraphicFramePr/>
                <a:graphic xmlns:a="http://schemas.openxmlformats.org/drawingml/2006/main">
                  <a:graphicData uri="http://schemas.microsoft.com/office/word/2010/wordprocessingShape">
                    <wps:wsp>
                      <wps:cNvSpPr/>
                      <wps:spPr>
                        <a:xfrm>
                          <a:off x="0" y="0"/>
                          <a:ext cx="838800" cy="1638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5" stroked="t" style="position:absolute;margin-left:262.2pt;margin-top:235.8pt;width:66pt;height:12.85pt">
                <w10:wrap type="none"/>
                <v:fill o:detectmouseclick="t" on="false"/>
                <v:stroke color="red" weight="19080" joinstyle="miter" endcap="flat"/>
              </v:rect>
            </w:pict>
          </mc:Fallback>
        </mc:AlternateContent>
      </w:r>
    </w:p>
    <w:p w:rsidR="00D95DD7" w:rsidRDefault="00F96ECC">
      <w:pPr>
        <w:tabs>
          <w:tab w:val="left" w:pos="700"/>
        </w:tabs>
        <w:rPr>
          <w:sz w:val="20"/>
          <w:szCs w:val="20"/>
        </w:rPr>
      </w:pPr>
      <w:r>
        <w:rPr>
          <w:rFonts w:ascii="Calibri" w:eastAsia="SimSun" w:hAnsi="Calibri" w:cs="Calibri"/>
          <w:lang w:eastAsia="zh-CN"/>
        </w:rPr>
        <w:t>14.10</w:t>
      </w:r>
      <w:r>
        <w:rPr>
          <w:rFonts w:ascii="Calibri" w:eastAsia="新細明體" w:hAnsi="Calibri" w:cs="Calibri"/>
          <w:lang w:eastAsia="zh-CN"/>
        </w:rPr>
        <w:tab/>
      </w:r>
      <w:r>
        <w:rPr>
          <w:rFonts w:ascii="Calibri" w:eastAsia="SimSun" w:hAnsi="Calibri" w:cs="Calibri"/>
          <w:lang w:eastAsia="zh-CN"/>
        </w:rPr>
        <w:t>Change the Startup type to “Automatic (Delayed Start)” and Click [OK]</w:t>
      </w:r>
    </w:p>
    <w:p w:rsidR="00D95DD7" w:rsidRDefault="00F96ECC">
      <w:pPr>
        <w:rPr>
          <w:rFonts w:ascii="Cambria" w:eastAsia="SimSun" w:hAnsi="Cambria" w:cs="Cambria"/>
          <w:b/>
          <w:bCs/>
          <w:color w:val="365F91"/>
          <w:sz w:val="40"/>
          <w:szCs w:val="40"/>
          <w:lang w:eastAsia="zh-CN"/>
        </w:rPr>
      </w:pPr>
      <w:r>
        <w:rPr>
          <w:noProof/>
        </w:rPr>
        <w:drawing>
          <wp:inline distT="0" distB="0" distL="19050" distR="635">
            <wp:extent cx="3086100" cy="3491865"/>
            <wp:effectExtent l="0" t="0" r="0" b="0"/>
            <wp:docPr id="208" name="图片 28" descr="C:\Users\LP0001\AppData\Local\LINE\Cache\tmp\1541569081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descr="C:\Users\LP0001\AppData\Local\LINE\Cache\tmp\1541569081659.jpg"/>
                    <pic:cNvPicPr>
                      <a:picLocks noChangeAspect="1" noChangeArrowheads="1"/>
                    </pic:cNvPicPr>
                  </pic:nvPicPr>
                  <pic:blipFill>
                    <a:blip r:embed="rId162"/>
                    <a:stretch>
                      <a:fillRect/>
                    </a:stretch>
                  </pic:blipFill>
                  <pic:spPr bwMode="auto">
                    <a:xfrm>
                      <a:off x="0" y="0"/>
                      <a:ext cx="3086100" cy="3491865"/>
                    </a:xfrm>
                    <a:prstGeom prst="rect">
                      <a:avLst/>
                    </a:prstGeom>
                  </pic:spPr>
                </pic:pic>
              </a:graphicData>
            </a:graphic>
          </wp:inline>
        </w:drawing>
      </w:r>
      <w:r>
        <w:rPr>
          <w:noProof/>
        </w:rPr>
        <mc:AlternateContent>
          <mc:Choice Requires="wps">
            <w:drawing>
              <wp:anchor distT="0" distB="0" distL="0" distR="0" simplePos="0" relativeHeight="181" behindDoc="0" locked="0" layoutInCell="1" allowOverlap="1">
                <wp:simplePos x="0" y="0"/>
                <wp:positionH relativeFrom="column">
                  <wp:posOffset>845820</wp:posOffset>
                </wp:positionH>
                <wp:positionV relativeFrom="paragraph">
                  <wp:posOffset>1713230</wp:posOffset>
                </wp:positionV>
                <wp:extent cx="2033905" cy="137160"/>
                <wp:effectExtent l="17145" t="17780" r="16510" b="17145"/>
                <wp:wrapNone/>
                <wp:docPr id="207" name="Rectangle 16"/>
                <wp:cNvGraphicFramePr/>
                <a:graphic xmlns:a="http://schemas.openxmlformats.org/drawingml/2006/main">
                  <a:graphicData uri="http://schemas.microsoft.com/office/word/2010/wordprocessingShape">
                    <wps:wsp>
                      <wps:cNvSpPr/>
                      <wps:spPr>
                        <a:xfrm>
                          <a:off x="0" y="0"/>
                          <a:ext cx="2033280" cy="1364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6" stroked="t" style="position:absolute;margin-left:66.6pt;margin-top:134.9pt;width:160.05pt;height:10.7pt">
                <w10:wrap type="none"/>
                <v:fill o:detectmouseclick="t" on="false"/>
                <v:stroke color="red" weight="19080" joinstyle="miter" endcap="flat"/>
              </v:rect>
            </w:pict>
          </mc:Fallback>
        </mc:AlternateContent>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ins w:id="680" w:author="Tom-v3" w:date="2019-05-15T14:43:00Z"/>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14.11</w:t>
      </w:r>
      <w:r>
        <w:rPr>
          <w:sz w:val="20"/>
          <w:szCs w:val="20"/>
          <w:lang w:eastAsia="zh-CN"/>
        </w:rPr>
        <w:tab/>
      </w:r>
      <w:r>
        <w:rPr>
          <w:rFonts w:ascii="Calibri" w:eastAsia="SimSun" w:hAnsi="Calibri" w:cs="Calibri"/>
          <w:sz w:val="21"/>
          <w:szCs w:val="21"/>
          <w:lang w:eastAsia="zh-CN"/>
        </w:rPr>
        <w:t>Click Start to Start the DIKO Email Capturing</w:t>
      </w:r>
      <w:ins w:id="681" w:author="Tom-v3" w:date="2019-05-15T14:43:00Z">
        <w:r>
          <w:rPr>
            <w:rFonts w:ascii="Calibri" w:eastAsia="SimSun" w:hAnsi="Calibri" w:cs="Calibri"/>
            <w:sz w:val="21"/>
            <w:szCs w:val="21"/>
            <w:lang w:eastAsia="zh-CN"/>
          </w:rPr>
          <w:t xml:space="preserve"> Pro</w:t>
        </w:r>
      </w:ins>
    </w:p>
    <w:p w:rsidR="00D95DD7" w:rsidRDefault="00F96ECC">
      <w:pPr>
        <w:rPr>
          <w:rFonts w:ascii="Cambria" w:eastAsia="SimSun" w:hAnsi="Cambria" w:cs="Cambria"/>
          <w:b/>
          <w:bCs/>
          <w:color w:val="365F91"/>
          <w:sz w:val="40"/>
          <w:szCs w:val="40"/>
          <w:lang w:eastAsia="zh-CN"/>
        </w:rPr>
      </w:pPr>
      <w:r>
        <w:rPr>
          <w:noProof/>
        </w:rPr>
        <w:drawing>
          <wp:inline distT="0" distB="0" distL="19050" distR="1270">
            <wp:extent cx="4170045" cy="3050540"/>
            <wp:effectExtent l="0" t="0" r="0" b="0"/>
            <wp:docPr id="210" name="图片 31" descr="C:\Users\LP0001\AppData\Local\LINE\Cache\tmp\1541569164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1" descr="C:\Users\LP0001\AppData\Local\LINE\Cache\tmp\1541569164630.jpg"/>
                    <pic:cNvPicPr>
                      <a:picLocks noChangeAspect="1" noChangeArrowheads="1"/>
                    </pic:cNvPicPr>
                  </pic:nvPicPr>
                  <pic:blipFill>
                    <a:blip r:embed="rId163"/>
                    <a:stretch>
                      <a:fillRect/>
                    </a:stretch>
                  </pic:blipFill>
                  <pic:spPr bwMode="auto">
                    <a:xfrm>
                      <a:off x="0" y="0"/>
                      <a:ext cx="4170045" cy="3050540"/>
                    </a:xfrm>
                    <a:prstGeom prst="rect">
                      <a:avLst/>
                    </a:prstGeom>
                  </pic:spPr>
                </pic:pic>
              </a:graphicData>
            </a:graphic>
          </wp:inline>
        </w:drawing>
      </w:r>
      <w:r>
        <w:rPr>
          <w:noProof/>
        </w:rPr>
        <mc:AlternateContent>
          <mc:Choice Requires="wps">
            <w:drawing>
              <wp:anchor distT="0" distB="0" distL="0" distR="0" simplePos="0" relativeHeight="182" behindDoc="0" locked="0" layoutInCell="1" allowOverlap="1">
                <wp:simplePos x="0" y="0"/>
                <wp:positionH relativeFrom="column">
                  <wp:posOffset>688975</wp:posOffset>
                </wp:positionH>
                <wp:positionV relativeFrom="paragraph">
                  <wp:posOffset>728980</wp:posOffset>
                </wp:positionV>
                <wp:extent cx="184785" cy="116840"/>
                <wp:effectExtent l="12700" t="14605" r="12700" b="12065"/>
                <wp:wrapNone/>
                <wp:docPr id="209" name="Rectangle 17"/>
                <wp:cNvGraphicFramePr/>
                <a:graphic xmlns:a="http://schemas.openxmlformats.org/drawingml/2006/main">
                  <a:graphicData uri="http://schemas.microsoft.com/office/word/2010/wordprocessingShape">
                    <wps:wsp>
                      <wps:cNvSpPr/>
                      <wps:spPr>
                        <a:xfrm>
                          <a:off x="0" y="0"/>
                          <a:ext cx="184320" cy="1162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7" stroked="t" style="position:absolute;margin-left:54.25pt;margin-top:57.4pt;width:14.45pt;height:9.1pt">
                <w10:wrap type="none"/>
                <v:fill o:detectmouseclick="t" on="false"/>
                <v:stroke color="red" weight="19080" joinstyle="miter" endcap="flat"/>
              </v:rect>
            </w:pict>
          </mc:Fallback>
        </mc:AlternateContent>
      </w:r>
    </w:p>
    <w:p w:rsidR="00D95DD7" w:rsidRDefault="00D95DD7">
      <w:pPr>
        <w:rPr>
          <w:rFonts w:ascii="Cambria" w:eastAsia="SimSun" w:hAnsi="Cambria" w:cs="Cambria"/>
          <w:b/>
          <w:bCs/>
          <w:color w:val="365F91"/>
          <w:sz w:val="40"/>
          <w:szCs w:val="40"/>
          <w:lang w:eastAsia="zh-CN"/>
        </w:rPr>
      </w:pPr>
      <w:bookmarkStart w:id="682" w:name="_Hlk13674287"/>
      <w:bookmarkStart w:id="683" w:name="_GoBack"/>
    </w:p>
    <w:p w:rsidR="00D95DD7" w:rsidRDefault="00F96ECC">
      <w:pPr>
        <w:tabs>
          <w:tab w:val="left" w:pos="720"/>
        </w:tabs>
        <w:spacing w:line="309" w:lineRule="auto"/>
        <w:rPr>
          <w:rFonts w:ascii="Cambria" w:eastAsia="Cambria" w:hAnsi="Cambria" w:cs="Cambria"/>
          <w:b/>
          <w:bCs/>
          <w:color w:val="365F91"/>
          <w:sz w:val="40"/>
          <w:szCs w:val="40"/>
        </w:rPr>
      </w:pPr>
      <w:r>
        <w:rPr>
          <w:rFonts w:ascii="Cambria" w:eastAsia="SimSun" w:hAnsi="Cambria" w:cs="Cambria"/>
          <w:b/>
          <w:bCs/>
          <w:color w:val="365F91"/>
          <w:sz w:val="40"/>
          <w:szCs w:val="40"/>
          <w:lang w:eastAsia="zh-CN"/>
        </w:rPr>
        <w:t>1</w:t>
      </w:r>
      <w:r>
        <w:rPr>
          <w:rFonts w:ascii="Cambria" w:hAnsi="Cambria" w:cs="Cambria"/>
          <w:b/>
          <w:bCs/>
          <w:color w:val="365F91"/>
          <w:sz w:val="40"/>
          <w:szCs w:val="40"/>
        </w:rPr>
        <w:t>5</w:t>
      </w:r>
      <w:r>
        <w:rPr>
          <w:rFonts w:ascii="Cambria" w:eastAsia="SimSun" w:hAnsi="Cambria" w:cs="Cambria"/>
          <w:b/>
          <w:bCs/>
          <w:color w:val="365F91"/>
          <w:sz w:val="40"/>
          <w:szCs w:val="40"/>
          <w:lang w:eastAsia="zh-CN"/>
        </w:rPr>
        <w:tab/>
        <w:t xml:space="preserve">Add and install DIKO </w:t>
      </w:r>
      <w:r>
        <w:rPr>
          <w:rFonts w:ascii="Cambria" w:hAnsi="Cambria" w:cs="Cambria"/>
          <w:b/>
          <w:bCs/>
          <w:color w:val="365F91"/>
          <w:sz w:val="40"/>
          <w:szCs w:val="40"/>
        </w:rPr>
        <w:t>Sync Folder Mass Monitor</w:t>
      </w:r>
      <w:r>
        <w:rPr>
          <w:rFonts w:ascii="Cambria" w:eastAsia="SimSun" w:hAnsi="Cambria" w:cs="Cambria"/>
          <w:b/>
          <w:bCs/>
          <w:color w:val="365F91"/>
          <w:sz w:val="40"/>
          <w:szCs w:val="40"/>
          <w:lang w:eastAsia="zh-CN"/>
        </w:rPr>
        <w:t xml:space="preserve"> to Windows services</w:t>
      </w:r>
    </w:p>
    <w:p w:rsidR="00D95DD7" w:rsidRDefault="00F96ECC">
      <w:pPr>
        <w:tabs>
          <w:tab w:val="left" w:pos="700"/>
        </w:tabs>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.1</w:t>
      </w:r>
      <w:r>
        <w:rPr>
          <w:sz w:val="20"/>
          <w:szCs w:val="20"/>
          <w:lang w:eastAsia="zh-CN"/>
        </w:rPr>
        <w:tab/>
      </w:r>
      <w:r>
        <w:rPr>
          <w:rFonts w:ascii="Calibri" w:eastAsia="SimSun" w:hAnsi="Calibri" w:cs="Calibri"/>
          <w:sz w:val="21"/>
          <w:szCs w:val="21"/>
          <w:lang w:eastAsia="zh-CN"/>
        </w:rPr>
        <w:t>Go to C:\DIKO\SyncFolderMass, and open config.ini with notepad.</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5038090" cy="3543935"/>
            <wp:effectExtent l="0" t="0" r="0" b="0"/>
            <wp:docPr id="214" name="Image7" descr="C:\Users\SIT\AppData\Local\LINE\Cache\tmp\1556595130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7" descr="C:\Users\SIT\AppData\Local\LINE\Cache\tmp\1556595130889.jpg"/>
                    <pic:cNvPicPr>
                      <a:picLocks noChangeAspect="1" noChangeArrowheads="1"/>
                    </pic:cNvPicPr>
                  </pic:nvPicPr>
                  <pic:blipFill>
                    <a:blip r:embed="rId164"/>
                    <a:stretch>
                      <a:fillRect/>
                    </a:stretch>
                  </pic:blipFill>
                  <pic:spPr bwMode="auto">
                    <a:xfrm>
                      <a:off x="0" y="0"/>
                      <a:ext cx="5038090" cy="3543935"/>
                    </a:xfrm>
                    <a:prstGeom prst="rect">
                      <a:avLst/>
                    </a:prstGeom>
                  </pic:spPr>
                </pic:pic>
              </a:graphicData>
            </a:graphic>
          </wp:inline>
        </w:drawing>
      </w:r>
      <w:r>
        <w:rPr>
          <w:noProof/>
        </w:rPr>
        <mc:AlternateContent>
          <mc:Choice Requires="wps">
            <w:drawing>
              <wp:anchor distT="0" distB="0" distL="0" distR="0" simplePos="0" relativeHeight="183" behindDoc="0" locked="0" layoutInCell="1" allowOverlap="1">
                <wp:simplePos x="0" y="0"/>
                <wp:positionH relativeFrom="column">
                  <wp:posOffset>688975</wp:posOffset>
                </wp:positionH>
                <wp:positionV relativeFrom="paragraph">
                  <wp:posOffset>333375</wp:posOffset>
                </wp:positionV>
                <wp:extent cx="1999615" cy="130810"/>
                <wp:effectExtent l="12700" t="9525" r="17145" b="12700"/>
                <wp:wrapNone/>
                <wp:docPr id="211" name="Rectangle 18"/>
                <wp:cNvGraphicFramePr/>
                <a:graphic xmlns:a="http://schemas.openxmlformats.org/drawingml/2006/main">
                  <a:graphicData uri="http://schemas.microsoft.com/office/word/2010/wordprocessingShape">
                    <wps:wsp>
                      <wps:cNvSpPr/>
                      <wps:spPr>
                        <a:xfrm>
                          <a:off x="0" y="0"/>
                          <a:ext cx="199908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8" stroked="t" style="position:absolute;margin-left:54.25pt;margin-top:26.25pt;width:157.35pt;height:10.2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84" behindDoc="0" locked="0" layoutInCell="1" allowOverlap="1">
                <wp:simplePos x="0" y="0"/>
                <wp:positionH relativeFrom="column">
                  <wp:posOffset>1099185</wp:posOffset>
                </wp:positionH>
                <wp:positionV relativeFrom="paragraph">
                  <wp:posOffset>857250</wp:posOffset>
                </wp:positionV>
                <wp:extent cx="417195" cy="123825"/>
                <wp:effectExtent l="13335" t="9525" r="17780" b="10160"/>
                <wp:wrapNone/>
                <wp:docPr id="212" name="Rectangle 19"/>
                <wp:cNvGraphicFramePr/>
                <a:graphic xmlns:a="http://schemas.openxmlformats.org/drawingml/2006/main">
                  <a:graphicData uri="http://schemas.microsoft.com/office/word/2010/wordprocessingShape">
                    <wps:wsp>
                      <wps:cNvSpPr/>
                      <wps:spPr>
                        <a:xfrm>
                          <a:off x="0" y="0"/>
                          <a:ext cx="416520" cy="1231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9" stroked="t" style="position:absolute;margin-left:86.55pt;margin-top:67.5pt;width:32.75pt;height:9.6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85" behindDoc="0" locked="0" layoutInCell="1" allowOverlap="1">
                <wp:simplePos x="0" y="0"/>
                <wp:positionH relativeFrom="column">
                  <wp:posOffset>1515745</wp:posOffset>
                </wp:positionH>
                <wp:positionV relativeFrom="paragraph">
                  <wp:posOffset>1301750</wp:posOffset>
                </wp:positionV>
                <wp:extent cx="2675890" cy="130810"/>
                <wp:effectExtent l="10795" t="15875" r="9525" b="15875"/>
                <wp:wrapNone/>
                <wp:docPr id="213" name="Rectangle 20"/>
                <wp:cNvGraphicFramePr/>
                <a:graphic xmlns:a="http://schemas.openxmlformats.org/drawingml/2006/main">
                  <a:graphicData uri="http://schemas.microsoft.com/office/word/2010/wordprocessingShape">
                    <wps:wsp>
                      <wps:cNvSpPr/>
                      <wps:spPr>
                        <a:xfrm>
                          <a:off x="0" y="0"/>
                          <a:ext cx="267516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0" stroked="t" style="position:absolute;margin-left:119.35pt;margin-top:102.5pt;width:210.6pt;height:10.2pt">
                <w10:wrap type="none"/>
                <v:fill o:detectmouseclick="t" on="false"/>
                <v:stroke color="red" weight="19080" joinstyle="miter" endcap="flat"/>
              </v:rect>
            </w:pict>
          </mc:Fallback>
        </mc:AlternateContent>
      </w:r>
    </w:p>
    <w:p w:rsidR="00D95DD7" w:rsidRDefault="00D95DD7">
      <w:pPr>
        <w:rPr>
          <w:ins w:id="684" w:author="Tom-v3" w:date="2019-05-15T14:43:00Z"/>
          <w:rFonts w:ascii="Cambria" w:eastAsia="SimSun" w:hAnsi="Cambria" w:cs="Cambria"/>
          <w:b/>
          <w:bCs/>
          <w:color w:val="365F91"/>
          <w:sz w:val="40"/>
          <w:szCs w:val="40"/>
          <w:lang w:eastAsia="zh-CN"/>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.2</w:t>
      </w:r>
      <w:r>
        <w:rPr>
          <w:rFonts w:ascii="Calibri" w:eastAsia="新細明體" w:hAnsi="Calibri" w:cs="Calibri"/>
          <w:lang w:eastAsia="zh-CN"/>
        </w:rPr>
        <w:tab/>
      </w:r>
      <w:r>
        <w:rPr>
          <w:rFonts w:ascii="Calibri" w:eastAsia="SimSun" w:hAnsi="Calibri" w:cs="Calibri"/>
          <w:lang w:eastAsia="zh-CN"/>
        </w:rPr>
        <w:t>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rFonts w:eastAsia="SimSun"/>
          <w:sz w:val="20"/>
          <w:szCs w:val="20"/>
          <w:lang w:eastAsia="zh-CN"/>
        </w:rPr>
      </w:pPr>
      <w:r>
        <w:rPr>
          <w:rFonts w:eastAsia="SimSun"/>
          <w:sz w:val="20"/>
          <w:szCs w:val="20"/>
          <w:lang w:eastAsia="zh-CN"/>
        </w:rPr>
        <w:tab/>
      </w:r>
      <w:r>
        <w:rPr>
          <w:noProof/>
        </w:rPr>
        <w:drawing>
          <wp:inline distT="0" distB="0" distL="19050" distR="0">
            <wp:extent cx="2860675" cy="2164715"/>
            <wp:effectExtent l="0" t="0" r="0" b="0"/>
            <wp:docPr id="215" name="Image8"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8"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rPr>
          <w:ins w:id="685" w:author="Tom-v3" w:date="2019-05-15T14:43:00Z"/>
          <w:rFonts w:ascii="Cambria" w:eastAsia="SimSun" w:hAnsi="Cambria" w:cs="Cambria"/>
          <w:b/>
          <w:bCs/>
          <w:color w:val="365F91"/>
          <w:sz w:val="40"/>
          <w:szCs w:val="40"/>
          <w:lang w:eastAsia="zh-CN"/>
        </w:rPr>
      </w:pPr>
      <w:r>
        <w:rPr>
          <w:noProof/>
        </w:rPr>
        <w:drawing>
          <wp:inline distT="0" distB="0" distL="0" distR="0">
            <wp:extent cx="3780155" cy="3085465"/>
            <wp:effectExtent l="0" t="0" r="0" b="0"/>
            <wp:docPr id="21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圖片 197"/>
                    <pic:cNvPicPr>
                      <a:picLocks noChangeAspect="1" noChangeArrowheads="1"/>
                    </pic:cNvPicPr>
                  </pic:nvPicPr>
                  <pic:blipFill>
                    <a:blip r:embed="rId165"/>
                    <a:stretch>
                      <a:fillRect/>
                    </a:stretch>
                  </pic:blipFill>
                  <pic:spPr bwMode="auto">
                    <a:xfrm>
                      <a:off x="0" y="0"/>
                      <a:ext cx="3780155" cy="3085465"/>
                    </a:xfrm>
                    <a:prstGeom prst="rect">
                      <a:avLst/>
                    </a:prstGeom>
                  </pic:spPr>
                </pic:pic>
              </a:graphicData>
            </a:graphic>
          </wp:inline>
        </w:drawing>
      </w:r>
      <w:r>
        <w:rPr>
          <w:noProof/>
        </w:rPr>
        <mc:AlternateContent>
          <mc:Choice Requires="wps">
            <w:drawing>
              <wp:anchor distT="0" distB="0" distL="0" distR="0" simplePos="0" relativeHeight="195" behindDoc="0" locked="0" layoutInCell="1" allowOverlap="1" wp14:anchorId="2E2D4EF9">
                <wp:simplePos x="0" y="0"/>
                <wp:positionH relativeFrom="column">
                  <wp:posOffset>-82550</wp:posOffset>
                </wp:positionH>
                <wp:positionV relativeFrom="paragraph">
                  <wp:posOffset>565150</wp:posOffset>
                </wp:positionV>
                <wp:extent cx="2448560" cy="867410"/>
                <wp:effectExtent l="12700" t="12700" r="15875" b="15875"/>
                <wp:wrapNone/>
                <wp:docPr id="216" name="AutoShape 31"/>
                <wp:cNvGraphicFramePr/>
                <a:graphic xmlns:a="http://schemas.openxmlformats.org/drawingml/2006/main">
                  <a:graphicData uri="http://schemas.microsoft.com/office/word/2010/wordprocessingShape">
                    <wps:wsp>
                      <wps:cNvSpPr/>
                      <wps:spPr>
                        <a:xfrm>
                          <a:off x="0" y="0"/>
                          <a:ext cx="2448000" cy="866880"/>
                        </a:xfrm>
                        <a:prstGeom prst="roundRect">
                          <a:avLst>
                            <a:gd name="adj" fmla="val 16667"/>
                          </a:avLst>
                        </a:prstGeom>
                        <a:noFill/>
                        <a:ln w="1908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rsidR="00D95DD7" w:rsidRDefault="00D95DD7">
      <w:pPr>
        <w:rPr>
          <w:ins w:id="686" w:author="Tom-v3" w:date="2019-05-15T14:43:00Z"/>
          <w:rFonts w:ascii="Cambria" w:eastAsia="SimSun" w:hAnsi="Cambria" w:cs="Cambria"/>
          <w:b/>
          <w:bCs/>
          <w:color w:val="365F91"/>
          <w:sz w:val="40"/>
          <w:szCs w:val="40"/>
          <w:lang w:eastAsia="zh-CN"/>
        </w:rPr>
      </w:pPr>
    </w:p>
    <w:p w:rsidR="00D95DD7" w:rsidRDefault="00F96ECC">
      <w:pPr>
        <w:rPr>
          <w:del w:id="687" w:author="Tom-v3" w:date="2019-05-15T14:43:00Z"/>
          <w:rFonts w:ascii="Cambria" w:eastAsia="SimSun" w:hAnsi="Cambria" w:cs="Cambria"/>
          <w:b/>
          <w:bCs/>
          <w:color w:val="365F91"/>
          <w:sz w:val="40"/>
          <w:szCs w:val="40"/>
          <w:lang w:eastAsia="zh-CN"/>
        </w:rPr>
      </w:pPr>
      <w:r>
        <w:rPr>
          <w:noProof/>
        </w:rPr>
        <w:drawing>
          <wp:inline distT="0" distB="0" distL="19050" distR="1905">
            <wp:extent cx="5045710" cy="2999740"/>
            <wp:effectExtent l="0" t="0" r="0" b="0"/>
            <wp:docPr id="219" name="Image9" descr="C:\Users\SIT\AppData\Local\LINE\Cache\tmp\1556595313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9" descr="C:\Users\SIT\AppData\Local\LINE\Cache\tmp\1556595313646.jpg"/>
                    <pic:cNvPicPr>
                      <a:picLocks noChangeAspect="1" noChangeArrowheads="1"/>
                    </pic:cNvPicPr>
                  </pic:nvPicPr>
                  <pic:blipFill>
                    <a:blip r:embed="rId166"/>
                    <a:stretch>
                      <a:fillRect/>
                    </a:stretch>
                  </pic:blipFill>
                  <pic:spPr bwMode="auto">
                    <a:xfrm>
                      <a:off x="0" y="0"/>
                      <a:ext cx="5045710" cy="2999740"/>
                    </a:xfrm>
                    <a:prstGeom prst="rect">
                      <a:avLst/>
                    </a:prstGeom>
                  </pic:spPr>
                </pic:pic>
              </a:graphicData>
            </a:graphic>
          </wp:inline>
        </w:drawing>
      </w:r>
      <w:r>
        <w:rPr>
          <w:noProof/>
        </w:rPr>
        <mc:AlternateContent>
          <mc:Choice Requires="wps">
            <w:drawing>
              <wp:anchor distT="0" distB="0" distL="0" distR="0" simplePos="0" relativeHeight="186" behindDoc="0" locked="0" layoutInCell="1" allowOverlap="1">
                <wp:simplePos x="0" y="0"/>
                <wp:positionH relativeFrom="column">
                  <wp:posOffset>80645</wp:posOffset>
                </wp:positionH>
                <wp:positionV relativeFrom="paragraph">
                  <wp:posOffset>428625</wp:posOffset>
                </wp:positionV>
                <wp:extent cx="4763135" cy="644525"/>
                <wp:effectExtent l="13970" t="9525" r="14605" b="13335"/>
                <wp:wrapNone/>
                <wp:docPr id="218" name="Rectangle 21"/>
                <wp:cNvGraphicFramePr/>
                <a:graphic xmlns:a="http://schemas.openxmlformats.org/drawingml/2006/main">
                  <a:graphicData uri="http://schemas.microsoft.com/office/word/2010/wordprocessingShape">
                    <wps:wsp>
                      <wps:cNvSpPr/>
                      <wps:spPr>
                        <a:xfrm>
                          <a:off x="0" y="0"/>
                          <a:ext cx="4762440" cy="6440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1" stroked="t" style="position:absolute;margin-left:6.35pt;margin-top:33.75pt;width:374.95pt;height:50.65pt">
                <w10:wrap type="none"/>
                <v:fill o:detectmouseclick="t" on="false"/>
                <v:stroke color="red" weight="19080" joinstyle="miter" endcap="flat"/>
              </v:rect>
            </w:pict>
          </mc:Fallback>
        </mc:AlternateContent>
      </w:r>
    </w:p>
    <w:p w:rsidR="00D95DD7" w:rsidRDefault="00F96ECC">
      <w:pPr>
        <w:tabs>
          <w:tab w:val="left" w:pos="700"/>
        </w:tabs>
        <w:spacing w:line="283" w:lineRule="auto"/>
        <w:ind w:left="720" w:hanging="719"/>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.3</w:t>
      </w:r>
      <w:r>
        <w:rPr>
          <w:rFonts w:ascii="Calibri" w:eastAsia="新細明體" w:hAnsi="Calibri" w:cs="Calibri"/>
          <w:lang w:eastAsia="zh-CN"/>
        </w:rPr>
        <w:tab/>
      </w:r>
      <w:r>
        <w:rPr>
          <w:rFonts w:ascii="Calibri" w:eastAsia="SimSun" w:hAnsi="Calibri" w:cs="Calibri"/>
          <w:lang w:eastAsia="zh-CN"/>
        </w:rPr>
        <w:t xml:space="preserve">Open Command Prompt as </w:t>
      </w:r>
      <w:r>
        <w:rPr>
          <w:rFonts w:ascii="Calibri" w:eastAsia="SimSun" w:hAnsi="Calibri" w:cs="Calibri"/>
          <w:b/>
          <w:lang w:eastAsia="zh-CN"/>
        </w:rPr>
        <w:t>administrator</w:t>
      </w:r>
      <w:r>
        <w:rPr>
          <w:rFonts w:ascii="Calibri" w:eastAsia="SimSun" w:hAnsi="Calibri" w:cs="Calibri"/>
          <w:lang w:eastAsia="zh-CN"/>
        </w:rPr>
        <w:t xml:space="preserve"> in order to register DIKO</w:t>
      </w:r>
      <w:r>
        <w:rPr>
          <w:rFonts w:ascii="Calibri" w:hAnsi="Calibri" w:cs="Calibri"/>
        </w:rPr>
        <w:t xml:space="preserve"> </w:t>
      </w:r>
      <w:r>
        <w:rPr>
          <w:rFonts w:ascii="Calibri" w:eastAsia="SimSun" w:hAnsi="Calibri" w:cs="Calibri"/>
          <w:sz w:val="21"/>
          <w:szCs w:val="21"/>
          <w:lang w:eastAsia="zh-CN"/>
        </w:rPr>
        <w:t>Sync</w:t>
      </w:r>
      <w:r>
        <w:rPr>
          <w:rFonts w:ascii="Calibri" w:hAnsi="Calibri" w:cs="Calibri"/>
          <w:sz w:val="21"/>
          <w:szCs w:val="21"/>
        </w:rPr>
        <w:t xml:space="preserve"> </w:t>
      </w:r>
      <w:r>
        <w:rPr>
          <w:rFonts w:ascii="Calibri" w:eastAsia="SimSun" w:hAnsi="Calibri" w:cs="Calibri"/>
          <w:sz w:val="21"/>
          <w:szCs w:val="21"/>
          <w:lang w:eastAsia="zh-CN"/>
        </w:rPr>
        <w:t>Folder</w:t>
      </w:r>
      <w:r>
        <w:rPr>
          <w:rFonts w:ascii="Calibri" w:hAnsi="Calibri" w:cs="Calibri"/>
          <w:sz w:val="21"/>
          <w:szCs w:val="21"/>
        </w:rPr>
        <w:t xml:space="preserve"> </w:t>
      </w:r>
      <w:r>
        <w:rPr>
          <w:rFonts w:ascii="Calibri" w:eastAsia="SimSun" w:hAnsi="Calibri" w:cs="Calibri"/>
          <w:sz w:val="21"/>
          <w:szCs w:val="21"/>
          <w:lang w:eastAsia="zh-CN"/>
        </w:rPr>
        <w:t>Mass</w:t>
      </w:r>
      <w:r>
        <w:rPr>
          <w:rFonts w:ascii="Calibri" w:hAnsi="Calibri" w:cs="Calibri"/>
          <w:sz w:val="21"/>
          <w:szCs w:val="21"/>
        </w:rPr>
        <w:t xml:space="preserve"> Monitor</w:t>
      </w:r>
      <w:r>
        <w:rPr>
          <w:rFonts w:ascii="Calibri" w:eastAsia="SimSun" w:hAnsi="Calibri" w:cs="Calibri"/>
          <w:lang w:eastAsia="zh-CN"/>
        </w:rPr>
        <w:t xml:space="preserve"> service</w:t>
      </w:r>
    </w:p>
    <w:p w:rsidR="00D95DD7" w:rsidRDefault="00D95DD7">
      <w:pPr>
        <w:spacing w:line="179" w:lineRule="exact"/>
        <w:rPr>
          <w:del w:id="688" w:author="Tom-v3" w:date="2019-05-15T14:43:00Z"/>
          <w:sz w:val="20"/>
          <w:szCs w:val="20"/>
        </w:rPr>
      </w:pPr>
    </w:p>
    <w:p w:rsidR="00D95DD7" w:rsidRDefault="00D95DD7">
      <w:pPr>
        <w:tabs>
          <w:tab w:val="left" w:pos="700"/>
        </w:tabs>
        <w:spacing w:line="283" w:lineRule="auto"/>
        <w:ind w:left="720" w:right="1220" w:hanging="719"/>
        <w:rPr>
          <w:del w:id="689" w:author="Tom-v3" w:date="2019-05-15T14:43:00Z"/>
          <w:rFonts w:ascii="Calibri" w:eastAsia="SimSun" w:hAnsi="Calibri" w:cs="Calibri"/>
          <w:lang w:eastAsia="zh-CN"/>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cd C:\DIKO\SyncFolderMass</w:t>
      </w:r>
      <w:r>
        <w:rPr>
          <w:rFonts w:ascii="Calibri" w:eastAsia="SimSun" w:hAnsi="Calibri" w:cs="Calibri"/>
          <w:lang w:eastAsia="zh-CN"/>
        </w:rPr>
        <w:t xml:space="preserve"> and press Enter key to change the current directory to C:\DIKO\SyncFolderMass.</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87" behindDoc="0" locked="0" layoutInCell="1" allowOverlap="1">
                <wp:simplePos x="0" y="0"/>
                <wp:positionH relativeFrom="column">
                  <wp:posOffset>1522730</wp:posOffset>
                </wp:positionH>
                <wp:positionV relativeFrom="paragraph">
                  <wp:posOffset>494665</wp:posOffset>
                </wp:positionV>
                <wp:extent cx="1740535" cy="184785"/>
                <wp:effectExtent l="17780" t="18415" r="13970" b="16510"/>
                <wp:wrapNone/>
                <wp:docPr id="220" name="Rectangle 23"/>
                <wp:cNvGraphicFramePr/>
                <a:graphic xmlns:a="http://schemas.openxmlformats.org/drawingml/2006/main">
                  <a:graphicData uri="http://schemas.microsoft.com/office/word/2010/wordprocessingShape">
                    <wps:wsp>
                      <wps:cNvSpPr/>
                      <wps:spPr>
                        <a:xfrm>
                          <a:off x="0" y="0"/>
                          <a:ext cx="1739880" cy="184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3" stroked="t" style="position:absolute;margin-left:119.9pt;margin-top:38.95pt;width:136.95pt;height:14.45pt">
                <w10:wrap type="none"/>
                <v:fill o:detectmouseclick="t" on="false"/>
                <v:stroke color="red" weight="19080" joinstyle="miter" endcap="flat"/>
              </v:rect>
            </w:pict>
          </mc:Fallback>
        </mc:AlternateContent>
      </w:r>
      <w:r>
        <w:t xml:space="preserve"> </w:t>
      </w:r>
      <w:r>
        <w:rPr>
          <w:noProof/>
        </w:rPr>
        <w:drawing>
          <wp:inline distT="0" distB="0" distL="19050" distR="3175">
            <wp:extent cx="5387975" cy="1407795"/>
            <wp:effectExtent l="0" t="0" r="0" b="0"/>
            <wp:docPr id="221" name="Image10" descr="C:\Users\SIT\AppData\Local\LINE\Cache\tmp\1556595493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 descr="C:\Users\SIT\AppData\Local\LINE\Cache\tmp\1556595493152.jpg"/>
                    <pic:cNvPicPr>
                      <a:picLocks noChangeAspect="1" noChangeArrowheads="1"/>
                    </pic:cNvPicPr>
                  </pic:nvPicPr>
                  <pic:blipFill>
                    <a:blip r:embed="rId167"/>
                    <a:stretch>
                      <a:fillRect/>
                    </a:stretch>
                  </pic:blipFill>
                  <pic:spPr bwMode="auto">
                    <a:xfrm>
                      <a:off x="0" y="0"/>
                      <a:ext cx="5387975" cy="1407795"/>
                    </a:xfrm>
                    <a:prstGeom prst="rect">
                      <a:avLst/>
                    </a:prstGeom>
                  </pic:spPr>
                </pic:pic>
              </a:graphicData>
            </a:graphic>
          </wp:inline>
        </w:drawing>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"Register DIKOEmailCapturingPro.bat"</w:t>
      </w:r>
      <w:r>
        <w:rPr>
          <w:rFonts w:ascii="Calibri" w:eastAsia="SimSun" w:hAnsi="Calibri" w:cs="Calibri"/>
          <w:lang w:eastAsia="zh-CN"/>
        </w:rPr>
        <w:t xml:space="preserve"> and press Enter key to run the installation program.</w:t>
      </w:r>
    </w:p>
    <w:p w:rsidR="00D95DD7" w:rsidRDefault="00F96ECC">
      <w:pPr>
        <w:tabs>
          <w:tab w:val="left" w:pos="700"/>
        </w:tabs>
      </w:pPr>
      <w:r>
        <w:rPr>
          <w:noProof/>
        </w:rPr>
        <mc:AlternateContent>
          <mc:Choice Requires="wps">
            <w:drawing>
              <wp:anchor distT="0" distB="0" distL="0" distR="0" simplePos="0" relativeHeight="188" behindDoc="0" locked="0" layoutInCell="1" allowOverlap="1">
                <wp:simplePos x="0" y="0"/>
                <wp:positionH relativeFrom="column">
                  <wp:posOffset>1721485</wp:posOffset>
                </wp:positionH>
                <wp:positionV relativeFrom="paragraph">
                  <wp:posOffset>740410</wp:posOffset>
                </wp:positionV>
                <wp:extent cx="2383155" cy="215265"/>
                <wp:effectExtent l="16510" t="16510" r="10795" b="16510"/>
                <wp:wrapNone/>
                <wp:docPr id="222" name="Rectangle 24"/>
                <wp:cNvGraphicFramePr/>
                <a:graphic xmlns:a="http://schemas.openxmlformats.org/drawingml/2006/main">
                  <a:graphicData uri="http://schemas.microsoft.com/office/word/2010/wordprocessingShape">
                    <wps:wsp>
                      <wps:cNvSpPr/>
                      <wps:spPr>
                        <a:xfrm>
                          <a:off x="0" y="0"/>
                          <a:ext cx="2382480" cy="21456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4" stroked="t" style="position:absolute;margin-left:135.55pt;margin-top:58.3pt;width:187.55pt;height:16.85pt">
                <w10:wrap type="none"/>
                <v:fill o:detectmouseclick="t" on="false"/>
                <v:stroke color="red" weight="19080" joinstyle="miter" endcap="flat"/>
              </v:rect>
            </w:pict>
          </mc:Fallback>
        </mc:AlternateContent>
      </w:r>
      <w:r>
        <w:t xml:space="preserve"> </w:t>
      </w:r>
      <w:r>
        <w:rPr>
          <w:noProof/>
        </w:rPr>
        <w:drawing>
          <wp:inline distT="0" distB="0" distL="19050" distR="8890">
            <wp:extent cx="5896610" cy="1416050"/>
            <wp:effectExtent l="0" t="0" r="0" b="0"/>
            <wp:docPr id="223" name="Image11" descr="C:\Users\SIT\AppData\Local\LINE\Cache\tmp\1556595587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1" descr="C:\Users\SIT\AppData\Local\LINE\Cache\tmp\1556595587845.jpg"/>
                    <pic:cNvPicPr>
                      <a:picLocks noChangeAspect="1" noChangeArrowheads="1"/>
                    </pic:cNvPicPr>
                  </pic:nvPicPr>
                  <pic:blipFill>
                    <a:blip r:embed="rId168"/>
                    <a:stretch>
                      <a:fillRect/>
                    </a:stretch>
                  </pic:blipFill>
                  <pic:spPr bwMode="auto">
                    <a:xfrm>
                      <a:off x="0" y="0"/>
                      <a:ext cx="5896610" cy="1416050"/>
                    </a:xfrm>
                    <a:prstGeom prst="rect">
                      <a:avLst/>
                    </a:prstGeom>
                  </pic:spPr>
                </pic:pic>
              </a:graphicData>
            </a:graphic>
          </wp:inline>
        </w:drawing>
      </w:r>
    </w:p>
    <w:p w:rsidR="00D95DD7" w:rsidRDefault="00D95DD7">
      <w:pPr>
        <w:tabs>
          <w:tab w:val="left" w:pos="700"/>
        </w:tabs>
        <w:rPr>
          <w:ins w:id="690" w:author="Tom-v3" w:date="2019-05-15T14:43:00Z"/>
          <w:sz w:val="20"/>
          <w:szCs w:val="20"/>
        </w:rPr>
      </w:pPr>
    </w:p>
    <w:p w:rsidR="00D95DD7" w:rsidRDefault="00F96ECC">
      <w:pPr>
        <w:tabs>
          <w:tab w:val="left" w:pos="700"/>
        </w:tabs>
        <w:rPr>
          <w:rFonts w:eastAsia="SimSun"/>
          <w:sz w:val="20"/>
          <w:szCs w:val="20"/>
          <w:lang w:eastAsia="zh-CN"/>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.6</w:t>
      </w:r>
      <w:r>
        <w:rPr>
          <w:rFonts w:ascii="Calibri" w:eastAsia="新細明體" w:hAnsi="Calibri" w:cs="Calibri"/>
          <w:lang w:eastAsia="zh-CN"/>
        </w:rPr>
        <w:tab/>
      </w:r>
      <w:r>
        <w:rPr>
          <w:rFonts w:ascii="Calibri" w:eastAsia="SimSun" w:hAnsi="Calibri" w:cs="Calibri"/>
          <w:lang w:eastAsia="zh-CN"/>
        </w:rPr>
        <w:t>If the installation is succeeded, the screen will appear message of “The transacted install has completed”</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89" behindDoc="0" locked="0" layoutInCell="1" allowOverlap="1">
                <wp:simplePos x="0" y="0"/>
                <wp:positionH relativeFrom="column">
                  <wp:posOffset>142875</wp:posOffset>
                </wp:positionH>
                <wp:positionV relativeFrom="paragraph">
                  <wp:posOffset>2342515</wp:posOffset>
                </wp:positionV>
                <wp:extent cx="2864485" cy="406400"/>
                <wp:effectExtent l="9525" t="18415" r="12700" b="13970"/>
                <wp:wrapNone/>
                <wp:docPr id="224" name="Rectangle 25"/>
                <wp:cNvGraphicFramePr/>
                <a:graphic xmlns:a="http://schemas.openxmlformats.org/drawingml/2006/main">
                  <a:graphicData uri="http://schemas.microsoft.com/office/word/2010/wordprocessingShape">
                    <wps:wsp>
                      <wps:cNvSpPr/>
                      <wps:spPr>
                        <a:xfrm>
                          <a:off x="0" y="0"/>
                          <a:ext cx="2863800" cy="4057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5" stroked="t" style="position:absolute;margin-left:11.25pt;margin-top:184.45pt;width:225.45pt;height:31.9pt">
                <w10:wrap type="none"/>
                <v:fill o:detectmouseclick="t" on="false"/>
                <v:stroke color="red" weight="19080" joinstyle="miter" endcap="flat"/>
              </v:rect>
            </w:pict>
          </mc:Fallback>
        </mc:AlternateContent>
      </w:r>
      <w:r>
        <w:t xml:space="preserve"> </w:t>
      </w:r>
      <w:r>
        <w:rPr>
          <w:noProof/>
        </w:rPr>
        <w:drawing>
          <wp:inline distT="0" distB="0" distL="19050" distR="0">
            <wp:extent cx="5928360" cy="2953385"/>
            <wp:effectExtent l="0" t="0" r="0" b="0"/>
            <wp:docPr id="225" name="Image12" descr="C:\Users\SIT\AppData\Local\LINE\Cache\tmp\1556595661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2" descr="C:\Users\SIT\AppData\Local\LINE\Cache\tmp\1556595661564.jpg"/>
                    <pic:cNvPicPr>
                      <a:picLocks noChangeAspect="1" noChangeArrowheads="1"/>
                    </pic:cNvPicPr>
                  </pic:nvPicPr>
                  <pic:blipFill>
                    <a:blip r:embed="rId169"/>
                    <a:stretch>
                      <a:fillRect/>
                    </a:stretch>
                  </pic:blipFill>
                  <pic:spPr bwMode="auto">
                    <a:xfrm>
                      <a:off x="0" y="0"/>
                      <a:ext cx="5928360" cy="2953385"/>
                    </a:xfrm>
                    <a:prstGeom prst="rect">
                      <a:avLst/>
                    </a:prstGeom>
                  </pic:spPr>
                </pic:pic>
              </a:graphicData>
            </a:graphic>
          </wp:inline>
        </w:drawing>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.7</w:t>
      </w:r>
      <w:r>
        <w:rPr>
          <w:rFonts w:ascii="Calibri" w:eastAsia="新細明體" w:hAnsi="Calibri" w:cs="Calibri"/>
          <w:lang w:eastAsia="zh-CN"/>
        </w:rPr>
        <w:tab/>
      </w:r>
      <w:r>
        <w:rPr>
          <w:rFonts w:ascii="Calibri" w:eastAsia="SimSun" w:hAnsi="Calibri" w:cs="Calibri"/>
          <w:lang w:eastAsia="zh-CN"/>
        </w:rPr>
        <w:t>Close the Command Prompt window.</w:t>
      </w:r>
    </w:p>
    <w:p w:rsidR="00D95DD7" w:rsidRDefault="00D95DD7">
      <w:pPr>
        <w:tabs>
          <w:tab w:val="left" w:pos="700"/>
        </w:tabs>
        <w:rPr>
          <w:sz w:val="20"/>
          <w:szCs w:val="20"/>
        </w:rPr>
      </w:pPr>
    </w:p>
    <w:p w:rsidR="00D95DD7" w:rsidRDefault="00F96ECC">
      <w:pPr>
        <w:tabs>
          <w:tab w:val="left" w:pos="700"/>
        </w:tabs>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.8</w:t>
      </w:r>
      <w:r>
        <w:rPr>
          <w:rFonts w:ascii="Calibri" w:eastAsia="新細明體" w:hAnsi="Calibri" w:cs="Calibri"/>
          <w:lang w:eastAsia="zh-CN"/>
        </w:rPr>
        <w:tab/>
      </w:r>
      <w:r>
        <w:rPr>
          <w:rFonts w:ascii="Calibri" w:eastAsia="SimSun" w:hAnsi="Calibri" w:cs="Calibri"/>
          <w:lang w:eastAsia="zh-CN"/>
        </w:rPr>
        <w:t>Search “Services” and Open “Services” interface.</w:t>
      </w:r>
    </w:p>
    <w:p w:rsidR="00D95DD7" w:rsidRDefault="00F96ECC">
      <w:pPr>
        <w:tabs>
          <w:tab w:val="left" w:pos="700"/>
        </w:tabs>
        <w:rPr>
          <w:rFonts w:ascii="Calibri" w:eastAsia="SimSun" w:hAnsi="Calibri" w:cs="Calibri"/>
          <w:lang w:eastAsia="zh-CN"/>
        </w:rPr>
      </w:pPr>
      <w:r>
        <w:rPr>
          <w:noProof/>
        </w:rPr>
        <w:drawing>
          <wp:anchor distT="0" distB="0" distL="0" distR="123190" simplePos="0" relativeHeight="169" behindDoc="0" locked="0" layoutInCell="1" allowOverlap="1">
            <wp:simplePos x="0" y="0"/>
            <wp:positionH relativeFrom="column">
              <wp:align>left</wp:align>
            </wp:positionH>
            <wp:positionV relativeFrom="paragraph">
              <wp:posOffset>635</wp:posOffset>
            </wp:positionV>
            <wp:extent cx="2239010" cy="1548765"/>
            <wp:effectExtent l="0" t="0" r="0" b="0"/>
            <wp:wrapSquare wrapText="bothSides"/>
            <wp:docPr id="226" name="Image13"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3" descr="C:\Users\LP0001\AppData\Local\LINE\Cache\tmp\1541568878937.jpg"/>
                    <pic:cNvPicPr>
                      <a:picLocks noChangeAspect="1" noChangeArrowheads="1"/>
                    </pic:cNvPicPr>
                  </pic:nvPicPr>
                  <pic:blipFill>
                    <a:blip r:embed="rId160"/>
                    <a:stretch>
                      <a:fillRect/>
                    </a:stretch>
                  </pic:blipFill>
                  <pic:spPr bwMode="auto">
                    <a:xfrm>
                      <a:off x="0" y="0"/>
                      <a:ext cx="2239010" cy="1548765"/>
                    </a:xfrm>
                    <a:prstGeom prst="rect">
                      <a:avLst/>
                    </a:prstGeom>
                  </pic:spPr>
                </pic:pic>
              </a:graphicData>
            </a:graphic>
          </wp:anchor>
        </w:drawing>
      </w:r>
      <w:r>
        <w:rPr>
          <w:rFonts w:ascii="Cambria" w:eastAsia="SimSun" w:hAnsi="Cambria" w:cs="Cambria"/>
          <w:b/>
          <w:bCs/>
          <w:color w:val="365F91"/>
          <w:sz w:val="40"/>
          <w:szCs w:val="40"/>
          <w:lang w:eastAsia="zh-CN"/>
        </w:rPr>
        <w:br/>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.9</w:t>
      </w:r>
      <w:r>
        <w:rPr>
          <w:rFonts w:ascii="Calibri" w:eastAsia="新細明體" w:hAnsi="Calibri" w:cs="Calibri"/>
          <w:lang w:eastAsia="zh-CN"/>
        </w:rPr>
        <w:tab/>
      </w:r>
      <w:r>
        <w:rPr>
          <w:rFonts w:ascii="Calibri" w:eastAsia="SimSun" w:hAnsi="Calibri" w:cs="Calibri"/>
          <w:lang w:eastAsia="zh-CN"/>
        </w:rPr>
        <w:t xml:space="preserve">Right click on the DIKO </w:t>
      </w:r>
      <w:r>
        <w:rPr>
          <w:rFonts w:ascii="Calibri" w:hAnsi="Calibri" w:cs="Calibri"/>
        </w:rPr>
        <w:t>Sync Folder Mass Monitor</w:t>
      </w:r>
      <w:r>
        <w:rPr>
          <w:rFonts w:ascii="Calibri" w:eastAsia="SimSun" w:hAnsi="Calibri" w:cs="Calibri"/>
          <w:lang w:eastAsia="zh-CN"/>
        </w:rPr>
        <w:t xml:space="preserve"> and select Properties</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90" behindDoc="0" locked="0" layoutInCell="1" allowOverlap="1">
                <wp:simplePos x="0" y="0"/>
                <wp:positionH relativeFrom="column">
                  <wp:posOffset>2971800</wp:posOffset>
                </wp:positionH>
                <wp:positionV relativeFrom="paragraph">
                  <wp:posOffset>3077845</wp:posOffset>
                </wp:positionV>
                <wp:extent cx="839470" cy="164465"/>
                <wp:effectExtent l="9525" t="10795" r="18415" b="15875"/>
                <wp:wrapNone/>
                <wp:docPr id="227" name="Rectangle 26"/>
                <wp:cNvGraphicFramePr/>
                <a:graphic xmlns:a="http://schemas.openxmlformats.org/drawingml/2006/main">
                  <a:graphicData uri="http://schemas.microsoft.com/office/word/2010/wordprocessingShape">
                    <wps:wsp>
                      <wps:cNvSpPr/>
                      <wps:spPr>
                        <a:xfrm>
                          <a:off x="0" y="0"/>
                          <a:ext cx="838800" cy="1638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6" stroked="t" style="position:absolute;margin-left:234pt;margin-top:242.35pt;width:66pt;height:12.85pt">
                <w10:wrap type="none"/>
                <v:fill o:detectmouseclick="t" on="false"/>
                <v:stroke color="red" weight="19080" joinstyle="miter" endcap="flat"/>
              </v:rect>
            </w:pict>
          </mc:Fallback>
        </mc:AlternateContent>
      </w:r>
      <w:r>
        <w:t xml:space="preserve"> </w:t>
      </w:r>
      <w:r>
        <w:rPr>
          <w:noProof/>
        </w:rPr>
        <w:drawing>
          <wp:inline distT="0" distB="0" distL="19050" distR="0">
            <wp:extent cx="5067300" cy="3554095"/>
            <wp:effectExtent l="0" t="0" r="0" b="0"/>
            <wp:docPr id="228" name="Image14" descr="C:\Users\SIT\AppData\Local\LINE\Cache\tmp\1556595874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4" descr="C:\Users\SIT\AppData\Local\LINE\Cache\tmp\1556595874147.jpg"/>
                    <pic:cNvPicPr>
                      <a:picLocks noChangeAspect="1" noChangeArrowheads="1"/>
                    </pic:cNvPicPr>
                  </pic:nvPicPr>
                  <pic:blipFill>
                    <a:blip r:embed="rId170"/>
                    <a:stretch>
                      <a:fillRect/>
                    </a:stretch>
                  </pic:blipFill>
                  <pic:spPr bwMode="auto">
                    <a:xfrm>
                      <a:off x="0" y="0"/>
                      <a:ext cx="5067300" cy="3554095"/>
                    </a:xfrm>
                    <a:prstGeom prst="rect">
                      <a:avLst/>
                    </a:prstGeom>
                  </pic:spPr>
                </pic:pic>
              </a:graphicData>
            </a:graphic>
          </wp:inline>
        </w:drawing>
      </w:r>
    </w:p>
    <w:p w:rsidR="00D95DD7" w:rsidRDefault="00F96ECC">
      <w:pPr>
        <w:tabs>
          <w:tab w:val="left" w:pos="700"/>
        </w:tabs>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.10</w:t>
      </w:r>
      <w:r>
        <w:rPr>
          <w:rFonts w:ascii="Calibri" w:eastAsia="新細明體" w:hAnsi="Calibri" w:cs="Calibri"/>
          <w:lang w:eastAsia="zh-CN"/>
        </w:rPr>
        <w:tab/>
      </w:r>
      <w:r>
        <w:rPr>
          <w:rFonts w:ascii="Calibri" w:eastAsia="SimSun" w:hAnsi="Calibri" w:cs="Calibri"/>
          <w:lang w:eastAsia="zh-CN"/>
        </w:rPr>
        <w:t>Change the Startup type to “Automatic (Delayed Start)” and Click [OK]</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91" behindDoc="0" locked="0" layoutInCell="1" allowOverlap="1">
                <wp:simplePos x="0" y="0"/>
                <wp:positionH relativeFrom="column">
                  <wp:posOffset>938530</wp:posOffset>
                </wp:positionH>
                <wp:positionV relativeFrom="paragraph">
                  <wp:posOffset>1746250</wp:posOffset>
                </wp:positionV>
                <wp:extent cx="2033905" cy="151765"/>
                <wp:effectExtent l="14605" t="12700" r="9525" b="17145"/>
                <wp:wrapNone/>
                <wp:docPr id="229" name="Rectangle 27"/>
                <wp:cNvGraphicFramePr/>
                <a:graphic xmlns:a="http://schemas.openxmlformats.org/drawingml/2006/main">
                  <a:graphicData uri="http://schemas.microsoft.com/office/word/2010/wordprocessingShape">
                    <wps:wsp>
                      <wps:cNvSpPr/>
                      <wps:spPr>
                        <a:xfrm>
                          <a:off x="0" y="0"/>
                          <a:ext cx="2033280" cy="1512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7" stroked="t" style="position:absolute;margin-left:73.9pt;margin-top:137.5pt;width:160.05pt;height:11.85pt">
                <w10:wrap type="none"/>
                <v:fill o:detectmouseclick="t" on="false"/>
                <v:stroke color="red" weight="19080" joinstyle="miter" endcap="flat"/>
              </v:rect>
            </w:pict>
          </mc:Fallback>
        </mc:AlternateContent>
      </w:r>
      <w:r>
        <w:t xml:space="preserve"> </w:t>
      </w:r>
      <w:r>
        <w:rPr>
          <w:noProof/>
        </w:rPr>
        <w:drawing>
          <wp:inline distT="0" distB="0" distL="19050" distR="2540">
            <wp:extent cx="3121660" cy="3507105"/>
            <wp:effectExtent l="0" t="0" r="0" b="0"/>
            <wp:docPr id="230" name="Image15" descr="C:\Users\SIT\AppData\Local\LINE\Cache\tmp\1556596038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5" descr="C:\Users\SIT\AppData\Local\LINE\Cache\tmp\1556596038108.jpg"/>
                    <pic:cNvPicPr>
                      <a:picLocks noChangeAspect="1" noChangeArrowheads="1"/>
                    </pic:cNvPicPr>
                  </pic:nvPicPr>
                  <pic:blipFill>
                    <a:blip r:embed="rId171"/>
                    <a:stretch>
                      <a:fillRect/>
                    </a:stretch>
                  </pic:blipFill>
                  <pic:spPr bwMode="auto">
                    <a:xfrm>
                      <a:off x="0" y="0"/>
                      <a:ext cx="3121660" cy="3507105"/>
                    </a:xfrm>
                    <a:prstGeom prst="rect">
                      <a:avLst/>
                    </a:prstGeom>
                  </pic:spPr>
                </pic:pic>
              </a:graphicData>
            </a:graphic>
          </wp:inline>
        </w:drawing>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1</w:t>
      </w:r>
      <w:r>
        <w:rPr>
          <w:rFonts w:ascii="Calibri" w:hAnsi="Calibri" w:cs="Calibri"/>
        </w:rPr>
        <w:t>5</w:t>
      </w:r>
      <w:r>
        <w:rPr>
          <w:rFonts w:ascii="Calibri" w:eastAsia="SimSun" w:hAnsi="Calibri" w:cs="Calibri"/>
          <w:lang w:eastAsia="zh-CN"/>
        </w:rPr>
        <w:t>.11</w:t>
      </w:r>
      <w:r>
        <w:rPr>
          <w:sz w:val="20"/>
          <w:szCs w:val="20"/>
          <w:lang w:eastAsia="zh-CN"/>
        </w:rPr>
        <w:tab/>
      </w:r>
      <w:r>
        <w:rPr>
          <w:rFonts w:ascii="Calibri" w:eastAsia="SimSun" w:hAnsi="Calibri" w:cs="Calibri"/>
          <w:sz w:val="21"/>
          <w:szCs w:val="21"/>
          <w:lang w:eastAsia="zh-CN"/>
        </w:rPr>
        <w:t xml:space="preserve">Click Start to Start the DIKO </w:t>
      </w:r>
      <w:r>
        <w:rPr>
          <w:rFonts w:ascii="Calibri" w:hAnsi="Calibri" w:cs="Calibri"/>
          <w:sz w:val="21"/>
          <w:szCs w:val="21"/>
        </w:rPr>
        <w:t>Folder Mass Sync Monitor</w:t>
      </w:r>
    </w:p>
    <w:p w:rsidR="00D95DD7" w:rsidRDefault="00F96ECC">
      <w:r>
        <w:rPr>
          <w:noProof/>
        </w:rPr>
        <mc:AlternateContent>
          <mc:Choice Requires="wps">
            <w:drawing>
              <wp:anchor distT="0" distB="0" distL="0" distR="0" simplePos="0" relativeHeight="192" behindDoc="0" locked="0" layoutInCell="1" allowOverlap="1">
                <wp:simplePos x="0" y="0"/>
                <wp:positionH relativeFrom="column">
                  <wp:posOffset>688975</wp:posOffset>
                </wp:positionH>
                <wp:positionV relativeFrom="paragraph">
                  <wp:posOffset>665480</wp:posOffset>
                </wp:positionV>
                <wp:extent cx="184785" cy="116840"/>
                <wp:effectExtent l="12700" t="17780" r="12700" b="18415"/>
                <wp:wrapNone/>
                <wp:docPr id="231" name="Rectangle 28"/>
                <wp:cNvGraphicFramePr/>
                <a:graphic xmlns:a="http://schemas.openxmlformats.org/drawingml/2006/main">
                  <a:graphicData uri="http://schemas.microsoft.com/office/word/2010/wordprocessingShape">
                    <wps:wsp>
                      <wps:cNvSpPr/>
                      <wps:spPr>
                        <a:xfrm>
                          <a:off x="0" y="0"/>
                          <a:ext cx="184320" cy="1162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8" stroked="t" style="position:absolute;margin-left:54.25pt;margin-top:52.4pt;width:14.45pt;height:9.1pt">
                <w10:wrap type="none"/>
                <v:fill o:detectmouseclick="t" on="false"/>
                <v:stroke color="red" weight="19080" joinstyle="miter" endcap="flat"/>
              </v:rect>
            </w:pict>
          </mc:Fallback>
        </mc:AlternateContent>
      </w:r>
      <w:r>
        <w:t xml:space="preserve"> </w:t>
      </w:r>
      <w:r>
        <w:rPr>
          <w:noProof/>
        </w:rPr>
        <w:drawing>
          <wp:inline distT="0" distB="0" distL="19050" distR="0">
            <wp:extent cx="4139565" cy="2856865"/>
            <wp:effectExtent l="0" t="0" r="0" b="0"/>
            <wp:docPr id="232" name="Image16" descr="C:\Users\SIT\AppData\Local\LINE\Cache\tmp\1556596116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6" descr="C:\Users\SIT\AppData\Local\LINE\Cache\tmp\1556596116016.jpg"/>
                    <pic:cNvPicPr>
                      <a:picLocks noChangeAspect="1" noChangeArrowheads="1"/>
                    </pic:cNvPicPr>
                  </pic:nvPicPr>
                  <pic:blipFill>
                    <a:blip r:embed="rId172"/>
                    <a:stretch>
                      <a:fillRect/>
                    </a:stretch>
                  </pic:blipFill>
                  <pic:spPr bwMode="auto">
                    <a:xfrm>
                      <a:off x="0" y="0"/>
                      <a:ext cx="4139565" cy="2856865"/>
                    </a:xfrm>
                    <a:prstGeom prst="rect">
                      <a:avLst/>
                    </a:prstGeom>
                  </pic:spPr>
                </pic:pic>
              </a:graphicData>
            </a:graphic>
          </wp:inline>
        </w:drawing>
      </w:r>
      <w:bookmarkStart w:id="691" w:name="_Hlk8833807"/>
      <w:bookmarkEnd w:id="691"/>
    </w:p>
    <w:bookmarkEnd w:id="682"/>
    <w:bookmarkEnd w:id="683"/>
    <w:p w:rsidR="0021250E" w:rsidRDefault="0021250E">
      <w:pPr>
        <w:rPr>
          <w:rFonts w:ascii="Cambria" w:eastAsia="SimSun" w:hAnsi="Cambria" w:cs="Cambria"/>
          <w:b/>
          <w:bCs/>
          <w:color w:val="365F91"/>
          <w:sz w:val="40"/>
          <w:szCs w:val="40"/>
          <w:lang w:eastAsia="zh-CN"/>
        </w:rPr>
      </w:pPr>
    </w:p>
    <w:p w:rsidR="0021250E" w:rsidRDefault="0021250E" w:rsidP="0021250E">
      <w:pPr>
        <w:rPr>
          <w:sz w:val="20"/>
          <w:szCs w:val="20"/>
        </w:rPr>
      </w:pPr>
      <w:r>
        <w:rPr>
          <w:rFonts w:ascii="Cambria" w:eastAsia="SimSun" w:hAnsi="Cambria" w:cs="Cambria"/>
          <w:b/>
          <w:bCs/>
          <w:color w:val="365F91"/>
          <w:sz w:val="40"/>
          <w:szCs w:val="40"/>
          <w:lang w:eastAsia="zh-CN"/>
        </w:rPr>
        <w:t>1</w:t>
      </w:r>
      <w:r>
        <w:rPr>
          <w:rFonts w:ascii="Cambria" w:hAnsi="Cambria" w:cs="Cambria"/>
          <w:b/>
          <w:bCs/>
          <w:color w:val="365F91"/>
          <w:sz w:val="40"/>
          <w:szCs w:val="40"/>
        </w:rPr>
        <w:t>6</w:t>
      </w:r>
      <w:r>
        <w:rPr>
          <w:rFonts w:ascii="Cambria" w:eastAsia="SimSun" w:hAnsi="Cambria" w:cs="Cambria"/>
          <w:b/>
          <w:bCs/>
          <w:color w:val="365F91"/>
          <w:sz w:val="40"/>
          <w:szCs w:val="40"/>
          <w:lang w:eastAsia="zh-CN"/>
        </w:rPr>
        <w:t xml:space="preserve"> Browse and login DIKO</w:t>
      </w:r>
    </w:p>
    <w:p w:rsidR="00D95DD7" w:rsidRDefault="0021250E">
      <w:pPr>
        <w:rPr>
          <w:rFonts w:ascii="Cambria" w:eastAsia="SimSun" w:hAnsi="Cambria" w:cs="Cambria"/>
          <w:b/>
          <w:bCs/>
          <w:color w:val="365F91"/>
          <w:sz w:val="40"/>
          <w:szCs w:val="40"/>
          <w:lang w:eastAsia="zh-CN"/>
        </w:rPr>
      </w:pPr>
      <w:r>
        <w:rPr>
          <w:rFonts w:ascii="Calibri" w:eastAsia="SimSun" w:hAnsi="Calibri" w:cs="Calibri"/>
          <w:lang w:eastAsia="zh-CN"/>
        </w:rPr>
        <w:t>1</w:t>
      </w:r>
      <w:r>
        <w:rPr>
          <w:rFonts w:ascii="Calibri" w:hAnsi="Calibri" w:cs="Calibri"/>
        </w:rPr>
        <w:t>6</w:t>
      </w:r>
      <w:r>
        <w:rPr>
          <w:rFonts w:ascii="Calibri" w:eastAsia="SimSun" w:hAnsi="Calibri" w:cs="Calibri"/>
          <w:lang w:eastAsia="zh-CN"/>
        </w:rPr>
        <w:t>.1</w:t>
      </w:r>
      <w:r>
        <w:rPr>
          <w:rFonts w:ascii="Calibri" w:eastAsia="新細明體" w:hAnsi="Calibri" w:cs="Calibri"/>
          <w:lang w:eastAsia="zh-CN"/>
        </w:rPr>
        <w:tab/>
      </w:r>
      <w:r>
        <w:rPr>
          <w:rFonts w:ascii="Calibri" w:eastAsia="SimSun" w:hAnsi="Calibri" w:cs="Calibri"/>
          <w:lang w:eastAsia="zh-CN"/>
        </w:rPr>
        <w:t>Open Web browser (e.g.: Chrome), input address “http://127.0.0.1/</w:t>
      </w:r>
      <w:proofErr w:type="spellStart"/>
      <w:r>
        <w:rPr>
          <w:rFonts w:ascii="Calibri" w:eastAsia="SimSun" w:hAnsi="Calibri" w:cs="Calibri"/>
          <w:lang w:eastAsia="zh-CN"/>
        </w:rPr>
        <w:t>diko</w:t>
      </w:r>
      <w:proofErr w:type="spellEnd"/>
      <w:r>
        <w:rPr>
          <w:rFonts w:ascii="Calibri" w:eastAsia="SimSun" w:hAnsi="Calibri" w:cs="Calibri"/>
          <w:lang w:eastAsia="zh-CN"/>
        </w:rPr>
        <w:t xml:space="preserve">/index.aspx”, input admin as the Login ID &amp; 12345 as the password. Finally, </w:t>
      </w:r>
      <w:ins w:id="692" w:author="Tom-v3" w:date="2019-05-15T14:43:00Z">
        <w:r>
          <w:rPr>
            <w:rFonts w:ascii="Calibri" w:eastAsia="SimSun" w:hAnsi="Calibri" w:cs="Calibri"/>
            <w:lang w:eastAsia="zh-CN"/>
          </w:rPr>
          <w:t>click</w:t>
        </w:r>
      </w:ins>
      <w:del w:id="693" w:author="Tom-v3" w:date="2019-05-15T14:43:00Z">
        <w:r>
          <w:rPr>
            <w:rFonts w:ascii="Calibri" w:eastAsia="SimSun" w:hAnsi="Calibri" w:cs="Calibri"/>
            <w:lang w:eastAsia="zh-CN"/>
          </w:rPr>
          <w:delText>Click</w:delText>
        </w:r>
      </w:del>
      <w:r>
        <w:rPr>
          <w:rFonts w:ascii="Calibri" w:eastAsia="SimSun" w:hAnsi="Calibri" w:cs="Calibri"/>
          <w:lang w:eastAsia="zh-CN"/>
        </w:rPr>
        <w:t xml:space="preserve"> [Login] or Press Enter Key</w:t>
      </w:r>
    </w:p>
    <w:p w:rsidR="00D95DD7" w:rsidRPr="0021250E" w:rsidRDefault="00CA15F4" w:rsidP="0021250E">
      <w:pPr>
        <w:rPr>
          <w:rFonts w:ascii="Cambria" w:hAnsi="Cambria" w:cs="Cambria"/>
          <w:b/>
          <w:bCs/>
          <w:color w:val="365F91"/>
          <w:sz w:val="40"/>
          <w:szCs w:val="40"/>
        </w:rPr>
      </w:pPr>
      <w:r>
        <w:rPr>
          <w:noProof/>
        </w:rPr>
        <w:drawing>
          <wp:inline distT="0" distB="0" distL="0" distR="0" wp14:anchorId="44ED644A" wp14:editId="554D98D6">
            <wp:extent cx="6388100" cy="4493260"/>
            <wp:effectExtent l="0" t="0" r="0" b="254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8100" cy="4493260"/>
                    </a:xfrm>
                    <a:prstGeom prst="rect">
                      <a:avLst/>
                    </a:prstGeom>
                  </pic:spPr>
                </pic:pic>
              </a:graphicData>
            </a:graphic>
          </wp:inline>
        </w:drawing>
      </w:r>
    </w:p>
    <w:p w:rsidR="00D95DD7" w:rsidRDefault="00D95DD7">
      <w:pPr>
        <w:tabs>
          <w:tab w:val="left" w:pos="700"/>
        </w:tabs>
        <w:spacing w:line="283" w:lineRule="auto"/>
        <w:ind w:left="720" w:hanging="719"/>
        <w:rPr>
          <w:sz w:val="20"/>
          <w:szCs w:val="20"/>
        </w:rPr>
      </w:pPr>
    </w:p>
    <w:p w:rsidR="00D95DD7" w:rsidRDefault="00CA15F4">
      <w:pPr>
        <w:spacing w:line="20" w:lineRule="exact"/>
      </w:pPr>
      <w:r>
        <w:rPr>
          <w:noProof/>
        </w:rPr>
        <w:drawing>
          <wp:inline distT="0" distB="0" distL="0" distR="0" wp14:anchorId="138143EB" wp14:editId="10D427A0">
            <wp:extent cx="6388100" cy="4493260"/>
            <wp:effectExtent l="0" t="0" r="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8100" cy="4493260"/>
                    </a:xfrm>
                    <a:prstGeom prst="rect">
                      <a:avLst/>
                    </a:prstGeom>
                  </pic:spPr>
                </pic:pic>
              </a:graphicData>
            </a:graphic>
          </wp:inline>
        </w:drawing>
      </w:r>
    </w:p>
    <w:sectPr w:rsidR="00D95DD7">
      <w:pgSz w:w="12240" w:h="15840"/>
      <w:pgMar w:top="700" w:right="1180" w:bottom="1440" w:left="1000" w:header="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7F34" w:rsidRDefault="003C7F34" w:rsidP="00CA15F4">
      <w:r>
        <w:separator/>
      </w:r>
    </w:p>
  </w:endnote>
  <w:endnote w:type="continuationSeparator" w:id="0">
    <w:p w:rsidR="003C7F34" w:rsidRDefault="003C7F34" w:rsidP="00CA15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Liberation Sans">
    <w:panose1 w:val="020B0604020202020204"/>
    <w:charset w:val="00"/>
    <w:family w:val="swiss"/>
    <w:pitch w:val="variable"/>
    <w:sig w:usb0="E0000AFF" w:usb1="500078FF" w:usb2="00000021" w:usb3="00000000" w:csb0="000001BF" w:csb1="00000000"/>
  </w:font>
  <w:font w:name="微軟正黑體">
    <w:panose1 w:val="020B0604030504040204"/>
    <w:charset w:val="88"/>
    <w:family w:val="swiss"/>
    <w:pitch w:val="variable"/>
    <w:sig w:usb0="00000087" w:usb1="288F4000" w:usb2="00000016" w:usb3="00000000" w:csb0="00100009"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7F34" w:rsidRDefault="003C7F34" w:rsidP="00CA15F4">
      <w:r>
        <w:separator/>
      </w:r>
    </w:p>
  </w:footnote>
  <w:footnote w:type="continuationSeparator" w:id="0">
    <w:p w:rsidR="003C7F34" w:rsidRDefault="003C7F34" w:rsidP="00CA15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61791"/>
    <w:multiLevelType w:val="multilevel"/>
    <w:tmpl w:val="A420F1EE"/>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8CF6707"/>
    <w:multiLevelType w:val="multilevel"/>
    <w:tmpl w:val="9900370C"/>
    <w:lvl w:ilvl="0">
      <w:start w:val="12"/>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263D1BE7"/>
    <w:multiLevelType w:val="multilevel"/>
    <w:tmpl w:val="5B844BE8"/>
    <w:lvl w:ilvl="0">
      <w:start w:val="13"/>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7F4DD3"/>
    <w:multiLevelType w:val="multilevel"/>
    <w:tmpl w:val="A0BCBB8E"/>
    <w:lvl w:ilvl="0">
      <w:start w:val="4"/>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2CD05132"/>
    <w:multiLevelType w:val="multilevel"/>
    <w:tmpl w:val="5AFE24D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439D1DE9"/>
    <w:multiLevelType w:val="multilevel"/>
    <w:tmpl w:val="682CC3F0"/>
    <w:lvl w:ilvl="0">
      <w:start w:val="1"/>
      <w:numFmt w:val="bullet"/>
      <w:lvlText w:val=""/>
      <w:lvlJc w:val="left"/>
      <w:pPr>
        <w:ind w:left="0" w:firstLine="0"/>
      </w:pPr>
      <w:rPr>
        <w:rFonts w:ascii="Symbol" w:hAnsi="Symbol" w:cs="Symbol" w:hint="default"/>
      </w:rPr>
    </w:lvl>
    <w:lvl w:ilvl="1">
      <w:start w:val="1"/>
      <w:numFmt w:val="bullet"/>
      <w:lvlText w:val="-"/>
      <w:lvlJc w:val="left"/>
      <w:pPr>
        <w:ind w:left="0" w:firstLine="0"/>
      </w:pPr>
      <w:rPr>
        <w:rFonts w:ascii="OpenSymbol" w:hAnsi="OpenSymbol" w:cs="OpenSymbol" w:hint="default"/>
      </w:r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56067131"/>
    <w:multiLevelType w:val="multilevel"/>
    <w:tmpl w:val="54AE04A2"/>
    <w:lvl w:ilvl="0">
      <w:start w:val="1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6AD671B3"/>
    <w:multiLevelType w:val="multilevel"/>
    <w:tmpl w:val="76DAE550"/>
    <w:lvl w:ilvl="0">
      <w:start w:val="7"/>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72CA0EAB"/>
    <w:multiLevelType w:val="multilevel"/>
    <w:tmpl w:val="D6565E28"/>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8"/>
  </w:num>
  <w:num w:numId="3">
    <w:abstractNumId w:val="5"/>
  </w:num>
  <w:num w:numId="4">
    <w:abstractNumId w:val="3"/>
  </w:num>
  <w:num w:numId="5">
    <w:abstractNumId w:val="7"/>
  </w:num>
  <w:num w:numId="6">
    <w:abstractNumId w:val="6"/>
  </w:num>
  <w:num w:numId="7">
    <w:abstractNumId w:val="1"/>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DD7"/>
    <w:rsid w:val="00045032"/>
    <w:rsid w:val="00071093"/>
    <w:rsid w:val="000C577A"/>
    <w:rsid w:val="001F43F2"/>
    <w:rsid w:val="0021250E"/>
    <w:rsid w:val="003C7F34"/>
    <w:rsid w:val="0048257A"/>
    <w:rsid w:val="00487263"/>
    <w:rsid w:val="004A5287"/>
    <w:rsid w:val="007F652A"/>
    <w:rsid w:val="00897303"/>
    <w:rsid w:val="0090075E"/>
    <w:rsid w:val="00AB3705"/>
    <w:rsid w:val="00B423D3"/>
    <w:rsid w:val="00B43624"/>
    <w:rsid w:val="00B73940"/>
    <w:rsid w:val="00BD1E80"/>
    <w:rsid w:val="00CA15F4"/>
    <w:rsid w:val="00D44DD6"/>
    <w:rsid w:val="00D95DD7"/>
    <w:rsid w:val="00F96ECC"/>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79CA043-ADE1-4CE2-9EB0-EAA9965F8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6AE0"/>
  </w:style>
  <w:style w:type="paragraph" w:styleId="1">
    <w:name w:val="heading 1"/>
    <w:basedOn w:val="a"/>
    <w:next w:val="a"/>
    <w:qFormat/>
    <w:rsid w:val="0027118D"/>
    <w:pPr>
      <w:keepNext/>
      <w:keepLines/>
      <w:spacing w:before="480" w:line="276" w:lineRule="auto"/>
      <w:outlineLvl w:val="0"/>
    </w:pPr>
    <w:rPr>
      <w:rFonts w:ascii="Cambria" w:eastAsia="新細明體" w:hAnsi="Cambria" w:cs="Cambria"/>
      <w:b/>
      <w:bCs/>
      <w:color w:val="365F91"/>
      <w:sz w:val="40"/>
      <w:szCs w:val="40"/>
    </w:rPr>
  </w:style>
  <w:style w:type="paragraph" w:styleId="2">
    <w:name w:val="heading 2"/>
    <w:basedOn w:val="a"/>
    <w:next w:val="a"/>
    <w:qFormat/>
    <w:rsid w:val="0027118D"/>
    <w:pPr>
      <w:keepNext/>
      <w:keepLines/>
      <w:spacing w:before="200" w:line="276" w:lineRule="auto"/>
      <w:outlineLvl w:val="1"/>
    </w:pPr>
    <w:rPr>
      <w:rFonts w:ascii="Calibri" w:eastAsia="新細明體" w:hAnsi="Calibri" w:cs="Cambria"/>
      <w:bCs/>
      <w:szCs w:val="32"/>
    </w:rPr>
  </w:style>
  <w:style w:type="paragraph" w:styleId="3">
    <w:name w:val="heading 3"/>
    <w:basedOn w:val="a"/>
    <w:next w:val="a"/>
    <w:qFormat/>
    <w:rsid w:val="0027118D"/>
    <w:pPr>
      <w:keepNext/>
      <w:keepLines/>
      <w:spacing w:before="200" w:line="276" w:lineRule="auto"/>
      <w:outlineLvl w:val="2"/>
    </w:pPr>
    <w:rPr>
      <w:rFonts w:ascii="Cambria" w:eastAsia="新細明體" w:hAnsi="Cambria" w:cs="Cambria"/>
      <w:bCs/>
      <w:color w:val="000000"/>
    </w:rPr>
  </w:style>
  <w:style w:type="paragraph" w:styleId="4">
    <w:name w:val="heading 4"/>
    <w:basedOn w:val="a"/>
    <w:next w:val="a"/>
    <w:qFormat/>
    <w:rsid w:val="0027118D"/>
    <w:pPr>
      <w:keepNext/>
      <w:keepLines/>
      <w:spacing w:before="200" w:line="276" w:lineRule="auto"/>
      <w:outlineLvl w:val="3"/>
    </w:pPr>
    <w:rPr>
      <w:rFonts w:ascii="Cambria" w:eastAsia="新細明體" w:hAnsi="Cambria" w:cs="Cambria"/>
      <w:b/>
      <w:bCs/>
      <w:i/>
      <w:iCs/>
      <w:color w:val="4F81BD"/>
    </w:rPr>
  </w:style>
  <w:style w:type="paragraph" w:styleId="5">
    <w:name w:val="heading 5"/>
    <w:basedOn w:val="a"/>
    <w:next w:val="a"/>
    <w:qFormat/>
    <w:rsid w:val="0027118D"/>
    <w:pPr>
      <w:keepNext/>
      <w:keepLines/>
      <w:spacing w:before="200" w:line="276" w:lineRule="auto"/>
      <w:outlineLvl w:val="4"/>
    </w:pPr>
    <w:rPr>
      <w:rFonts w:ascii="Cambria" w:eastAsia="新細明體" w:hAnsi="Cambria" w:cs="Cambria"/>
      <w:color w:val="243F60"/>
    </w:rPr>
  </w:style>
  <w:style w:type="paragraph" w:styleId="6">
    <w:name w:val="heading 6"/>
    <w:basedOn w:val="a"/>
    <w:next w:val="a"/>
    <w:qFormat/>
    <w:rsid w:val="0027118D"/>
    <w:pPr>
      <w:keepNext/>
      <w:keepLines/>
      <w:spacing w:before="200" w:line="276" w:lineRule="auto"/>
      <w:outlineLvl w:val="5"/>
    </w:pPr>
    <w:rPr>
      <w:rFonts w:ascii="Cambria" w:eastAsia="新細明體" w:hAnsi="Cambria" w:cs="Cambria"/>
      <w:i/>
      <w:iCs/>
      <w:color w:val="243F60"/>
    </w:rPr>
  </w:style>
  <w:style w:type="paragraph" w:styleId="7">
    <w:name w:val="heading 7"/>
    <w:basedOn w:val="a"/>
    <w:next w:val="a"/>
    <w:qFormat/>
    <w:rsid w:val="0027118D"/>
    <w:pPr>
      <w:keepNext/>
      <w:keepLines/>
      <w:spacing w:before="200" w:line="276" w:lineRule="auto"/>
      <w:outlineLvl w:val="6"/>
    </w:pPr>
    <w:rPr>
      <w:rFonts w:ascii="Cambria" w:eastAsia="新細明體" w:hAnsi="Cambria" w:cs="Cambria"/>
      <w:i/>
      <w:iCs/>
      <w:color w:val="404040"/>
    </w:rPr>
  </w:style>
  <w:style w:type="paragraph" w:styleId="8">
    <w:name w:val="heading 8"/>
    <w:basedOn w:val="a"/>
    <w:next w:val="a"/>
    <w:qFormat/>
    <w:rsid w:val="0027118D"/>
    <w:pPr>
      <w:keepNext/>
      <w:keepLines/>
      <w:spacing w:before="200" w:line="276" w:lineRule="auto"/>
      <w:outlineLvl w:val="7"/>
    </w:pPr>
    <w:rPr>
      <w:rFonts w:ascii="Cambria" w:eastAsia="新細明體" w:hAnsi="Cambria" w:cs="Cambria"/>
      <w:color w:val="404040"/>
      <w:sz w:val="20"/>
      <w:szCs w:val="20"/>
    </w:rPr>
  </w:style>
  <w:style w:type="paragraph" w:styleId="9">
    <w:name w:val="heading 9"/>
    <w:basedOn w:val="a"/>
    <w:next w:val="a"/>
    <w:qFormat/>
    <w:rsid w:val="0027118D"/>
    <w:pPr>
      <w:keepNext/>
      <w:keepLines/>
      <w:spacing w:before="200" w:line="276" w:lineRule="auto"/>
      <w:outlineLvl w:val="8"/>
    </w:pPr>
    <w:rPr>
      <w:rFonts w:ascii="Cambria" w:eastAsia="新細明體" w:hAnsi="Cambria" w:cs="Cambria"/>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頁首 字元"/>
    <w:basedOn w:val="a0"/>
    <w:uiPriority w:val="99"/>
    <w:qFormat/>
    <w:rsid w:val="005E37BC"/>
    <w:rPr>
      <w:sz w:val="20"/>
      <w:szCs w:val="20"/>
    </w:rPr>
  </w:style>
  <w:style w:type="character" w:customStyle="1" w:styleId="a4">
    <w:name w:val="頁尾 字元"/>
    <w:basedOn w:val="a0"/>
    <w:uiPriority w:val="99"/>
    <w:qFormat/>
    <w:rsid w:val="005E37BC"/>
    <w:rPr>
      <w:sz w:val="20"/>
      <w:szCs w:val="20"/>
    </w:rPr>
  </w:style>
  <w:style w:type="character" w:customStyle="1" w:styleId="a5">
    <w:name w:val="註解方塊文字 字元"/>
    <w:basedOn w:val="a0"/>
    <w:uiPriority w:val="99"/>
    <w:semiHidden/>
    <w:qFormat/>
    <w:rsid w:val="005E37BC"/>
    <w:rPr>
      <w:rFonts w:asciiTheme="majorHAnsi" w:eastAsiaTheme="majorEastAsia" w:hAnsiTheme="majorHAnsi" w:cstheme="majorBidi"/>
      <w:sz w:val="18"/>
      <w:szCs w:val="18"/>
    </w:rPr>
  </w:style>
  <w:style w:type="character" w:styleId="a6">
    <w:name w:val="FollowedHyperlink"/>
    <w:basedOn w:val="a0"/>
    <w:uiPriority w:val="99"/>
    <w:semiHidden/>
    <w:unhideWhenUsed/>
    <w:qFormat/>
    <w:rsid w:val="003C25C6"/>
    <w:rPr>
      <w:color w:val="800080" w:themeColor="followedHyperlink"/>
      <w:u w:val="single"/>
    </w:rPr>
  </w:style>
  <w:style w:type="character" w:customStyle="1" w:styleId="10">
    <w:name w:val="標題 1 字元"/>
    <w:basedOn w:val="a0"/>
    <w:link w:val="10"/>
    <w:qFormat/>
    <w:rsid w:val="0027118D"/>
    <w:rPr>
      <w:rFonts w:ascii="Cambria" w:eastAsia="新細明體" w:hAnsi="Cambria" w:cs="Cambria"/>
      <w:b/>
      <w:bCs/>
      <w:color w:val="365F91"/>
      <w:sz w:val="40"/>
      <w:szCs w:val="40"/>
    </w:rPr>
  </w:style>
  <w:style w:type="character" w:customStyle="1" w:styleId="20">
    <w:name w:val="標題 2 字元"/>
    <w:basedOn w:val="a0"/>
    <w:link w:val="20"/>
    <w:qFormat/>
    <w:rsid w:val="0027118D"/>
    <w:rPr>
      <w:rFonts w:ascii="Calibri" w:eastAsia="新細明體" w:hAnsi="Calibri" w:cs="Cambria"/>
      <w:bCs/>
      <w:szCs w:val="32"/>
    </w:rPr>
  </w:style>
  <w:style w:type="character" w:customStyle="1" w:styleId="30">
    <w:name w:val="標題 3 字元"/>
    <w:basedOn w:val="a0"/>
    <w:link w:val="30"/>
    <w:qFormat/>
    <w:rsid w:val="0027118D"/>
    <w:rPr>
      <w:rFonts w:ascii="Cambria" w:eastAsia="新細明體" w:hAnsi="Cambria" w:cs="Cambria"/>
      <w:bCs/>
      <w:color w:val="000000"/>
    </w:rPr>
  </w:style>
  <w:style w:type="character" w:customStyle="1" w:styleId="40">
    <w:name w:val="標題 4 字元"/>
    <w:basedOn w:val="a0"/>
    <w:link w:val="40"/>
    <w:qFormat/>
    <w:rsid w:val="0027118D"/>
    <w:rPr>
      <w:rFonts w:ascii="Cambria" w:eastAsia="新細明體" w:hAnsi="Cambria" w:cs="Cambria"/>
      <w:b/>
      <w:bCs/>
      <w:i/>
      <w:iCs/>
      <w:color w:val="4F81BD"/>
    </w:rPr>
  </w:style>
  <w:style w:type="character" w:customStyle="1" w:styleId="50">
    <w:name w:val="標題 5 字元"/>
    <w:basedOn w:val="a0"/>
    <w:link w:val="50"/>
    <w:qFormat/>
    <w:rsid w:val="0027118D"/>
    <w:rPr>
      <w:rFonts w:ascii="Cambria" w:eastAsia="新細明體" w:hAnsi="Cambria" w:cs="Cambria"/>
      <w:color w:val="243F60"/>
    </w:rPr>
  </w:style>
  <w:style w:type="character" w:customStyle="1" w:styleId="60">
    <w:name w:val="標題 6 字元"/>
    <w:basedOn w:val="a0"/>
    <w:link w:val="60"/>
    <w:qFormat/>
    <w:rsid w:val="0027118D"/>
    <w:rPr>
      <w:rFonts w:ascii="Cambria" w:eastAsia="新細明體" w:hAnsi="Cambria" w:cs="Cambria"/>
      <w:i/>
      <w:iCs/>
      <w:color w:val="243F60"/>
    </w:rPr>
  </w:style>
  <w:style w:type="character" w:customStyle="1" w:styleId="70">
    <w:name w:val="標題 7 字元"/>
    <w:basedOn w:val="a0"/>
    <w:link w:val="70"/>
    <w:qFormat/>
    <w:rsid w:val="0027118D"/>
    <w:rPr>
      <w:rFonts w:ascii="Cambria" w:eastAsia="新細明體" w:hAnsi="Cambria" w:cs="Cambria"/>
      <w:i/>
      <w:iCs/>
      <w:color w:val="404040"/>
    </w:rPr>
  </w:style>
  <w:style w:type="character" w:customStyle="1" w:styleId="80">
    <w:name w:val="標題 8 字元"/>
    <w:basedOn w:val="a0"/>
    <w:link w:val="80"/>
    <w:qFormat/>
    <w:rsid w:val="0027118D"/>
    <w:rPr>
      <w:rFonts w:ascii="Cambria" w:eastAsia="新細明體" w:hAnsi="Cambria" w:cs="Cambria"/>
      <w:color w:val="404040"/>
      <w:sz w:val="20"/>
      <w:szCs w:val="20"/>
    </w:rPr>
  </w:style>
  <w:style w:type="character" w:customStyle="1" w:styleId="90">
    <w:name w:val="標題 9 字元"/>
    <w:basedOn w:val="a0"/>
    <w:link w:val="90"/>
    <w:qFormat/>
    <w:rsid w:val="0027118D"/>
    <w:rPr>
      <w:rFonts w:ascii="Cambria" w:eastAsia="新細明體" w:hAnsi="Cambria" w:cs="Cambria"/>
      <w:i/>
      <w:iCs/>
      <w:color w:val="404040"/>
      <w:sz w:val="20"/>
      <w:szCs w:val="20"/>
    </w:rPr>
  </w:style>
  <w:style w:type="paragraph" w:customStyle="1" w:styleId="Heading">
    <w:name w:val="Heading"/>
    <w:basedOn w:val="a"/>
    <w:next w:val="a7"/>
    <w:qFormat/>
    <w:pPr>
      <w:keepNext/>
      <w:spacing w:before="240" w:after="120"/>
    </w:pPr>
    <w:rPr>
      <w:rFonts w:ascii="Liberation Sans" w:eastAsia="微軟正黑體" w:hAnsi="Liberation Sans" w:cs="Mangal"/>
      <w:sz w:val="28"/>
      <w:szCs w:val="28"/>
    </w:rPr>
  </w:style>
  <w:style w:type="paragraph" w:styleId="a7">
    <w:name w:val="Body Text"/>
    <w:basedOn w:val="a"/>
    <w:pPr>
      <w:spacing w:after="140" w:line="276" w:lineRule="auto"/>
    </w:pPr>
  </w:style>
  <w:style w:type="paragraph" w:styleId="a8">
    <w:name w:val="List"/>
    <w:basedOn w:val="a7"/>
    <w:rPr>
      <w:rFonts w:cs="Mangal"/>
    </w:rPr>
  </w:style>
  <w:style w:type="paragraph" w:styleId="a9">
    <w:name w:val="caption"/>
    <w:basedOn w:val="a"/>
    <w:qFormat/>
    <w:pPr>
      <w:suppressLineNumbers/>
      <w:spacing w:before="120" w:after="120"/>
    </w:pPr>
    <w:rPr>
      <w:rFonts w:cs="Mangal"/>
      <w:i/>
      <w:iCs/>
      <w:sz w:val="24"/>
      <w:szCs w:val="24"/>
    </w:rPr>
  </w:style>
  <w:style w:type="paragraph" w:customStyle="1" w:styleId="Index">
    <w:name w:val="Index"/>
    <w:basedOn w:val="a"/>
    <w:qFormat/>
    <w:pPr>
      <w:suppressLineNumbers/>
    </w:pPr>
    <w:rPr>
      <w:rFonts w:cs="Mangal"/>
    </w:rPr>
  </w:style>
  <w:style w:type="paragraph" w:styleId="aa">
    <w:name w:val="header"/>
    <w:basedOn w:val="a"/>
    <w:uiPriority w:val="99"/>
    <w:unhideWhenUsed/>
    <w:rsid w:val="005E37BC"/>
    <w:pPr>
      <w:tabs>
        <w:tab w:val="center" w:pos="4153"/>
        <w:tab w:val="right" w:pos="8306"/>
      </w:tabs>
      <w:snapToGrid w:val="0"/>
    </w:pPr>
    <w:rPr>
      <w:sz w:val="20"/>
      <w:szCs w:val="20"/>
    </w:rPr>
  </w:style>
  <w:style w:type="paragraph" w:styleId="ab">
    <w:name w:val="footer"/>
    <w:basedOn w:val="a"/>
    <w:uiPriority w:val="99"/>
    <w:unhideWhenUsed/>
    <w:rsid w:val="005E37BC"/>
    <w:pPr>
      <w:tabs>
        <w:tab w:val="center" w:pos="4153"/>
        <w:tab w:val="right" w:pos="8306"/>
      </w:tabs>
      <w:snapToGrid w:val="0"/>
    </w:pPr>
    <w:rPr>
      <w:sz w:val="20"/>
      <w:szCs w:val="20"/>
    </w:rPr>
  </w:style>
  <w:style w:type="paragraph" w:styleId="ac">
    <w:name w:val="Balloon Text"/>
    <w:basedOn w:val="a"/>
    <w:uiPriority w:val="99"/>
    <w:semiHidden/>
    <w:unhideWhenUsed/>
    <w:qFormat/>
    <w:rsid w:val="005E37BC"/>
    <w:rPr>
      <w:rFonts w:asciiTheme="majorHAnsi" w:eastAsiaTheme="majorEastAsia" w:hAnsiTheme="majorHAnsi" w:cstheme="majorBidi"/>
      <w:sz w:val="18"/>
      <w:szCs w:val="18"/>
    </w:rPr>
  </w:style>
  <w:style w:type="paragraph" w:styleId="ad">
    <w:name w:val="List Paragraph"/>
    <w:basedOn w:val="a"/>
    <w:uiPriority w:val="34"/>
    <w:qFormat/>
    <w:rsid w:val="00BC4345"/>
    <w:pPr>
      <w:ind w:left="720"/>
      <w:contextualSpacing/>
    </w:pPr>
  </w:style>
  <w:style w:type="paragraph" w:styleId="ae">
    <w:name w:val="Revision"/>
    <w:uiPriority w:val="99"/>
    <w:semiHidden/>
    <w:qFormat/>
    <w:rsid w:val="0027118D"/>
  </w:style>
  <w:style w:type="paragraph" w:customStyle="1" w:styleId="FrameContents">
    <w:name w:val="Frame Contents"/>
    <w:basedOn w:val="a"/>
    <w:qFormat/>
  </w:style>
  <w:style w:type="table" w:styleId="af">
    <w:name w:val="Table Grid"/>
    <w:basedOn w:val="a1"/>
    <w:uiPriority w:val="59"/>
    <w:rsid w:val="00660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uiPriority w:val="99"/>
    <w:unhideWhenUsed/>
    <w:rsid w:val="00AB3705"/>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jpeg"/><Relationship Id="rId159" Type="http://schemas.openxmlformats.org/officeDocument/2006/relationships/image" Target="media/image152.jpeg"/><Relationship Id="rId175" Type="http://schemas.openxmlformats.org/officeDocument/2006/relationships/theme" Target="theme/theme1.xml"/><Relationship Id="rId170" Type="http://schemas.openxmlformats.org/officeDocument/2006/relationships/image" Target="media/image163.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emf"/><Relationship Id="rId102" Type="http://schemas.openxmlformats.org/officeDocument/2006/relationships/image" Target="media/image95.jpeg"/><Relationship Id="rId123" Type="http://schemas.openxmlformats.org/officeDocument/2006/relationships/image" Target="media/image116.wmf"/><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160" Type="http://schemas.openxmlformats.org/officeDocument/2006/relationships/image" Target="media/image153.jpeg"/><Relationship Id="rId165" Type="http://schemas.openxmlformats.org/officeDocument/2006/relationships/image" Target="media/image15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3.jpeg"/><Relationship Id="rId155" Type="http://schemas.openxmlformats.org/officeDocument/2006/relationships/image" Target="media/image148.jpeg"/><Relationship Id="rId171" Type="http://schemas.openxmlformats.org/officeDocument/2006/relationships/image" Target="media/image164.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emf"/><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jpeg"/><Relationship Id="rId166" Type="http://schemas.openxmlformats.org/officeDocument/2006/relationships/image" Target="media/image15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30" Type="http://schemas.openxmlformats.org/officeDocument/2006/relationships/image" Target="media/image123.jpeg"/><Relationship Id="rId135" Type="http://schemas.openxmlformats.org/officeDocument/2006/relationships/image" Target="media/image128.jpeg"/><Relationship Id="rId143" Type="http://schemas.openxmlformats.org/officeDocument/2006/relationships/image" Target="media/image136.jpeg"/><Relationship Id="rId148" Type="http://schemas.openxmlformats.org/officeDocument/2006/relationships/image" Target="media/image141.jpeg"/><Relationship Id="rId151" Type="http://schemas.openxmlformats.org/officeDocument/2006/relationships/image" Target="media/image144.jpeg"/><Relationship Id="rId156" Type="http://schemas.openxmlformats.org/officeDocument/2006/relationships/image" Target="media/image149.jpeg"/><Relationship Id="rId164" Type="http://schemas.openxmlformats.org/officeDocument/2006/relationships/image" Target="media/image157.jpeg"/><Relationship Id="rId169"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jpeg"/><Relationship Id="rId162"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jpeg"/><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image" Target="media/image145.jpeg"/><Relationship Id="rId173" Type="http://schemas.openxmlformats.org/officeDocument/2006/relationships/image" Target="media/image166.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emf"/><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emf"/><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emf"/><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emf"/><Relationship Id="rId106" Type="http://schemas.openxmlformats.org/officeDocument/2006/relationships/image" Target="media/image99.jpeg"/><Relationship Id="rId127" Type="http://schemas.openxmlformats.org/officeDocument/2006/relationships/image" Target="media/image1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D5FAEA-C096-40BB-9714-4D3E652C2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1182</TotalTime>
  <Pages>83</Pages>
  <Words>2851</Words>
  <Characters>16255</Characters>
  <Application>Microsoft Office Word</Application>
  <DocSecurity>0</DocSecurity>
  <Lines>135</Lines>
  <Paragraphs>38</Paragraphs>
  <ScaleCrop>false</ScaleCrop>
  <Company/>
  <LinksUpToDate>false</LinksUpToDate>
  <CharactersWithSpaces>19068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dc:description/>
  <cp:lastModifiedBy>Tom</cp:lastModifiedBy>
  <cp:revision>17</cp:revision>
  <dcterms:created xsi:type="dcterms:W3CDTF">2018-08-27T01:28:00Z</dcterms:created>
  <dcterms:modified xsi:type="dcterms:W3CDTF">2019-07-10T10:06:00Z</dcterms:modified>
  <dc:language>zh-HK</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